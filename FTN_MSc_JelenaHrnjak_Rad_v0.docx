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68F1FD7C" w14:textId="1C484745" w:rsidR="00721186" w:rsidRPr="00E515B5" w:rsidRDefault="00721186">
      <w:pPr>
        <w:rPr>
          <w:lang w:val="sr-Cyrl-RS"/>
        </w:rPr>
      </w:pPr>
    </w:p>
    <w:tbl>
      <w:tblPr>
        <w:tblW w:w="4898" w:type="pct"/>
        <w:jc w:val="center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857"/>
        <w:gridCol w:w="5019"/>
        <w:gridCol w:w="1825"/>
      </w:tblGrid>
      <w:tr w:rsidR="00AC0EC6" w:rsidRPr="00A43182" w14:paraId="31287A8D" w14:textId="77777777" w:rsidTr="00A06954">
        <w:trPr>
          <w:trHeight w:hRule="exact" w:val="1530"/>
          <w:jc w:val="center"/>
        </w:trPr>
        <w:tc>
          <w:tcPr>
            <w:tcW w:w="1067" w:type="pct"/>
            <w:vAlign w:val="center"/>
            <w:hideMark/>
          </w:tcPr>
          <w:p w14:paraId="7349F529" w14:textId="35967ACE" w:rsidR="00BF2D07" w:rsidRPr="00A43182" w:rsidRDefault="00ED1CF3" w:rsidP="00A06954">
            <w:pPr>
              <w:jc w:val="center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noProof/>
                <w:sz w:val="20"/>
                <w:lang w:val="sr-Cyrl-RS"/>
              </w:rPr>
              <w:object w:dxaOrig="1050" w:dyaOrig="1050" w14:anchorId="50AB661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3" type="#_x0000_t75" alt="" style="width:67.6pt;height:67.6pt;mso-width-percent:0;mso-height-percent:0;mso-width-percent:0;mso-height-percent:0" o:ole="" fillcolor="window">
                  <v:imagedata r:id="rId8" o:title=""/>
                </v:shape>
                <o:OLEObject Type="Embed" ProgID="CorelDraw.Graphic.7" ShapeID="_x0000_i1033" DrawAspect="Content" ObjectID="_1754947146" r:id="rId9"/>
              </w:object>
            </w:r>
          </w:p>
        </w:tc>
        <w:tc>
          <w:tcPr>
            <w:tcW w:w="2884" w:type="pct"/>
            <w:vAlign w:val="center"/>
            <w:hideMark/>
          </w:tcPr>
          <w:p w14:paraId="774F1622" w14:textId="16170ABE" w:rsidR="00BF2D07" w:rsidRPr="00A43182" w:rsidRDefault="00E2733D" w:rsidP="00A7523D">
            <w:pPr>
              <w:pStyle w:val="Tekst"/>
              <w:spacing w:before="0" w:after="0"/>
              <w:jc w:val="center"/>
              <w:rPr>
                <w:rFonts w:ascii="Arial" w:hAnsi="Arial"/>
                <w:kern w:val="0"/>
                <w:szCs w:val="30"/>
                <w:lang w:val="sr-Cyrl-RS"/>
              </w:rPr>
            </w:pP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УНИВЕРЗИТЕТ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У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НОВОМ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САДУ</w:t>
            </w:r>
          </w:p>
          <w:p w14:paraId="30111A74" w14:textId="7195E163" w:rsidR="00BF2D07" w:rsidRPr="00A43182" w:rsidRDefault="00E2733D" w:rsidP="00A7523D">
            <w:pPr>
              <w:pStyle w:val="Tekst"/>
              <w:spacing w:after="0"/>
              <w:jc w:val="center"/>
              <w:rPr>
                <w:rFonts w:ascii="Arial" w:hAnsi="Arial"/>
                <w:b/>
                <w:spacing w:val="34"/>
                <w:sz w:val="30"/>
                <w:szCs w:val="30"/>
                <w:lang w:val="sr-Cyrl-RS"/>
              </w:rPr>
            </w:pP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ФАКУЛТЕТ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ТЕХНИЧКИХ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НАУКА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У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НОВОМ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САДУ</w:t>
            </w:r>
          </w:p>
        </w:tc>
        <w:tc>
          <w:tcPr>
            <w:tcW w:w="1049" w:type="pct"/>
            <w:vAlign w:val="center"/>
            <w:hideMark/>
          </w:tcPr>
          <w:p w14:paraId="1B30909C" w14:textId="77777777" w:rsidR="00BF2D07" w:rsidRPr="00A43182" w:rsidRDefault="00F7794F" w:rsidP="00A06954">
            <w:pPr>
              <w:pStyle w:val="Tekst"/>
              <w:spacing w:before="0"/>
              <w:jc w:val="center"/>
              <w:rPr>
                <w:rFonts w:ascii="Arial" w:hAnsi="Arial"/>
                <w:spacing w:val="12"/>
                <w:sz w:val="24"/>
                <w:lang w:val="sr-Cyrl-RS"/>
              </w:rPr>
            </w:pPr>
            <w:r w:rsidRPr="00A43182">
              <w:rPr>
                <w:noProof/>
                <w:lang w:val="sr-Cyrl-RS" w:eastAsia="sr-Cyrl-RS"/>
              </w:rPr>
              <w:drawing>
                <wp:inline distT="0" distB="0" distL="0" distR="0" wp14:anchorId="5A779894" wp14:editId="09F36B1A">
                  <wp:extent cx="753533" cy="831104"/>
                  <wp:effectExtent l="0" t="0" r="8890" b="7620"/>
                  <wp:docPr id="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610" cy="867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F250CE" w14:textId="12BD9BA3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0F087D55" w14:textId="77777777" w:rsidR="0024144D" w:rsidRPr="00A43182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0312EA06" w14:textId="0155060E" w:rsidR="00BF2D07" w:rsidRPr="00A43182" w:rsidRDefault="0014466B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>Јелена Хрњак</w:t>
      </w:r>
    </w:p>
    <w:p w14:paraId="23E6CC87" w14:textId="3E14717A" w:rsidR="0024144D" w:rsidRPr="00A43182" w:rsidRDefault="0024144D" w:rsidP="008D5F4A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1E237382" w14:textId="77777777" w:rsidR="0024144D" w:rsidRPr="00A43182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6834E70D" w14:textId="77777777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2F417CB7" w14:textId="4EAD866A" w:rsidR="0014466B" w:rsidRPr="00A43182" w:rsidRDefault="00C26891" w:rsidP="0014466B">
      <w:pPr>
        <w:jc w:val="center"/>
        <w:rPr>
          <w:rFonts w:cs="Arial"/>
          <w:b/>
          <w:i/>
          <w:caps/>
          <w:spacing w:val="-20"/>
          <w:sz w:val="48"/>
          <w:szCs w:val="48"/>
          <w:lang w:val="sr-Cyrl-RS"/>
        </w:rPr>
      </w:pPr>
      <w:r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>SECURI</w:t>
      </w:r>
      <w:r w:rsidR="003901A4"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>tydsl</w:t>
      </w:r>
      <w:r w:rsidR="007F57A3"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 xml:space="preserve"> </w:t>
      </w:r>
      <w:r w:rsidR="007F57A3" w:rsidRPr="00A43182">
        <w:rPr>
          <w:rFonts w:cs="Arial"/>
          <w:b/>
          <w:caps/>
          <w:color w:val="000000" w:themeColor="text1"/>
          <w:spacing w:val="-20"/>
          <w:sz w:val="48"/>
          <w:szCs w:val="48"/>
          <w:lang w:val="sr-Cyrl-RS"/>
        </w:rPr>
        <w:t xml:space="preserve">– наменски језик за подршку брзог успостављања конфигурације безбедносних аспеката у радном оквиру </w:t>
      </w:r>
      <w:r w:rsidR="007F57A3"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>spring</w:t>
      </w:r>
    </w:p>
    <w:p w14:paraId="5E903A6C" w14:textId="6F6DF596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6873709A" w14:textId="6D1F2D77" w:rsidR="0024144D" w:rsidRPr="00A43182" w:rsidRDefault="0024144D" w:rsidP="00B9534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602023A4" w14:textId="77777777" w:rsidR="008D5F4A" w:rsidRPr="00A43182" w:rsidRDefault="008D5F4A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5E1E31C6" w14:textId="69BC7647" w:rsidR="00BF2D07" w:rsidRPr="00A43182" w:rsidRDefault="00C27643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>Мастер</w:t>
      </w:r>
      <w:r w:rsidR="00BF2D07"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рад</w:t>
      </w:r>
    </w:p>
    <w:p w14:paraId="47687263" w14:textId="0A509582" w:rsidR="00BF2D07" w:rsidRPr="00A43182" w:rsidRDefault="00BF2D07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 xml:space="preserve">- </w:t>
      </w:r>
      <w:r w:rsidR="00641594" w:rsidRPr="00A43182">
        <w:rPr>
          <w:rFonts w:ascii="Arial" w:hAnsi="Arial"/>
          <w:sz w:val="40"/>
          <w:szCs w:val="40"/>
          <w:lang w:val="sr-Cyrl-RS"/>
        </w:rPr>
        <w:t>Мастер</w:t>
      </w:r>
      <w:r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академске</w:t>
      </w:r>
      <w:r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студије</w:t>
      </w:r>
      <w:r w:rsidRPr="00A43182">
        <w:rPr>
          <w:rFonts w:ascii="Arial" w:hAnsi="Arial"/>
          <w:sz w:val="40"/>
          <w:szCs w:val="40"/>
          <w:lang w:val="sr-Cyrl-RS"/>
        </w:rPr>
        <w:t xml:space="preserve"> -</w:t>
      </w:r>
    </w:p>
    <w:p w14:paraId="02CD7184" w14:textId="1D5E7E0E" w:rsidR="0024144D" w:rsidRPr="00A43182" w:rsidRDefault="0024144D" w:rsidP="003E59B7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35318BE7" w14:textId="66AC24A0" w:rsidR="00A7523D" w:rsidRPr="00A43182" w:rsidRDefault="00A7523D" w:rsidP="00B9534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21587CAA" w14:textId="77777777" w:rsidR="0024144D" w:rsidRPr="00A43182" w:rsidRDefault="0024144D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</w:pPr>
    </w:p>
    <w:p w14:paraId="414525FF" w14:textId="620C6B6C" w:rsidR="008A69A5" w:rsidRPr="00A43182" w:rsidRDefault="00E2733D" w:rsidP="004865C5">
      <w:pPr>
        <w:ind w:right="285"/>
        <w:jc w:val="center"/>
        <w:rPr>
          <w:rFonts w:ascii="Arial" w:hAnsi="Arial"/>
          <w:sz w:val="36"/>
          <w:szCs w:val="40"/>
          <w:lang w:val="sr-Cyrl-RS"/>
        </w:rPr>
      </w:pPr>
      <w:r w:rsidRPr="00A43182">
        <w:rPr>
          <w:rFonts w:ascii="Arial" w:hAnsi="Arial"/>
          <w:sz w:val="36"/>
          <w:szCs w:val="40"/>
          <w:lang w:val="sr-Cyrl-RS"/>
        </w:rPr>
        <w:t>Нови</w:t>
      </w:r>
      <w:r w:rsidR="00BF2D07" w:rsidRPr="00A43182">
        <w:rPr>
          <w:rFonts w:ascii="Arial" w:hAnsi="Arial"/>
          <w:sz w:val="36"/>
          <w:szCs w:val="40"/>
          <w:lang w:val="sr-Cyrl-RS"/>
        </w:rPr>
        <w:t xml:space="preserve"> </w:t>
      </w:r>
      <w:r w:rsidRPr="00A43182">
        <w:rPr>
          <w:rFonts w:ascii="Arial" w:hAnsi="Arial"/>
          <w:sz w:val="36"/>
          <w:szCs w:val="40"/>
          <w:lang w:val="sr-Cyrl-RS"/>
        </w:rPr>
        <w:t>Сад</w:t>
      </w:r>
      <w:r w:rsidR="00BF2D07" w:rsidRPr="00A43182">
        <w:rPr>
          <w:rFonts w:ascii="Arial" w:hAnsi="Arial"/>
          <w:sz w:val="36"/>
          <w:szCs w:val="40"/>
          <w:lang w:val="sr-Cyrl-RS"/>
        </w:rPr>
        <w:t xml:space="preserve">, </w:t>
      </w:r>
      <w:r w:rsidR="00641594" w:rsidRPr="00A43182">
        <w:rPr>
          <w:rFonts w:ascii="Arial" w:hAnsi="Arial"/>
          <w:sz w:val="36"/>
          <w:szCs w:val="40"/>
          <w:lang w:val="sr-Cyrl-RS"/>
        </w:rPr>
        <w:t>2023</w:t>
      </w:r>
      <w:r w:rsidR="00573F8E" w:rsidRPr="00A43182">
        <w:rPr>
          <w:rFonts w:ascii="Arial" w:hAnsi="Arial"/>
          <w:sz w:val="36"/>
          <w:szCs w:val="40"/>
          <w:lang w:val="sr-Cyrl-RS"/>
        </w:rPr>
        <w:t>.</w:t>
      </w:r>
    </w:p>
    <w:p w14:paraId="7F246FC2" w14:textId="777B761B" w:rsidR="00721186" w:rsidRPr="00C54E7E" w:rsidRDefault="00721186">
      <w:pPr>
        <w:rPr>
          <w:rFonts w:ascii="Arial" w:hAnsi="Arial"/>
          <w:sz w:val="32"/>
          <w:szCs w:val="40"/>
        </w:rPr>
      </w:pPr>
      <w:r w:rsidRPr="00A43182">
        <w:rPr>
          <w:rFonts w:ascii="Arial" w:hAnsi="Arial"/>
          <w:sz w:val="32"/>
          <w:szCs w:val="40"/>
          <w:lang w:val="sr-Cyrl-RS"/>
        </w:rPr>
        <w:lastRenderedPageBreak/>
        <w:br w:type="page"/>
      </w:r>
    </w:p>
    <w:p w14:paraId="2A624680" w14:textId="5F2F89EF" w:rsidR="00666A19" w:rsidRPr="00A43182" w:rsidRDefault="00666A19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</w:pPr>
    </w:p>
    <w:p w14:paraId="3DCB7AAE" w14:textId="77777777" w:rsidR="003E59B7" w:rsidRPr="00A43182" w:rsidRDefault="003E59B7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  <w:sectPr w:rsidR="003E59B7" w:rsidRPr="00A43182" w:rsidSect="00D31E8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1906" w:h="16838" w:code="9"/>
          <w:pgMar w:top="1440" w:right="1296" w:bottom="1440" w:left="1440" w:header="1022" w:footer="1022" w:gutter="288"/>
          <w:cols w:space="720"/>
          <w:docGrid w:linePitch="360"/>
        </w:sectPr>
      </w:pPr>
    </w:p>
    <w:tbl>
      <w:tblPr>
        <w:tblW w:w="5000" w:type="pct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1775"/>
        <w:gridCol w:w="1693"/>
        <w:gridCol w:w="3860"/>
        <w:gridCol w:w="1554"/>
      </w:tblGrid>
      <w:tr w:rsidR="00414C11" w:rsidRPr="00A43182" w14:paraId="137C12F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2F0224D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lastRenderedPageBreak/>
              <w:t xml:space="preserve">Редни број,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РБР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160A3E4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794ADFD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9F10705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Идентификациони број,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ИБР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EA70A81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36433813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87A00F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Тип документације,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ТД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B82DC1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Монографска документација</w:t>
            </w:r>
          </w:p>
        </w:tc>
      </w:tr>
      <w:tr w:rsidR="00414C11" w:rsidRPr="00A43182" w14:paraId="4997490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CB0E3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Тип записа,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ТЗ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7EC26B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Текстуални штампани материјал</w:t>
            </w:r>
          </w:p>
        </w:tc>
      </w:tr>
      <w:tr w:rsidR="00414C11" w:rsidRPr="00A43182" w14:paraId="31BC749A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D94AA3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Врста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ВР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A1138C9" w14:textId="4F186711" w:rsidR="00414C11" w:rsidRPr="00A43182" w:rsidRDefault="00633326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Мастер </w:t>
            </w:r>
            <w:r w:rsidR="00414C11" w:rsidRPr="00A43182">
              <w:rPr>
                <w:rFonts w:ascii="Arial" w:hAnsi="Arial" w:cs="Arial"/>
                <w:sz w:val="18"/>
                <w:szCs w:val="18"/>
                <w:lang w:val="sr-Cyrl-RS"/>
              </w:rPr>
              <w:t>рад</w:t>
            </w:r>
          </w:p>
        </w:tc>
      </w:tr>
      <w:tr w:rsidR="00414C11" w:rsidRPr="00A43182" w14:paraId="088C209F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5D1FBE8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Аутор,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АУ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3B9C375" w14:textId="77777777" w:rsidR="00414C11" w:rsidRPr="00A43182" w:rsidRDefault="00414C11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Јелена Хрњак</w:t>
            </w:r>
          </w:p>
        </w:tc>
      </w:tr>
      <w:tr w:rsidR="00414C11" w:rsidRPr="00A43182" w14:paraId="30DFB769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2CC2152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Ментор,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МН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C270B0C" w14:textId="27D6AC9F" w:rsidR="00414C11" w:rsidRPr="00A43182" w:rsidRDefault="00161665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</w:t>
            </w:r>
            <w:r w:rsidR="00414C11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р Владимир Димитриески, </w:t>
            </w:r>
            <w:commentRangeStart w:id="0"/>
            <w:r w:rsidR="00414C11" w:rsidRPr="00A43182">
              <w:rPr>
                <w:rFonts w:ascii="Arial" w:hAnsi="Arial" w:cs="Arial"/>
                <w:sz w:val="18"/>
                <w:szCs w:val="18"/>
                <w:lang w:val="sr-Cyrl-RS"/>
              </w:rPr>
              <w:t>доцент</w:t>
            </w:r>
            <w:commentRangeEnd w:id="0"/>
            <w:r w:rsidR="00792399">
              <w:rPr>
                <w:rStyle w:val="CommentReference"/>
              </w:rPr>
              <w:commentReference w:id="0"/>
            </w:r>
          </w:p>
        </w:tc>
      </w:tr>
      <w:tr w:rsidR="00414C11" w:rsidRPr="00A43182" w14:paraId="5ECBD531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18BFEDB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Наслов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2BCC484" w14:textId="7A9A1214" w:rsidR="00414C11" w:rsidRPr="00A43182" w:rsidRDefault="00840874" w:rsidP="00AF18B1">
            <w:pPr>
              <w:spacing w:before="60" w:after="60"/>
              <w:jc w:val="both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/>
                <w:sz w:val="18"/>
                <w:szCs w:val="18"/>
                <w:lang w:val="sr-Cyrl-RS"/>
              </w:rPr>
              <w:t xml:space="preserve">SecurityDSL 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– Наменск</w:t>
            </w:r>
            <w:r w:rsidR="008E1483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и језик за подршку брзог успостављања конфигурације безбедносних аспеката у радном оквиру </w:t>
            </w:r>
            <w:r w:rsidR="008E1483" w:rsidRPr="00A43182">
              <w:rPr>
                <w:rFonts w:ascii="Arial" w:hAnsi="Arial" w:cs="Arial"/>
                <w:i/>
                <w:sz w:val="18"/>
                <w:szCs w:val="18"/>
                <w:lang w:val="sr-Cyrl-RS"/>
              </w:rPr>
              <w:t>Spring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</w:t>
            </w:r>
          </w:p>
        </w:tc>
      </w:tr>
      <w:tr w:rsidR="00414C11" w:rsidRPr="00A43182" w14:paraId="0F1D7EF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CBE9F74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Језик публикације,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ЈП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7F7F923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Српски / ћирилица</w:t>
            </w:r>
          </w:p>
        </w:tc>
      </w:tr>
      <w:tr w:rsidR="00414C11" w:rsidRPr="00A43182" w14:paraId="0940D7FD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99BCB79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Језик извода,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ЈИ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8D9DEA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Српски</w:t>
            </w:r>
          </w:p>
        </w:tc>
      </w:tr>
      <w:tr w:rsidR="00414C11" w:rsidRPr="00A43182" w14:paraId="21497D67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7AAB46B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Земља публиковања,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ЗП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AD8267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Република Србија</w:t>
            </w:r>
          </w:p>
        </w:tc>
      </w:tr>
      <w:tr w:rsidR="00414C11" w:rsidRPr="00A43182" w14:paraId="1EEF829E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B5C92C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Уже географско подручје,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УГП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97815F7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Војводина</w:t>
            </w:r>
          </w:p>
        </w:tc>
      </w:tr>
      <w:tr w:rsidR="00414C11" w:rsidRPr="00A43182" w14:paraId="682BAF6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572B1B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Година,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ГО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7C190D99" w14:textId="30F38737" w:rsidR="00414C11" w:rsidRPr="00A43182" w:rsidRDefault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2023</w:t>
            </w:r>
          </w:p>
        </w:tc>
      </w:tr>
      <w:tr w:rsidR="00414C11" w:rsidRPr="00A43182" w14:paraId="34D460C7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EF4CFF7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Издавач,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0DB36DC" w14:textId="21E9DE99" w:rsidR="00414C11" w:rsidRPr="00A43182" w:rsidRDefault="00414C11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Ауторски репринт</w:t>
            </w:r>
            <w:r w:rsidR="00C93798"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 xml:space="preserve"> / Факултет техничких наука</w:t>
            </w:r>
          </w:p>
        </w:tc>
      </w:tr>
      <w:tr w:rsidR="00414C11" w:rsidRPr="00A43182" w14:paraId="03BE19D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291776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Место и адреса,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МА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19D89D9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Нови Сад, Трг Доситеја Обрадовића 6</w:t>
            </w:r>
          </w:p>
        </w:tc>
      </w:tr>
      <w:tr w:rsidR="00414C11" w:rsidRPr="00A43182" w14:paraId="3B79436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EF2C019" w14:textId="77777777" w:rsidR="00414C11" w:rsidRPr="00A43182" w:rsidRDefault="00414C11">
            <w:pPr>
              <w:spacing w:before="60" w:after="6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Физички опис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ФО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  <w:r w:rsidRPr="00A43182">
              <w:rPr>
                <w:rFonts w:ascii="Arial" w:hAnsi="Arial"/>
                <w:sz w:val="18"/>
                <w:lang w:val="sr-Cyrl-RS"/>
              </w:rPr>
              <w:br/>
            </w:r>
            <w:r w:rsidRPr="00A43182">
              <w:rPr>
                <w:rFonts w:ascii="Arial" w:hAnsi="Arial"/>
                <w:spacing w:val="-4"/>
                <w:sz w:val="13"/>
                <w:lang w:val="sr-Cyrl-RS"/>
              </w:rPr>
              <w:t>(поглавља/страна/ цитата/табела/слика/графика/прилога)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1C05B3F" w14:textId="6D0D01DF" w:rsidR="00414C11" w:rsidRPr="00A43182" w:rsidRDefault="000E5C9B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TODO</w:t>
            </w:r>
          </w:p>
        </w:tc>
      </w:tr>
      <w:tr w:rsidR="00414C11" w:rsidRPr="00A43182" w14:paraId="231DEFD0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361B6CC8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Научна област,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5290E7F" w14:textId="2880D17D" w:rsidR="00414C11" w:rsidRPr="00A43182" w:rsidRDefault="0027517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Електротехничко и рачунарско инжењерство</w:t>
            </w:r>
          </w:p>
        </w:tc>
      </w:tr>
      <w:tr w:rsidR="00414C11" w:rsidRPr="00A43182" w14:paraId="230E3D6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E85B197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Научна дисциплина,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НД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79FABC14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Примењене рачунарске науке и информатика</w:t>
            </w:r>
          </w:p>
        </w:tc>
      </w:tr>
      <w:tr w:rsidR="00414C11" w:rsidRPr="00A43182" w14:paraId="068DF8DE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455A4A7" w14:textId="77777777" w:rsidR="00414C11" w:rsidRPr="00A43182" w:rsidRDefault="00414C11">
            <w:pPr>
              <w:spacing w:before="60" w:after="60"/>
              <w:rPr>
                <w:rFonts w:ascii="Arial" w:hAnsi="Arial"/>
                <w:spacing w:val="-8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 xml:space="preserve">Предметна одредница/Кqучне речи, </w:t>
            </w:r>
            <w:r w:rsidRPr="00A43182">
              <w:rPr>
                <w:rFonts w:ascii="Arial" w:hAnsi="Arial"/>
                <w:b/>
                <w:spacing w:val="-8"/>
                <w:sz w:val="18"/>
                <w:lang w:val="sr-Cyrl-RS"/>
              </w:rPr>
              <w:t>ПО</w:t>
            </w: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9A8286" w14:textId="0DD872A8" w:rsidR="00414C11" w:rsidRPr="00A43182" w:rsidRDefault="00C93798" w:rsidP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Доменски оријентисано моделовање и језици</w:t>
            </w:r>
          </w:p>
        </w:tc>
      </w:tr>
      <w:tr w:rsidR="00414C11" w:rsidRPr="00A43182" w14:paraId="76A3AD3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F911A3E" w14:textId="77777777" w:rsidR="00414C11" w:rsidRPr="00A43182" w:rsidRDefault="00414C11">
            <w:pPr>
              <w:spacing w:before="60" w:after="60"/>
              <w:rPr>
                <w:rFonts w:ascii="Arial" w:hAnsi="Arial"/>
                <w:b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b/>
                <w:sz w:val="18"/>
                <w:lang w:val="sr-Cyrl-RS"/>
              </w:rPr>
              <w:t>УДК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CA87BD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122F8AE0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039D79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Чува се,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ЧУ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610EBB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Библиотека Факултета техничких наука, Нови Сад</w:t>
            </w:r>
          </w:p>
        </w:tc>
      </w:tr>
      <w:tr w:rsidR="00414C11" w:rsidRPr="00A43182" w14:paraId="2D6E59A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4EF688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Важна напомена,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ВН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F88C80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25D296CE" w14:textId="77777777" w:rsidTr="00AF18B1">
        <w:trPr>
          <w:cantSplit/>
          <w:trHeight w:hRule="exact" w:val="145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D717251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Извод,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64AFA8A" w14:textId="77777777" w:rsidR="00AA0ADD" w:rsidRPr="00A43182" w:rsidRDefault="00AA0ADD" w:rsidP="00C94BC0">
            <w:pPr>
              <w:jc w:val="both"/>
              <w:rPr>
                <w:rFonts w:ascii="Arial" w:hAnsi="Arial" w:cs="Arial"/>
                <w:iCs/>
                <w:sz w:val="18"/>
                <w:szCs w:val="18"/>
                <w:lang w:val="sr-Cyrl-RS"/>
              </w:rPr>
            </w:pPr>
          </w:p>
          <w:p w14:paraId="043B7ECC" w14:textId="6C93AB51" w:rsidR="00414C11" w:rsidRPr="00A43182" w:rsidRDefault="002A3429" w:rsidP="00C94BC0">
            <w:pPr>
              <w:jc w:val="both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Cs/>
                <w:color w:val="FF0000"/>
                <w:sz w:val="18"/>
                <w:szCs w:val="18"/>
                <w:lang w:val="sr-Cyrl-RS"/>
              </w:rPr>
              <w:t>TODO</w:t>
            </w:r>
          </w:p>
          <w:p w14:paraId="797C04D7" w14:textId="77777777" w:rsidR="00414C11" w:rsidRPr="00A43182" w:rsidRDefault="00414C11" w:rsidP="00C94BC0">
            <w:pPr>
              <w:spacing w:before="60" w:after="60"/>
              <w:jc w:val="both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</w:p>
        </w:tc>
      </w:tr>
      <w:tr w:rsidR="00414C11" w:rsidRPr="00A43182" w14:paraId="307766F3" w14:textId="77777777" w:rsidTr="00FF6A39">
        <w:trPr>
          <w:cantSplit/>
          <w:trHeight w:hRule="exact"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AF0297D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Датум прихватања теме,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ДП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A747349" w14:textId="77777777" w:rsidR="00414C11" w:rsidRPr="00A43182" w:rsidRDefault="00414C11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Cyrl-RS"/>
              </w:rPr>
            </w:pPr>
          </w:p>
        </w:tc>
      </w:tr>
      <w:tr w:rsidR="00414C11" w:rsidRPr="00A43182" w14:paraId="062D9FB6" w14:textId="77777777" w:rsidTr="00FF6A39">
        <w:trPr>
          <w:cantSplit/>
          <w:trHeight w:hRule="exact"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FB5514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Датум одбране,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ДО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19FC7BFF" w14:textId="77777777" w:rsidR="00414C11" w:rsidRPr="00A43182" w:rsidRDefault="00414C11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414C11" w:rsidRPr="00A43182" w14:paraId="359302D9" w14:textId="77777777" w:rsidTr="00FF6A39">
        <w:trPr>
          <w:gridAfter w:val="1"/>
          <w:wAfter w:w="889" w:type="pct"/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F54B3D4" w14:textId="77777777" w:rsidR="00414C11" w:rsidRPr="00A43182" w:rsidRDefault="00414C11">
            <w:pPr>
              <w:rPr>
                <w:rFonts w:ascii="Arial" w:hAnsi="Arial"/>
                <w:spacing w:val="-4"/>
                <w:sz w:val="18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 xml:space="preserve">Чланови комисије, </w:t>
            </w:r>
            <w:r w:rsidRPr="00A43182">
              <w:rPr>
                <w:rFonts w:ascii="Arial" w:hAnsi="Arial"/>
                <w:b/>
                <w:spacing w:val="-4"/>
                <w:sz w:val="18"/>
                <w:lang w:val="sr-Cyrl-RS"/>
              </w:rPr>
              <w:t>КО</w:t>
            </w: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>:</w:t>
            </w: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F839406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  <w:commentRangeStart w:id="1"/>
            <w:r w:rsidRPr="00A43182">
              <w:rPr>
                <w:rFonts w:ascii="Arial" w:hAnsi="Arial"/>
                <w:sz w:val="18"/>
                <w:lang w:val="sr-Cyrl-RS"/>
              </w:rPr>
              <w:t>Председник</w:t>
            </w:r>
            <w:commentRangeEnd w:id="1"/>
            <w:r w:rsidR="00792399">
              <w:rPr>
                <w:rStyle w:val="CommentReference"/>
              </w:rPr>
              <w:commentReference w:id="1"/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5D27303" w14:textId="1048D836" w:rsidR="00414C11" w:rsidRPr="00A43182" w:rsidRDefault="00414C11" w:rsidP="00C93798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414C11" w:rsidRPr="00A43182" w14:paraId="77D899BE" w14:textId="77777777" w:rsidTr="00FF6A39">
        <w:trPr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E1009E" w14:textId="7269D7B9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76E80E63" w14:textId="7777777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35748B44" w14:textId="7777777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166A07AE" w14:textId="7777777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6185B77C" w14:textId="7CB5550E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538CF8CA" w14:textId="62313D3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16064D09" w14:textId="7777777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9E199AB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Члан: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ED12104" w14:textId="3A796B95" w:rsidR="00414C11" w:rsidRPr="00A43182" w:rsidRDefault="00414C11" w:rsidP="00C93798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89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7EC85DF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Потпис ментора</w:t>
            </w:r>
          </w:p>
        </w:tc>
      </w:tr>
      <w:tr w:rsidR="00414C11" w:rsidRPr="00A43182" w14:paraId="4E74FF5D" w14:textId="77777777" w:rsidTr="00FF6A39">
        <w:trPr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4B8F1724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4B77A980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Члан, ментор: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48AE8325" w14:textId="77777777" w:rsidR="00414C11" w:rsidRPr="00A43182" w:rsidRDefault="00414C11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др Владимир Димитриески, доцент</w:t>
            </w:r>
          </w:p>
        </w:tc>
        <w:tc>
          <w:tcPr>
            <w:tcW w:w="889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9E9EEA4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</w:tbl>
    <w:p w14:paraId="75A617D8" w14:textId="7A9DBF91" w:rsidR="00666A19" w:rsidRPr="00A43182" w:rsidRDefault="00666A19" w:rsidP="004865C5">
      <w:pPr>
        <w:pStyle w:val="Heading1"/>
        <w:numPr>
          <w:ilvl w:val="0"/>
          <w:numId w:val="0"/>
        </w:numPr>
        <w:jc w:val="left"/>
        <w:rPr>
          <w:lang w:val="sr-Cyrl-RS"/>
        </w:rPr>
        <w:sectPr w:rsidR="00666A19" w:rsidRPr="00A43182" w:rsidSect="0048305D">
          <w:footerReference w:type="first" r:id="rId19"/>
          <w:type w:val="oddPage"/>
          <w:pgSz w:w="11906" w:h="16838" w:code="9"/>
          <w:pgMar w:top="288" w:right="1296" w:bottom="288" w:left="1440" w:header="1008" w:footer="432" w:gutter="288"/>
          <w:cols w:space="720"/>
          <w:titlePg/>
          <w:docGrid w:linePitch="360"/>
        </w:sectPr>
      </w:pPr>
    </w:p>
    <w:tbl>
      <w:tblPr>
        <w:tblW w:w="5000" w:type="pct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1844"/>
        <w:gridCol w:w="1581"/>
        <w:gridCol w:w="4045"/>
        <w:gridCol w:w="1412"/>
      </w:tblGrid>
      <w:tr w:rsidR="0001041A" w:rsidRPr="00A43182" w14:paraId="361F752B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C8076F8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lastRenderedPageBreak/>
              <w:t xml:space="preserve">Accession number,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ANO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5760C2D6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4FF6C9C3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FDEBBE6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Identification number,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INO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EDB591F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7DFE741F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9A70CF7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Document type,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DT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8A93261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Monographic publication</w:t>
            </w:r>
          </w:p>
        </w:tc>
      </w:tr>
      <w:tr w:rsidR="0001041A" w:rsidRPr="00A43182" w14:paraId="1798295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5B9D501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Type of record,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TR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52D580F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Textual printed material</w:t>
            </w:r>
          </w:p>
        </w:tc>
      </w:tr>
      <w:tr w:rsidR="0001041A" w:rsidRPr="00A43182" w14:paraId="7455F32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376CC0B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Contents code,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CC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F7E88E1" w14:textId="17043F62" w:rsidR="0001041A" w:rsidRPr="00A43182" w:rsidRDefault="009D0995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Graduate-master</w:t>
            </w:r>
            <w:r w:rsidR="0001041A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Thesis</w:t>
            </w:r>
          </w:p>
        </w:tc>
      </w:tr>
      <w:tr w:rsidR="0001041A" w:rsidRPr="00A43182" w14:paraId="502FCA0D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05D3F90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Author,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AU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45C337B" w14:textId="77777777" w:rsidR="0001041A" w:rsidRPr="00A43182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Jelena Hrnjak</w:t>
            </w:r>
          </w:p>
        </w:tc>
      </w:tr>
      <w:tr w:rsidR="0001041A" w:rsidRPr="00A43182" w14:paraId="23EC1A6B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46742CB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Mentor,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MN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87A3912" w14:textId="3B36C6A3" w:rsidR="0001041A" w:rsidRPr="00A43182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Vladimir Dimitrieski, </w:t>
            </w:r>
            <w:r w:rsidR="009F1B61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PhD, 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Assistant</w:t>
            </w:r>
            <w:r w:rsidR="00017409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Professor</w:t>
            </w:r>
          </w:p>
        </w:tc>
      </w:tr>
      <w:tr w:rsidR="0001041A" w:rsidRPr="00A43182" w14:paraId="58CE610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33BE3B29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Title,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TI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3F067E4" w14:textId="15CC0FEB" w:rsidR="0001041A" w:rsidRPr="00A43182" w:rsidRDefault="00A81E5A" w:rsidP="00E963FA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SecurityDSL – A Domain-Specific Language for </w:t>
            </w:r>
            <w:r w:rsidR="00E963FA" w:rsidRPr="00A43182">
              <w:rPr>
                <w:rFonts w:ascii="Arial" w:hAnsi="Arial" w:cs="Arial"/>
                <w:sz w:val="18"/>
                <w:szCs w:val="18"/>
                <w:lang w:val="sr-Cyrl-RS"/>
              </w:rPr>
              <w:t>Supporting Ra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pid </w:t>
            </w:r>
            <w:r w:rsidR="00E963FA" w:rsidRPr="00A43182">
              <w:rPr>
                <w:rFonts w:ascii="Arial" w:hAnsi="Arial" w:cs="Arial"/>
                <w:sz w:val="18"/>
                <w:szCs w:val="18"/>
                <w:lang w:val="sr-Cyrl-RS"/>
              </w:rPr>
              <w:t>C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>onfiguration</w:t>
            </w:r>
            <w:r w:rsidR="00E963FA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of Security Aspects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in the S</w:t>
            </w:r>
            <w:r w:rsidR="00FF2558" w:rsidRPr="00A43182">
              <w:rPr>
                <w:rFonts w:ascii="Arial" w:hAnsi="Arial" w:cs="Arial"/>
                <w:sz w:val="18"/>
                <w:szCs w:val="18"/>
                <w:lang w:val="sr-Cyrl-RS"/>
              </w:rPr>
              <w:t>pring Fr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>amework</w:t>
            </w:r>
          </w:p>
        </w:tc>
      </w:tr>
      <w:tr w:rsidR="0001041A" w:rsidRPr="00A43182" w14:paraId="6442EA66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06E3E04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Language of text,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LT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04DD075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Serbian</w:t>
            </w:r>
          </w:p>
        </w:tc>
      </w:tr>
      <w:tr w:rsidR="0001041A" w:rsidRPr="00A43182" w14:paraId="38F69042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62744D9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Language of abstract,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LA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B892FAB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Serbian</w:t>
            </w:r>
          </w:p>
        </w:tc>
      </w:tr>
      <w:tr w:rsidR="0001041A" w:rsidRPr="00A43182" w14:paraId="58FDF553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090559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Country of publication,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CP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31F0B37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Republic of Serbia</w:t>
            </w:r>
          </w:p>
        </w:tc>
      </w:tr>
      <w:tr w:rsidR="0001041A" w:rsidRPr="00A43182" w14:paraId="7D402B5C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1B961C6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Locality of publication,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LP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FE8B3A2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Vojvodina</w:t>
            </w:r>
          </w:p>
        </w:tc>
      </w:tr>
      <w:tr w:rsidR="0001041A" w:rsidRPr="00A43182" w14:paraId="0BF183D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1CC5CA3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Publication year,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PY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80AA891" w14:textId="2885841D" w:rsidR="0001041A" w:rsidRPr="00A43182" w:rsidRDefault="0001041A" w:rsidP="00A07C9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202</w:t>
            </w:r>
            <w:r w:rsidR="00A07C93" w:rsidRPr="00A43182">
              <w:rPr>
                <w:rFonts w:ascii="Arial" w:hAnsi="Arial" w:cs="Arial"/>
                <w:sz w:val="18"/>
                <w:szCs w:val="18"/>
                <w:lang w:val="sr-Cyrl-RS"/>
              </w:rPr>
              <w:t>3</w:t>
            </w:r>
          </w:p>
        </w:tc>
      </w:tr>
      <w:tr w:rsidR="0001041A" w:rsidRPr="00A43182" w14:paraId="47E5577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5C902C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Publisher,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PB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913CE7D" w14:textId="0FF69DF5" w:rsidR="0001041A" w:rsidRPr="00A43182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commentRangeStart w:id="2"/>
            <w:r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Author’s reprint</w:t>
            </w:r>
            <w:ins w:id="3" w:author="Vladimir Dimitrieski" w:date="2023-08-13T10:13:00Z">
              <w:r w:rsidR="00792399">
                <w:rPr>
                  <w:rFonts w:ascii="Arial" w:hAnsi="Arial" w:cs="Arial"/>
                  <w:color w:val="FF0000"/>
                  <w:sz w:val="18"/>
                  <w:szCs w:val="18"/>
                  <w:lang w:val="sr-Latn-RS"/>
                </w:rPr>
                <w:t xml:space="preserve"> </w:t>
              </w:r>
            </w:ins>
            <w:r w:rsidR="00A07C93"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/</w:t>
            </w:r>
            <w:ins w:id="4" w:author="Vladimir Dimitrieski" w:date="2023-08-13T10:13:00Z">
              <w:r w:rsidR="00792399">
                <w:rPr>
                  <w:rFonts w:ascii="Arial" w:hAnsi="Arial" w:cs="Arial"/>
                  <w:color w:val="FF0000"/>
                  <w:sz w:val="18"/>
                  <w:szCs w:val="18"/>
                  <w:lang w:val="sr-Latn-RS"/>
                </w:rPr>
                <w:t xml:space="preserve"> </w:t>
              </w:r>
            </w:ins>
            <w:r w:rsidR="00A07C93"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Faculty of Technical Sciences</w:t>
            </w:r>
            <w:commentRangeEnd w:id="2"/>
            <w:r w:rsidR="002F0D1D">
              <w:rPr>
                <w:rStyle w:val="CommentReference"/>
              </w:rPr>
              <w:commentReference w:id="2"/>
            </w:r>
          </w:p>
        </w:tc>
      </w:tr>
      <w:tr w:rsidR="0001041A" w:rsidRPr="00A43182" w14:paraId="787F9E5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4596A10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Publication place,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PP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546CEFD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Novi Sad, Faculty of Technical Sciences, Dositeja Obradovica sq. 6</w:t>
            </w:r>
          </w:p>
        </w:tc>
      </w:tr>
      <w:tr w:rsidR="0001041A" w:rsidRPr="00A43182" w14:paraId="633B3896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2E98488" w14:textId="77777777" w:rsidR="0001041A" w:rsidRPr="00A43182" w:rsidRDefault="0001041A">
            <w:pPr>
              <w:spacing w:before="60" w:after="6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Physical description,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PD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  <w:r w:rsidRPr="00A43182">
              <w:rPr>
                <w:rFonts w:ascii="Arial" w:hAnsi="Arial"/>
                <w:sz w:val="18"/>
                <w:lang w:val="sr-Cyrl-RS"/>
              </w:rPr>
              <w:br/>
            </w:r>
            <w:r w:rsidRPr="00A43182">
              <w:rPr>
                <w:rFonts w:ascii="Arial" w:hAnsi="Arial"/>
                <w:sz w:val="13"/>
                <w:lang w:val="sr-Cyrl-RS"/>
              </w:rPr>
              <w:t>(chapters/pages/ref./tables/pictures/graphs/appendixes)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38E4007" w14:textId="2777FA7A" w:rsidR="0001041A" w:rsidRPr="00A43182" w:rsidRDefault="000E5C9B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Cs/>
                <w:color w:val="FF0000"/>
                <w:sz w:val="18"/>
                <w:szCs w:val="18"/>
                <w:lang w:val="sr-Cyrl-RS"/>
              </w:rPr>
              <w:t>TODO</w:t>
            </w:r>
          </w:p>
        </w:tc>
      </w:tr>
      <w:tr w:rsidR="0001041A" w:rsidRPr="00A43182" w14:paraId="5887ACC9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1F6CFD8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Scientific field,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SF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4908D41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Electrical and computer engineering</w:t>
            </w:r>
          </w:p>
        </w:tc>
      </w:tr>
      <w:tr w:rsidR="0001041A" w:rsidRPr="00A43182" w14:paraId="4965CD59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7FC815F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Scientific discipline,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SD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CFBF7FF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Applied computer science and informatics</w:t>
            </w:r>
          </w:p>
        </w:tc>
      </w:tr>
      <w:tr w:rsidR="0001041A" w:rsidRPr="00A43182" w14:paraId="0C235A0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183B5C2" w14:textId="77777777" w:rsidR="0001041A" w:rsidRPr="00A43182" w:rsidRDefault="0001041A">
            <w:pPr>
              <w:spacing w:before="60" w:after="60"/>
              <w:rPr>
                <w:rFonts w:ascii="Arial" w:hAnsi="Arial"/>
                <w:spacing w:val="-8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Subject/Key words,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S</w:t>
            </w:r>
            <w:r w:rsidRPr="00A43182">
              <w:rPr>
                <w:rFonts w:ascii="Arial" w:hAnsi="Arial"/>
                <w:sz w:val="18"/>
                <w:lang w:val="sr-Cyrl-RS"/>
              </w:rPr>
              <w:t>/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KW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E0B8EF" w14:textId="199CA2A6" w:rsidR="0001041A" w:rsidRPr="00A43182" w:rsidRDefault="00A07C9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Domain-Specific Modeling Languages</w:t>
            </w:r>
          </w:p>
        </w:tc>
      </w:tr>
      <w:tr w:rsidR="0001041A" w:rsidRPr="00A43182" w14:paraId="7F7FCB04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3428B86" w14:textId="77777777" w:rsidR="0001041A" w:rsidRPr="00A43182" w:rsidRDefault="0001041A">
            <w:pPr>
              <w:spacing w:before="60" w:after="60"/>
              <w:rPr>
                <w:rFonts w:ascii="Arial" w:hAnsi="Arial"/>
                <w:b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b/>
                <w:sz w:val="18"/>
                <w:lang w:val="sr-Cyrl-RS"/>
              </w:rPr>
              <w:t>UC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6AEF759C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5667CAC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49C67A4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Holding data,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HD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F40DCE9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The Library of Faculty of Technical Sciences, Novi Sad, Serbia</w:t>
            </w:r>
          </w:p>
        </w:tc>
      </w:tr>
      <w:tr w:rsidR="0001041A" w:rsidRPr="00A43182" w14:paraId="53EA853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DB4953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Note,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N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598D9DC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1D377A92" w14:textId="77777777" w:rsidTr="00AA0ADD">
        <w:trPr>
          <w:cantSplit/>
          <w:trHeight w:hRule="exact" w:val="1576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7049273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Abstract,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AB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57323F7" w14:textId="6D602A64" w:rsidR="0001041A" w:rsidRPr="00A43182" w:rsidRDefault="002A3429" w:rsidP="002A3429">
            <w:pPr>
              <w:jc w:val="both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Cs/>
                <w:color w:val="FF0000"/>
                <w:sz w:val="18"/>
                <w:szCs w:val="18"/>
                <w:lang w:val="sr-Cyrl-RS"/>
              </w:rPr>
              <w:t>TODO</w:t>
            </w:r>
          </w:p>
        </w:tc>
      </w:tr>
      <w:tr w:rsidR="0001041A" w:rsidRPr="00A43182" w14:paraId="283A7C3E" w14:textId="77777777" w:rsidTr="00AA0ADD">
        <w:trPr>
          <w:cantSplit/>
          <w:trHeight w:hRule="exact"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4660396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 xml:space="preserve">Accepted by the Scientific Board 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ASB</w:t>
            </w: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8A47573" w14:textId="77777777" w:rsidR="0001041A" w:rsidRPr="00A43182" w:rsidRDefault="0001041A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Cyrl-RS"/>
              </w:rPr>
            </w:pPr>
          </w:p>
        </w:tc>
      </w:tr>
      <w:tr w:rsidR="0001041A" w:rsidRPr="00A43182" w14:paraId="6849554F" w14:textId="77777777" w:rsidTr="00AA0ADD">
        <w:trPr>
          <w:cantSplit/>
          <w:trHeight w:hRule="exact"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BD2A97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Defended 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DE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217DB6B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01041A" w:rsidRPr="00A43182" w14:paraId="611C81DE" w14:textId="77777777" w:rsidTr="00AA0ADD">
        <w:trPr>
          <w:gridAfter w:val="1"/>
          <w:wAfter w:w="795" w:type="pct"/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05AB5CE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Defended Board,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DB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2FD8538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President: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2EC5F9B" w14:textId="5D0BA762" w:rsidR="0001041A" w:rsidRPr="00A43182" w:rsidRDefault="0001041A" w:rsidP="00C6392B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01041A" w:rsidRPr="00A43182" w14:paraId="543591C1" w14:textId="77777777" w:rsidTr="00AA0ADD">
        <w:trPr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AF0335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E1ACEC3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Member: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57AE5C2" w14:textId="24B0D8BF" w:rsidR="0001041A" w:rsidRPr="00A43182" w:rsidRDefault="0001041A" w:rsidP="00C6392B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795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6CD11EE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Menthor's sign</w:t>
            </w:r>
          </w:p>
        </w:tc>
      </w:tr>
      <w:tr w:rsidR="0001041A" w:rsidRPr="00A43182" w14:paraId="406F9DAE" w14:textId="77777777" w:rsidTr="00AA0ADD">
        <w:trPr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6257F18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0789775E" w14:textId="77777777" w:rsidR="0001041A" w:rsidRPr="00A43182" w:rsidRDefault="0001041A">
            <w:pPr>
              <w:rPr>
                <w:rFonts w:ascii="Arial" w:hAnsi="Arial"/>
                <w:spacing w:val="-4"/>
                <w:sz w:val="18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>Member, Mentor: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3FB4F4BD" w14:textId="16C0C498" w:rsidR="0001041A" w:rsidRPr="00A43182" w:rsidRDefault="0001041A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Vladimir Dimitrieski</w:t>
            </w:r>
            <w:r w:rsidR="002834B2" w:rsidRPr="00A43182">
              <w:rPr>
                <w:rFonts w:ascii="Arial" w:hAnsi="Arial" w:cs="Arial"/>
                <w:sz w:val="18"/>
                <w:szCs w:val="18"/>
                <w:lang w:val="sr-Cyrl-RS"/>
              </w:rPr>
              <w:t>, PhD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, Assistant</w:t>
            </w:r>
            <w:r w:rsidR="00017409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Professor</w:t>
            </w:r>
          </w:p>
        </w:tc>
        <w:tc>
          <w:tcPr>
            <w:tcW w:w="795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1DDB37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</w:tbl>
    <w:p w14:paraId="222DC85E" w14:textId="77777777" w:rsidR="00833FB2" w:rsidRPr="00A43182" w:rsidRDefault="00833FB2">
      <w:pPr>
        <w:rPr>
          <w:lang w:val="sr-Cyrl-RS"/>
        </w:rPr>
      </w:pPr>
      <w:r w:rsidRPr="00A43182">
        <w:rPr>
          <w:lang w:val="sr-Cyrl-RS"/>
        </w:rPr>
        <w:lastRenderedPageBreak/>
        <w:br w:type="page"/>
      </w:r>
    </w:p>
    <w:p w14:paraId="6BBE9438" w14:textId="346AE92B" w:rsidR="00F641FF" w:rsidRPr="00A43182" w:rsidRDefault="00F641FF">
      <w:pPr>
        <w:rPr>
          <w:lang w:val="sr-Cyrl-RS"/>
        </w:rPr>
        <w:sectPr w:rsidR="00F641FF" w:rsidRPr="00A43182" w:rsidSect="0048305D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pgSz w:w="11906" w:h="16838" w:code="9"/>
          <w:pgMar w:top="288" w:right="1296" w:bottom="288" w:left="1440" w:header="1008" w:footer="432" w:gutter="288"/>
          <w:cols w:space="720"/>
          <w:titlePg/>
          <w:docGrid w:linePitch="360"/>
        </w:sectPr>
      </w:pPr>
    </w:p>
    <w:tbl>
      <w:tblPr>
        <w:tblpPr w:leftFromText="180" w:rightFromText="180" w:horzAnchor="margin" w:tblpXSpec="center" w:tblpY="-298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15"/>
        <w:gridCol w:w="5718"/>
        <w:gridCol w:w="1619"/>
      </w:tblGrid>
      <w:tr w:rsidR="008249C0" w:rsidRPr="00A43182" w14:paraId="18E2DB9C" w14:textId="77777777" w:rsidTr="008249C0">
        <w:trPr>
          <w:cantSplit/>
          <w:trHeight w:val="345"/>
        </w:trPr>
        <w:tc>
          <w:tcPr>
            <w:tcW w:w="856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E30FF57" w14:textId="410A36D7" w:rsidR="00F641FF" w:rsidRPr="00A43182" w:rsidRDefault="00F641FF" w:rsidP="00063814">
            <w:pPr>
              <w:jc w:val="center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noProof/>
                <w:lang w:val="sr-Cyrl-RS" w:eastAsia="sr-Cyrl-RS"/>
              </w:rPr>
              <w:lastRenderedPageBreak/>
              <w:drawing>
                <wp:inline distT="0" distB="0" distL="0" distR="0" wp14:anchorId="6C4856A6" wp14:editId="3C84785C">
                  <wp:extent cx="781050" cy="85725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0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8C068C6" w14:textId="77777777" w:rsidR="00F641FF" w:rsidRPr="00A43182" w:rsidRDefault="00F641FF" w:rsidP="00063814">
            <w:pPr>
              <w:pStyle w:val="ime"/>
              <w:spacing w:before="120" w:after="0"/>
              <w:ind w:left="57" w:right="57"/>
              <w:rPr>
                <w:rFonts w:ascii="Arial" w:hAnsi="Arial"/>
                <w:spacing w:val="-8"/>
                <w:sz w:val="20"/>
                <w:lang w:val="sr-Cyrl-RS"/>
              </w:rPr>
            </w:pP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УНИВЕРЗИТЕТ У НОВОМ САДУ </w:t>
            </w:r>
            <w:r w:rsidRPr="00A43182">
              <w:rPr>
                <w:rFonts w:ascii="Arial" w:hAnsi="Arial"/>
                <w:spacing w:val="-8"/>
                <w:sz w:val="16"/>
                <w:lang w:val="sr-Cyrl-RS"/>
              </w:rPr>
              <w:sym w:font="Wingdings" w:char="F06C"/>
            </w: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spacing w:val="-8"/>
                <w:sz w:val="20"/>
                <w:lang w:val="sr-Cyrl-RS"/>
              </w:rPr>
              <w:t>ФАКУЛТЕТ ТЕХНИЧКИХ НАУКА</w:t>
            </w: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 </w:t>
            </w:r>
          </w:p>
          <w:p w14:paraId="7880484C" w14:textId="77777777" w:rsidR="00F641FF" w:rsidRPr="00A43182" w:rsidRDefault="00F641FF" w:rsidP="00063814">
            <w:pPr>
              <w:pStyle w:val="ime"/>
              <w:spacing w:before="20" w:after="0"/>
              <w:ind w:left="142" w:right="142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pacing w:val="26"/>
                <w:sz w:val="20"/>
                <w:lang w:val="sr-Cyrl-RS"/>
              </w:rPr>
              <w:t>21000 НОВИ САД, Трг Доситеја Обрадовића 6</w:t>
            </w:r>
          </w:p>
        </w:tc>
        <w:tc>
          <w:tcPr>
            <w:tcW w:w="914" w:type="pct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hideMark/>
          </w:tcPr>
          <w:p w14:paraId="6C6279AD" w14:textId="77777777" w:rsidR="00F641FF" w:rsidRPr="00A43182" w:rsidRDefault="00F641FF" w:rsidP="00063814">
            <w:pPr>
              <w:spacing w:before="60"/>
              <w:ind w:left="142" w:right="142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Датум:</w:t>
            </w:r>
          </w:p>
        </w:tc>
      </w:tr>
      <w:tr w:rsidR="008249C0" w:rsidRPr="00A43182" w14:paraId="03E60CC9" w14:textId="77777777" w:rsidTr="004E28A4">
        <w:trPr>
          <w:cantSplit/>
          <w:trHeight w:val="498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520FA997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DE9EF5B" w14:textId="77777777" w:rsidR="00F641FF" w:rsidRPr="00A43182" w:rsidRDefault="00F641FF" w:rsidP="00063814">
            <w:pPr>
              <w:rPr>
                <w:rFonts w:ascii="Arial" w:hAnsi="Arial"/>
                <w:kern w:val="20"/>
                <w:sz w:val="20"/>
                <w:szCs w:val="22"/>
                <w:lang w:val="sr-Cyrl-RS"/>
              </w:rPr>
            </w:pPr>
          </w:p>
        </w:tc>
        <w:tc>
          <w:tcPr>
            <w:tcW w:w="914" w:type="pct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5290464E" w14:textId="77777777" w:rsidR="00F641FF" w:rsidRPr="00A43182" w:rsidRDefault="00F641FF" w:rsidP="00063814">
            <w:pPr>
              <w:spacing w:before="60"/>
              <w:ind w:left="142" w:right="142"/>
              <w:rPr>
                <w:rFonts w:ascii="Arial" w:hAnsi="Arial"/>
                <w:sz w:val="20"/>
                <w:lang w:val="sr-Cyrl-RS"/>
              </w:rPr>
            </w:pPr>
          </w:p>
        </w:tc>
      </w:tr>
      <w:tr w:rsidR="008249C0" w:rsidRPr="00A43182" w14:paraId="48D560E9" w14:textId="77777777" w:rsidTr="008249C0">
        <w:trPr>
          <w:cantSplit/>
          <w:trHeight w:val="345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B852475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 w:val="restart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0" w:color="auto" w:fill="auto"/>
            <w:vAlign w:val="center"/>
            <w:hideMark/>
          </w:tcPr>
          <w:p w14:paraId="2DD46124" w14:textId="77777777" w:rsidR="00F641FF" w:rsidRPr="00A43182" w:rsidRDefault="00F641FF" w:rsidP="00063814">
            <w:pPr>
              <w:pStyle w:val="ime"/>
              <w:spacing w:before="0" w:after="0"/>
              <w:ind w:left="142" w:right="142"/>
              <w:rPr>
                <w:rFonts w:ascii="Arial" w:hAnsi="Arial"/>
                <w:b/>
                <w:spacing w:val="-4"/>
                <w:sz w:val="28"/>
                <w:lang w:val="sr-Cyrl-RS"/>
              </w:rPr>
            </w:pPr>
            <w:r w:rsidRPr="00A43182">
              <w:rPr>
                <w:rFonts w:ascii="Arial" w:hAnsi="Arial"/>
                <w:b/>
                <w:spacing w:val="-4"/>
                <w:sz w:val="28"/>
                <w:lang w:val="sr-Cyrl-RS"/>
              </w:rPr>
              <w:t>ЗАДАТАК ЗА ДИПЛОМСКИ РАД</w:t>
            </w:r>
          </w:p>
        </w:tc>
        <w:tc>
          <w:tcPr>
            <w:tcW w:w="914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hideMark/>
          </w:tcPr>
          <w:p w14:paraId="479F643D" w14:textId="77777777" w:rsidR="00F641FF" w:rsidRPr="00A43182" w:rsidRDefault="00F641FF" w:rsidP="00063814">
            <w:pPr>
              <w:pStyle w:val="Tabela"/>
              <w:spacing w:before="60" w:after="0"/>
              <w:jc w:val="left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Лист/Листова:</w:t>
            </w:r>
          </w:p>
        </w:tc>
      </w:tr>
      <w:tr w:rsidR="008249C0" w:rsidRPr="00A43182" w14:paraId="5181AB21" w14:textId="77777777" w:rsidTr="008249C0">
        <w:trPr>
          <w:cantSplit/>
          <w:trHeight w:val="345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3CF3A1F0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9983F1D" w14:textId="77777777" w:rsidR="00F641FF" w:rsidRPr="00A43182" w:rsidRDefault="00F641FF" w:rsidP="00063814">
            <w:pPr>
              <w:rPr>
                <w:rFonts w:ascii="Arial" w:hAnsi="Arial"/>
                <w:b/>
                <w:spacing w:val="-4"/>
                <w:kern w:val="20"/>
                <w:sz w:val="28"/>
                <w:szCs w:val="22"/>
                <w:lang w:val="sr-Cyrl-RS"/>
              </w:rPr>
            </w:pPr>
          </w:p>
        </w:tc>
        <w:tc>
          <w:tcPr>
            <w:tcW w:w="914" w:type="pct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10BA2DF4" w14:textId="77777777" w:rsidR="00F641FF" w:rsidRPr="00A43182" w:rsidRDefault="00F641FF" w:rsidP="00063814">
            <w:pPr>
              <w:pStyle w:val="Tabela"/>
              <w:spacing w:before="60" w:after="0"/>
              <w:jc w:val="left"/>
              <w:rPr>
                <w:rFonts w:ascii="Arial" w:hAnsi="Arial"/>
                <w:sz w:val="20"/>
                <w:lang w:val="sr-Cyrl-RS"/>
              </w:rPr>
            </w:pPr>
          </w:p>
        </w:tc>
      </w:tr>
    </w:tbl>
    <w:tbl>
      <w:tblPr>
        <w:tblpPr w:leftFromText="180" w:rightFromText="180" w:vertAnchor="page" w:horzAnchor="margin" w:tblpXSpec="center" w:tblpY="3141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6"/>
        <w:gridCol w:w="6926"/>
      </w:tblGrid>
      <w:tr w:rsidR="00F641FF" w:rsidRPr="00A43182" w14:paraId="2B99F832" w14:textId="77777777" w:rsidTr="00603C86">
        <w:trPr>
          <w:cantSplit/>
          <w:trHeight w:val="474"/>
          <w:tblHeader/>
        </w:trPr>
        <w:tc>
          <w:tcPr>
            <w:tcW w:w="1088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968FB" w14:textId="77777777" w:rsidR="00F641FF" w:rsidRPr="00A43182" w:rsidRDefault="00F641FF" w:rsidP="00603C86">
            <w:pPr>
              <w:rPr>
                <w:rFonts w:ascii="Arial" w:hAnsi="Arial"/>
                <w:spacing w:val="-4"/>
                <w:lang w:val="sr-Cyrl-RS"/>
              </w:rPr>
            </w:pPr>
            <w:r w:rsidRPr="00A43182">
              <w:rPr>
                <w:rFonts w:ascii="Arial" w:hAnsi="Arial"/>
                <w:spacing w:val="-4"/>
                <w:lang w:val="sr-Cyrl-RS"/>
              </w:rPr>
              <w:t>Студијски програм:</w:t>
            </w:r>
          </w:p>
        </w:tc>
        <w:tc>
          <w:tcPr>
            <w:tcW w:w="391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0ED531C" w14:textId="77777777" w:rsidR="00F641FF" w:rsidRPr="00A43182" w:rsidRDefault="00F641FF" w:rsidP="00BA7ABA">
            <w:pPr>
              <w:rPr>
                <w:rFonts w:ascii="Arial" w:hAnsi="Arial"/>
                <w:b/>
                <w:spacing w:val="-4"/>
                <w:sz w:val="26"/>
                <w:lang w:val="sr-Cyrl-RS"/>
              </w:rPr>
            </w:pPr>
            <w:r w:rsidRPr="00A43182">
              <w:rPr>
                <w:rFonts w:ascii="Arial" w:hAnsi="Arial"/>
                <w:b/>
                <w:spacing w:val="-4"/>
                <w:sz w:val="26"/>
                <w:lang w:val="sr-Cyrl-RS"/>
              </w:rPr>
              <w:t>Рачунарство и аутоматика</w:t>
            </w:r>
          </w:p>
        </w:tc>
      </w:tr>
      <w:tr w:rsidR="00F641FF" w:rsidRPr="00A43182" w14:paraId="3C3ADF99" w14:textId="77777777" w:rsidTr="001340FB">
        <w:trPr>
          <w:cantSplit/>
          <w:trHeight w:hRule="exact" w:val="988"/>
          <w:tblHeader/>
        </w:trPr>
        <w:tc>
          <w:tcPr>
            <w:tcW w:w="1088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4CD35148" w14:textId="2AADBE8D" w:rsidR="00F641FF" w:rsidRPr="00A43182" w:rsidRDefault="00F641FF" w:rsidP="001340FB">
            <w:pPr>
              <w:rPr>
                <w:rFonts w:ascii="Arial" w:hAnsi="Arial"/>
                <w:spacing w:val="-4"/>
                <w:lang w:val="sr-Cyrl-RS"/>
              </w:rPr>
            </w:pPr>
            <w:r w:rsidRPr="00A43182">
              <w:rPr>
                <w:rFonts w:ascii="Arial" w:hAnsi="Arial"/>
                <w:spacing w:val="-4"/>
                <w:lang w:val="sr-Cyrl-RS"/>
              </w:rPr>
              <w:t>Руководилац ст</w:t>
            </w:r>
            <w:ins w:id="5" w:author="Vladimir Dimitrieski" w:date="2023-08-13T10:13:00Z">
              <w:r w:rsidR="00342A78">
                <w:rPr>
                  <w:rFonts w:ascii="Arial" w:hAnsi="Arial"/>
                  <w:spacing w:val="-4"/>
                  <w:lang w:val="sr-Cyrl-RS"/>
                </w:rPr>
                <w:t>у</w:t>
              </w:r>
            </w:ins>
            <w:del w:id="6" w:author="Vladimir Dimitrieski" w:date="2023-08-13T10:13:00Z">
              <w:r w:rsidRPr="00A43182" w:rsidDel="00342A78">
                <w:rPr>
                  <w:rFonts w:ascii="Arial" w:hAnsi="Arial"/>
                  <w:spacing w:val="-4"/>
                  <w:lang w:val="sr-Cyrl-RS"/>
                </w:rPr>
                <w:delText>и</w:delText>
              </w:r>
            </w:del>
            <w:r w:rsidRPr="00A43182">
              <w:rPr>
                <w:rFonts w:ascii="Arial" w:hAnsi="Arial"/>
                <w:spacing w:val="-4"/>
                <w:lang w:val="sr-Cyrl-RS"/>
              </w:rPr>
              <w:t>дијског програма:</w:t>
            </w:r>
          </w:p>
        </w:tc>
        <w:tc>
          <w:tcPr>
            <w:tcW w:w="3912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1E2288F" w14:textId="0DB83289" w:rsidR="00F641FF" w:rsidRPr="00A43182" w:rsidRDefault="00161665" w:rsidP="00127A13">
            <w:pPr>
              <w:rPr>
                <w:rFonts w:ascii="Arial" w:hAnsi="Arial"/>
                <w:spacing w:val="-4"/>
                <w:sz w:val="26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26"/>
                <w:lang w:val="sr-Cyrl-RS"/>
              </w:rPr>
              <w:t>д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р </w:t>
            </w:r>
            <w:r w:rsidR="00127A13" w:rsidRPr="00A43182">
              <w:rPr>
                <w:rFonts w:ascii="Arial" w:hAnsi="Arial"/>
                <w:spacing w:val="-4"/>
                <w:sz w:val="26"/>
                <w:lang w:val="sr-Cyrl-RS"/>
              </w:rPr>
              <w:t>Мирна Капетина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, </w:t>
            </w:r>
            <w:r w:rsidR="00127A13" w:rsidRPr="00A43182">
              <w:rPr>
                <w:rFonts w:ascii="Arial" w:hAnsi="Arial"/>
                <w:spacing w:val="-4"/>
                <w:sz w:val="26"/>
                <w:lang w:val="sr-Cyrl-RS"/>
              </w:rPr>
              <w:t>ванредни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 професор</w:t>
            </w:r>
          </w:p>
        </w:tc>
      </w:tr>
    </w:tbl>
    <w:p w14:paraId="39A0CEC5" w14:textId="2C8878FB" w:rsidR="00F641FF" w:rsidRPr="00A43182" w:rsidRDefault="00AD2611" w:rsidP="00AD2611">
      <w:pPr>
        <w:pStyle w:val="tab"/>
        <w:spacing w:before="0" w:after="0"/>
        <w:jc w:val="right"/>
        <w:rPr>
          <w:rFonts w:ascii="Arial" w:hAnsi="Arial"/>
          <w:sz w:val="12"/>
          <w:szCs w:val="22"/>
          <w:lang w:val="sr-Cyrl-RS"/>
        </w:rPr>
      </w:pPr>
      <w:r w:rsidRPr="00A43182">
        <w:rPr>
          <w:rFonts w:ascii="Arial" w:hAnsi="Arial"/>
          <w:i/>
          <w:lang w:val="sr-Cyrl-RS"/>
        </w:rPr>
        <w:t>(Податке уноси предметни наставник - ментор)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34" w:type="dxa"/>
        </w:tblCellMar>
        <w:tblLook w:val="04A0" w:firstRow="1" w:lastRow="0" w:firstColumn="1" w:lastColumn="0" w:noHBand="0" w:noVBand="1"/>
      </w:tblPr>
      <w:tblGrid>
        <w:gridCol w:w="1526"/>
        <w:gridCol w:w="3670"/>
        <w:gridCol w:w="1634"/>
        <w:gridCol w:w="2022"/>
      </w:tblGrid>
      <w:tr w:rsidR="00F641FF" w:rsidRPr="00A43182" w14:paraId="3471D390" w14:textId="77777777" w:rsidTr="00D23491">
        <w:trPr>
          <w:cantSplit/>
          <w:trHeight w:hRule="exact" w:val="486"/>
        </w:trPr>
        <w:tc>
          <w:tcPr>
            <w:tcW w:w="862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91B67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Студент:</w:t>
            </w:r>
          </w:p>
        </w:tc>
        <w:tc>
          <w:tcPr>
            <w:tcW w:w="207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D3554" w14:textId="77777777" w:rsidR="00F641FF" w:rsidRPr="00A43182" w:rsidRDefault="00F641FF" w:rsidP="005E6AE9">
            <w:pPr>
              <w:rPr>
                <w:rFonts w:ascii="Arial" w:hAnsi="Arial"/>
                <w:b/>
                <w:sz w:val="20"/>
                <w:lang w:val="sr-Cyrl-RS"/>
              </w:rPr>
            </w:pPr>
            <w:r w:rsidRPr="00A43182">
              <w:rPr>
                <w:rFonts w:ascii="Arial" w:hAnsi="Arial"/>
                <w:b/>
                <w:sz w:val="20"/>
                <w:lang w:val="sr-Cyrl-RS"/>
              </w:rPr>
              <w:t>Јелена Хрњак</w:t>
            </w:r>
          </w:p>
        </w:tc>
        <w:tc>
          <w:tcPr>
            <w:tcW w:w="92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3BB78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Број индекса:</w:t>
            </w:r>
          </w:p>
        </w:tc>
        <w:tc>
          <w:tcPr>
            <w:tcW w:w="114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1FBD047" w14:textId="4AC75318" w:rsidR="00F641FF" w:rsidRPr="00A43182" w:rsidRDefault="00584F65" w:rsidP="005E6AE9">
            <w:pPr>
              <w:rPr>
                <w:rFonts w:ascii="Arial" w:hAnsi="Arial"/>
                <w:b/>
                <w:sz w:val="20"/>
                <w:lang w:val="sr-Cyrl-RS"/>
              </w:rPr>
            </w:pPr>
            <w:r w:rsidRPr="00A43182">
              <w:rPr>
                <w:rFonts w:ascii="Arial" w:hAnsi="Arial"/>
                <w:b/>
                <w:sz w:val="20"/>
                <w:lang w:val="sr-Cyrl-RS"/>
              </w:rPr>
              <w:t>Е2 64/2022</w:t>
            </w:r>
          </w:p>
        </w:tc>
      </w:tr>
      <w:tr w:rsidR="00F641FF" w:rsidRPr="00A43182" w14:paraId="52FFBAEB" w14:textId="77777777" w:rsidTr="00D23491">
        <w:trPr>
          <w:cantSplit/>
          <w:trHeight w:hRule="exact" w:val="476"/>
        </w:trPr>
        <w:tc>
          <w:tcPr>
            <w:tcW w:w="862" w:type="pct"/>
            <w:tcBorders>
              <w:top w:val="single" w:sz="4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DCE15C2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Област:</w:t>
            </w:r>
          </w:p>
        </w:tc>
        <w:tc>
          <w:tcPr>
            <w:tcW w:w="4138" w:type="pct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center"/>
            <w:hideMark/>
          </w:tcPr>
          <w:p w14:paraId="362560CF" w14:textId="204EAC16" w:rsidR="00F641FF" w:rsidRPr="003F01A1" w:rsidRDefault="003F01A1" w:rsidP="005E6AE9">
            <w:pPr>
              <w:rPr>
                <w:rFonts w:ascii="Arial" w:hAnsi="Arial"/>
                <w:b/>
                <w:bCs/>
                <w:sz w:val="20"/>
                <w:lang w:val="sr-Cyrl-RS"/>
              </w:rPr>
            </w:pPr>
            <w:ins w:id="7" w:author="Vladimir Dimitrieski" w:date="2023-08-13T10:14:00Z">
              <w:r w:rsidRPr="00056F45">
                <w:rPr>
                  <w:rFonts w:ascii="Arial" w:eastAsia="Arial" w:hAnsi="Arial" w:cs="Arial"/>
                  <w:b/>
                  <w:bCs/>
                  <w:sz w:val="20"/>
                  <w:szCs w:val="20"/>
                </w:rPr>
                <w:t>Електротехничко и рачунарско инжењерство</w:t>
              </w:r>
            </w:ins>
            <w:del w:id="8" w:author="Vladimir Dimitrieski" w:date="2023-08-13T10:14:00Z">
              <w:r w:rsidR="00584F65" w:rsidRPr="003F01A1" w:rsidDel="003F01A1">
                <w:rPr>
                  <w:rFonts w:ascii="Arial" w:hAnsi="Arial"/>
                  <w:b/>
                  <w:bCs/>
                  <w:sz w:val="20"/>
                  <w:lang w:val="sr-Cyrl-RS"/>
                </w:rPr>
                <w:delText>Примењене рачунарске науке и информатика</w:delText>
              </w:r>
            </w:del>
          </w:p>
        </w:tc>
      </w:tr>
      <w:tr w:rsidR="00F641FF" w:rsidRPr="00A43182" w14:paraId="7A448BA4" w14:textId="77777777" w:rsidTr="00D23491">
        <w:trPr>
          <w:cantSplit/>
          <w:trHeight w:hRule="exact" w:val="519"/>
        </w:trPr>
        <w:tc>
          <w:tcPr>
            <w:tcW w:w="862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37B29B6B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Ментор:</w:t>
            </w:r>
          </w:p>
        </w:tc>
        <w:tc>
          <w:tcPr>
            <w:tcW w:w="4138" w:type="pct"/>
            <w:gridSpan w:val="3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A012DBD" w14:textId="77777777" w:rsidR="00F641FF" w:rsidRPr="00A43182" w:rsidRDefault="00F641FF" w:rsidP="005E6AE9">
            <w:pPr>
              <w:rPr>
                <w:rFonts w:ascii="Arial" w:hAnsi="Arial"/>
                <w:b/>
                <w:bCs/>
                <w:sz w:val="20"/>
                <w:szCs w:val="20"/>
                <w:lang w:val="sr-Cyrl-RS"/>
              </w:rPr>
            </w:pPr>
            <w:r w:rsidRPr="00A43182">
              <w:rPr>
                <w:rFonts w:ascii="Arial" w:hAnsi="Arial"/>
                <w:b/>
                <w:bCs/>
                <w:sz w:val="20"/>
                <w:szCs w:val="20"/>
                <w:lang w:val="sr-Cyrl-RS"/>
              </w:rPr>
              <w:t>др Владимир Димитриески, доцент</w:t>
            </w:r>
          </w:p>
        </w:tc>
      </w:tr>
      <w:tr w:rsidR="00F641FF" w:rsidRPr="00A43182" w14:paraId="69BF0328" w14:textId="77777777" w:rsidTr="00D23491">
        <w:trPr>
          <w:cantSplit/>
          <w:trHeight w:val="2018"/>
        </w:trPr>
        <w:tc>
          <w:tcPr>
            <w:tcW w:w="5000" w:type="pct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3BBDF7" w14:textId="77777777" w:rsidR="00AC1E2B" w:rsidRPr="00A43182" w:rsidRDefault="00AC1E2B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lang w:val="sr-Cyrl-RS"/>
              </w:rPr>
            </w:pPr>
          </w:p>
          <w:p w14:paraId="32AE0691" w14:textId="310AE215" w:rsidR="00F641FF" w:rsidRPr="00A43182" w:rsidRDefault="00F641FF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szCs w:val="22"/>
                <w:lang w:val="sr-Cyrl-RS"/>
              </w:rPr>
            </w:pPr>
            <w:r w:rsidRPr="00A43182">
              <w:rPr>
                <w:rFonts w:ascii="Arial" w:hAnsi="Arial"/>
                <w:lang w:val="sr-Cyrl-RS"/>
              </w:rPr>
              <w:t>НА ОСНОВУ ПОДНЕТЕ ПРИЈАВЕ, ПРИЛОЖЕНЕ ДОКУМЕНТАЦИЈЕ И ОДРЕДБИ СТАТУТА</w:t>
            </w:r>
            <w:r w:rsidR="005A75C3" w:rsidRPr="00A43182">
              <w:rPr>
                <w:rFonts w:ascii="Arial" w:hAnsi="Arial"/>
                <w:lang w:val="sr-Cyrl-RS"/>
              </w:rPr>
              <w:t xml:space="preserve"> ФАКУЛТЕТА ИЗДАЈЕ СЕ ЗАДАТАК ЗА</w:t>
            </w:r>
            <w:r w:rsidRPr="00A43182">
              <w:rPr>
                <w:rFonts w:ascii="Arial" w:hAnsi="Arial"/>
                <w:lang w:val="sr-Cyrl-RS"/>
              </w:rPr>
              <w:t xml:space="preserve"> </w:t>
            </w:r>
            <w:r w:rsidR="00B859A4" w:rsidRPr="00A43182">
              <w:rPr>
                <w:rFonts w:ascii="Arial" w:hAnsi="Arial"/>
                <w:lang w:val="sr-Cyrl-RS"/>
              </w:rPr>
              <w:t>МАСТЕР</w:t>
            </w:r>
            <w:r w:rsidRPr="00A43182">
              <w:rPr>
                <w:rFonts w:ascii="Arial" w:hAnsi="Arial"/>
                <w:lang w:val="sr-Cyrl-RS"/>
              </w:rPr>
              <w:t xml:space="preserve"> РАД, СА СЛЕДЕЋИМ ЕЛЕМЕНТИМА:</w:t>
            </w:r>
          </w:p>
          <w:p w14:paraId="593EC968" w14:textId="77777777" w:rsidR="00F641FF" w:rsidRPr="00A43182" w:rsidRDefault="00F641FF" w:rsidP="005E6AE9">
            <w:pPr>
              <w:numPr>
                <w:ilvl w:val="0"/>
                <w:numId w:val="28"/>
              </w:num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проблем – тема рада;</w:t>
            </w:r>
          </w:p>
          <w:p w14:paraId="58C187BA" w14:textId="77777777" w:rsidR="00F641FF" w:rsidRPr="00A43182" w:rsidRDefault="00F641FF" w:rsidP="005E6AE9">
            <w:pPr>
              <w:numPr>
                <w:ilvl w:val="0"/>
                <w:numId w:val="28"/>
              </w:num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начин решавања проблема и начин практичне провере резултата рада, ако је таква провера неопходна;</w:t>
            </w:r>
          </w:p>
          <w:p w14:paraId="51C70499" w14:textId="0DCF74CA" w:rsidR="00F641FF" w:rsidRPr="00A43182" w:rsidRDefault="00D23491" w:rsidP="00D23491">
            <w:pPr>
              <w:numPr>
                <w:ilvl w:val="0"/>
                <w:numId w:val="28"/>
              </w:numPr>
              <w:rPr>
                <w:rFonts w:ascii="Arial" w:hAnsi="Arial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литература</w:t>
            </w:r>
          </w:p>
          <w:p w14:paraId="5B085558" w14:textId="77777777" w:rsidR="00F641FF" w:rsidRPr="00A43182" w:rsidRDefault="00F641FF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lang w:val="sr-Cyrl-RS"/>
              </w:rPr>
            </w:pPr>
          </w:p>
        </w:tc>
      </w:tr>
    </w:tbl>
    <w:p w14:paraId="5FE90ED7" w14:textId="61AAB716" w:rsidR="00F641FF" w:rsidRPr="00A43182" w:rsidRDefault="009A7C22" w:rsidP="00F641FF">
      <w:pPr>
        <w:pStyle w:val="tab"/>
        <w:tabs>
          <w:tab w:val="left" w:pos="6237"/>
        </w:tabs>
        <w:spacing w:before="240" w:after="60"/>
        <w:rPr>
          <w:rFonts w:ascii="Arial" w:hAnsi="Arial"/>
          <w:b/>
          <w:spacing w:val="-4"/>
          <w:sz w:val="26"/>
          <w:szCs w:val="22"/>
          <w:lang w:val="sr-Cyrl-RS"/>
        </w:rPr>
      </w:pPr>
      <w:r w:rsidRPr="00A43182">
        <w:rPr>
          <w:rFonts w:ascii="Arial" w:hAnsi="Arial"/>
          <w:b/>
          <w:spacing w:val="-4"/>
          <w:sz w:val="26"/>
          <w:lang w:val="sr-Cyrl-RS"/>
        </w:rPr>
        <w:t xml:space="preserve">НАСЛОВ </w:t>
      </w:r>
      <w:r w:rsidR="00F641FF" w:rsidRPr="00A43182">
        <w:rPr>
          <w:rFonts w:ascii="Arial" w:hAnsi="Arial"/>
          <w:b/>
          <w:spacing w:val="-4"/>
          <w:sz w:val="26"/>
          <w:lang w:val="sr-Cyrl-RS"/>
        </w:rPr>
        <w:t>ДИПЛОМСКОГ</w:t>
      </w:r>
      <w:r w:rsidRPr="00A43182">
        <w:rPr>
          <w:rFonts w:ascii="Arial" w:hAnsi="Arial"/>
          <w:b/>
          <w:spacing w:val="-4"/>
          <w:sz w:val="26"/>
          <w:lang w:val="sr-Cyrl-RS"/>
        </w:rPr>
        <w:t xml:space="preserve"> </w:t>
      </w:r>
      <w:r w:rsidR="00F641FF" w:rsidRPr="00A43182">
        <w:rPr>
          <w:rFonts w:ascii="Arial" w:hAnsi="Arial"/>
          <w:b/>
          <w:spacing w:val="-4"/>
          <w:sz w:val="26"/>
          <w:lang w:val="sr-Cyrl-RS"/>
        </w:rPr>
        <w:t>РАДА: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2"/>
      </w:tblGrid>
      <w:tr w:rsidR="00F641FF" w:rsidRPr="00A43182" w14:paraId="7AD85B8A" w14:textId="77777777" w:rsidTr="00F641FF">
        <w:trPr>
          <w:cantSplit/>
          <w:trHeight w:val="750"/>
        </w:trPr>
        <w:tc>
          <w:tcPr>
            <w:tcW w:w="50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AEB2ADF" w14:textId="61470EB5" w:rsidR="00F641FF" w:rsidRPr="003A78CC" w:rsidRDefault="003A78CC" w:rsidP="00063814">
            <w:pPr>
              <w:pStyle w:val="tab"/>
              <w:spacing w:after="0"/>
              <w:jc w:val="center"/>
              <w:rPr>
                <w:rFonts w:ascii="Arial" w:hAnsi="Arial"/>
                <w:b/>
                <w:sz w:val="24"/>
                <w:szCs w:val="24"/>
                <w:lang w:val="sr-Cyrl-RS"/>
              </w:rPr>
            </w:pPr>
            <w:r>
              <w:rPr>
                <w:rFonts w:ascii="Arial" w:hAnsi="Arial"/>
                <w:b/>
                <w:i/>
                <w:sz w:val="24"/>
                <w:szCs w:val="24"/>
                <w:lang w:val="en-US"/>
              </w:rPr>
              <w:t xml:space="preserve">SecurityDSL </w:t>
            </w:r>
            <w:r>
              <w:rPr>
                <w:rFonts w:ascii="Arial" w:hAnsi="Arial"/>
                <w:b/>
                <w:sz w:val="24"/>
                <w:szCs w:val="24"/>
                <w:lang w:val="sr-Cyrl-RS"/>
              </w:rPr>
              <w:t xml:space="preserve">– Наменски језик за подршку брзог успостављања конфигурације безбедносних аспеката у радном оквиру </w:t>
            </w:r>
            <w:r>
              <w:rPr>
                <w:rFonts w:ascii="Arial" w:hAnsi="Arial"/>
                <w:b/>
                <w:i/>
                <w:sz w:val="24"/>
                <w:szCs w:val="24"/>
                <w:lang w:val="en-US"/>
              </w:rPr>
              <w:t>Spring</w:t>
            </w:r>
            <w:r>
              <w:rPr>
                <w:rFonts w:ascii="Arial" w:hAnsi="Arial"/>
                <w:b/>
                <w:sz w:val="24"/>
                <w:szCs w:val="24"/>
                <w:lang w:val="sr-Cyrl-RS"/>
              </w:rPr>
              <w:t xml:space="preserve"> </w:t>
            </w:r>
          </w:p>
        </w:tc>
      </w:tr>
    </w:tbl>
    <w:p w14:paraId="593CB59E" w14:textId="77777777" w:rsidR="00F641FF" w:rsidRPr="00A43182" w:rsidRDefault="00F641FF" w:rsidP="00F641FF">
      <w:pPr>
        <w:pStyle w:val="tab"/>
        <w:tabs>
          <w:tab w:val="left" w:pos="6237"/>
        </w:tabs>
        <w:spacing w:before="240" w:after="60"/>
        <w:rPr>
          <w:rFonts w:ascii="Arial" w:hAnsi="Arial"/>
          <w:b/>
          <w:spacing w:val="-4"/>
          <w:sz w:val="26"/>
          <w:szCs w:val="22"/>
          <w:lang w:val="sr-Cyrl-RS"/>
        </w:rPr>
      </w:pPr>
      <w:r w:rsidRPr="00A43182">
        <w:rPr>
          <w:rFonts w:ascii="Arial" w:hAnsi="Arial"/>
          <w:b/>
          <w:spacing w:val="-4"/>
          <w:sz w:val="26"/>
          <w:lang w:val="sr-Cyrl-RS"/>
        </w:rPr>
        <w:t>ТЕКСТ ЗАДАТКА: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2"/>
      </w:tblGrid>
      <w:tr w:rsidR="00F641FF" w:rsidRPr="00A43182" w14:paraId="280AAC88" w14:textId="77777777" w:rsidTr="00DA4FB6">
        <w:trPr>
          <w:cantSplit/>
          <w:trHeight w:val="2738"/>
        </w:trPr>
        <w:tc>
          <w:tcPr>
            <w:tcW w:w="50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104B3D" w14:textId="77777777" w:rsidR="00F641FF" w:rsidRPr="00A43182" w:rsidRDefault="00F641FF" w:rsidP="00063814">
            <w:pPr>
              <w:pStyle w:val="Default"/>
              <w:rPr>
                <w:color w:val="auto"/>
                <w:sz w:val="18"/>
                <w:szCs w:val="18"/>
                <w:lang w:val="sr-Cyrl-RS"/>
              </w:rPr>
            </w:pPr>
          </w:p>
          <w:p w14:paraId="3A583F3E" w14:textId="351AE3C8" w:rsidR="00B859A4" w:rsidRPr="00A43182" w:rsidRDefault="00402BEC" w:rsidP="00F641FF">
            <w:pPr>
              <w:pStyle w:val="Default"/>
              <w:numPr>
                <w:ilvl w:val="0"/>
                <w:numId w:val="29"/>
              </w:numPr>
              <w:jc w:val="both"/>
              <w:rPr>
                <w:color w:val="FF0000"/>
                <w:sz w:val="18"/>
                <w:szCs w:val="18"/>
                <w:lang w:val="sr-Cyrl-RS"/>
              </w:rPr>
            </w:pPr>
            <w:r>
              <w:rPr>
                <w:color w:val="FF0000"/>
                <w:sz w:val="18"/>
                <w:szCs w:val="18"/>
              </w:rPr>
              <w:t>TODO</w:t>
            </w:r>
          </w:p>
          <w:p w14:paraId="1CEC15BD" w14:textId="77777777" w:rsidR="00F641FF" w:rsidRPr="00A43182" w:rsidRDefault="00F641FF" w:rsidP="00063814">
            <w:pPr>
              <w:pStyle w:val="tab"/>
              <w:spacing w:after="0"/>
              <w:rPr>
                <w:rFonts w:ascii="Arial" w:hAnsi="Arial"/>
                <w:sz w:val="18"/>
                <w:szCs w:val="18"/>
                <w:lang w:val="sr-Cyrl-RS"/>
              </w:rPr>
            </w:pPr>
          </w:p>
        </w:tc>
      </w:tr>
    </w:tbl>
    <w:tbl>
      <w:tblPr>
        <w:tblpPr w:leftFromText="180" w:rightFromText="180" w:vertAnchor="text" w:horzAnchor="margin" w:tblpY="186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26"/>
        <w:gridCol w:w="4426"/>
      </w:tblGrid>
      <w:tr w:rsidR="00F641FF" w:rsidRPr="00A43182" w14:paraId="444565E2" w14:textId="77777777" w:rsidTr="00F641FF">
        <w:trPr>
          <w:cantSplit/>
          <w:trHeight w:hRule="exact" w:val="350"/>
        </w:trPr>
        <w:tc>
          <w:tcPr>
            <w:tcW w:w="2500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9B213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Руководилац студијског програма:</w:t>
            </w:r>
          </w:p>
        </w:tc>
        <w:tc>
          <w:tcPr>
            <w:tcW w:w="2500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981667C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Ментор рада:</w:t>
            </w:r>
          </w:p>
        </w:tc>
      </w:tr>
      <w:tr w:rsidR="00F641FF" w:rsidRPr="00A43182" w14:paraId="13AED5CA" w14:textId="77777777" w:rsidTr="00F641FF">
        <w:trPr>
          <w:cantSplit/>
          <w:trHeight w:hRule="exact" w:val="600"/>
        </w:trPr>
        <w:tc>
          <w:tcPr>
            <w:tcW w:w="2500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14:paraId="356269D7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1B8335AC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</w:p>
        </w:tc>
      </w:tr>
    </w:tbl>
    <w:p w14:paraId="354C52BE" w14:textId="77777777" w:rsidR="00F641FF" w:rsidRPr="00A43182" w:rsidRDefault="00F641FF" w:rsidP="00F641FF">
      <w:pPr>
        <w:jc w:val="both"/>
        <w:rPr>
          <w:rFonts w:ascii="Calibri" w:hAnsi="Calibri"/>
          <w:sz w:val="6"/>
          <w:szCs w:val="22"/>
          <w:lang w:val="sr-Cyrl-R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872"/>
      </w:tblGrid>
      <w:tr w:rsidR="00F641FF" w:rsidRPr="00A43182" w14:paraId="78213AFE" w14:textId="77777777" w:rsidTr="00F641FF">
        <w:trPr>
          <w:cantSplit/>
          <w:trHeight w:val="400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0AE1" w14:textId="22CA1147" w:rsidR="00F641FF" w:rsidRPr="00A43182" w:rsidRDefault="009A7C22" w:rsidP="00063814">
            <w:pPr>
              <w:spacing w:before="60"/>
              <w:ind w:left="-57" w:right="-57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 xml:space="preserve">Примерак за: </w:t>
            </w:r>
            <w:r w:rsidR="00F641FF" w:rsidRPr="00A43182">
              <w:rPr>
                <w:rFonts w:ascii="Arial" w:hAnsi="Arial"/>
                <w:lang w:val="sr-Cyrl-RS"/>
              </w:rPr>
              <w:sym w:font="Symbol" w:char="F07F"/>
            </w:r>
            <w:r w:rsidR="00F641FF" w:rsidRPr="00A43182">
              <w:rPr>
                <w:rFonts w:ascii="Arial" w:hAnsi="Arial"/>
                <w:sz w:val="20"/>
                <w:lang w:val="sr-Cyrl-RS"/>
              </w:rPr>
              <w:t xml:space="preserve"> - Студента; </w:t>
            </w:r>
            <w:r w:rsidR="00F641FF" w:rsidRPr="00A43182">
              <w:rPr>
                <w:rFonts w:ascii="Arial" w:hAnsi="Arial"/>
                <w:lang w:val="sr-Cyrl-RS"/>
              </w:rPr>
              <w:sym w:font="Symbol" w:char="F07F"/>
            </w:r>
            <w:r w:rsidR="00F641FF" w:rsidRPr="00A43182">
              <w:rPr>
                <w:rFonts w:ascii="Arial" w:hAnsi="Arial"/>
                <w:sz w:val="20"/>
                <w:lang w:val="sr-Cyrl-RS"/>
              </w:rPr>
              <w:t xml:space="preserve"> - Ментора</w:t>
            </w:r>
          </w:p>
        </w:tc>
      </w:tr>
    </w:tbl>
    <w:p w14:paraId="2DE119A3" w14:textId="77777777" w:rsidR="00F641FF" w:rsidRPr="00A43182" w:rsidRDefault="00F641FF" w:rsidP="00F641FF">
      <w:pPr>
        <w:pStyle w:val="tab"/>
        <w:spacing w:after="0"/>
        <w:jc w:val="right"/>
        <w:rPr>
          <w:rFonts w:ascii="Arial" w:hAnsi="Arial"/>
          <w:sz w:val="2"/>
          <w:szCs w:val="22"/>
          <w:lang w:val="sr-Cyrl-RS"/>
        </w:rPr>
      </w:pPr>
    </w:p>
    <w:p w14:paraId="743289EE" w14:textId="77777777" w:rsidR="00F641FF" w:rsidRPr="00A43182" w:rsidRDefault="00F641FF">
      <w:pPr>
        <w:rPr>
          <w:lang w:val="sr-Cyrl-RS"/>
        </w:rPr>
      </w:pPr>
      <w:r w:rsidRPr="00A43182">
        <w:rPr>
          <w:lang w:val="sr-Cyrl-RS"/>
        </w:rPr>
        <w:br w:type="page"/>
      </w:r>
    </w:p>
    <w:p w14:paraId="7DD8F5D6" w14:textId="77777777" w:rsidR="007701CD" w:rsidRPr="00A43182" w:rsidRDefault="007701CD" w:rsidP="00414C11">
      <w:pPr>
        <w:rPr>
          <w:lang w:val="sr-Cyrl-RS"/>
        </w:rPr>
        <w:sectPr w:rsidR="007701CD" w:rsidRPr="00A43182" w:rsidSect="00946360">
          <w:headerReference w:type="first" r:id="rId26"/>
          <w:pgSz w:w="11906" w:h="16838" w:code="9"/>
          <w:pgMar w:top="1138" w:right="1296" w:bottom="1138" w:left="1440" w:header="432" w:footer="432" w:gutter="288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4"/>
          <w:lang w:val="sr-Cyrl-RS"/>
        </w:rPr>
        <w:id w:val="1096743956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</w:rPr>
      </w:sdtEndPr>
      <w:sdtContent>
        <w:commentRangeStart w:id="9" w:displacedByCustomXml="prev"/>
        <w:p w14:paraId="39CAB57E" w14:textId="4E0AE0C9" w:rsidR="00426132" w:rsidRPr="00A43182" w:rsidRDefault="00B951C6" w:rsidP="008B29C3">
          <w:pPr>
            <w:pStyle w:val="TOCHeading"/>
            <w:tabs>
              <w:tab w:val="center" w:pos="4678"/>
              <w:tab w:val="right" w:leader="dot" w:pos="9346"/>
            </w:tabs>
            <w:spacing w:before="75" w:line="276" w:lineRule="auto"/>
            <w:ind w:left="202"/>
            <w:jc w:val="center"/>
            <w:rPr>
              <w:b/>
              <w:color w:val="000000" w:themeColor="text1"/>
              <w:sz w:val="36"/>
              <w:lang w:val="sr-Cyrl-RS"/>
            </w:rPr>
          </w:pPr>
          <w:r w:rsidRPr="00A43182">
            <w:rPr>
              <w:b/>
              <w:color w:val="000000" w:themeColor="text1"/>
              <w:sz w:val="36"/>
              <w:lang w:val="sr-Cyrl-RS"/>
            </w:rPr>
            <w:t>Садржај</w:t>
          </w:r>
          <w:commentRangeEnd w:id="9"/>
          <w:r w:rsidR="00FB5C3D">
            <w:rPr>
              <w:rStyle w:val="CommentReference"/>
              <w:rFonts w:ascii="Times New Roman" w:eastAsia="Times New Roman" w:hAnsi="Times New Roman" w:cs="Times New Roman"/>
              <w:color w:val="auto"/>
            </w:rPr>
            <w:commentReference w:id="9"/>
          </w:r>
        </w:p>
        <w:p w14:paraId="0DE7670F" w14:textId="290C7E19" w:rsidR="00D06530" w:rsidRDefault="0042613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 w:rsidRPr="00A43182">
            <w:rPr>
              <w:lang w:val="sr-Cyrl-RS"/>
            </w:rPr>
            <w:fldChar w:fldCharType="begin"/>
          </w:r>
          <w:r w:rsidRPr="00A43182">
            <w:rPr>
              <w:lang w:val="sr-Cyrl-RS"/>
            </w:rPr>
            <w:instrText xml:space="preserve"> TOC \o "1-3" \h \z \u </w:instrText>
          </w:r>
          <w:r w:rsidRPr="00A43182">
            <w:rPr>
              <w:lang w:val="sr-Cyrl-RS"/>
            </w:rPr>
            <w:fldChar w:fldCharType="separate"/>
          </w:r>
          <w:hyperlink w:anchor="_Toc144322148" w:history="1">
            <w:r w:rsidR="00D06530" w:rsidRPr="009E5C27">
              <w:rPr>
                <w:rStyle w:val="Hyperlink"/>
                <w:noProof/>
                <w:lang w:val="sr-Cyrl-RS"/>
              </w:rPr>
              <w:t>1.</w:t>
            </w:r>
            <w:r w:rsidR="00D065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06530" w:rsidRPr="009E5C27">
              <w:rPr>
                <w:rStyle w:val="Hyperlink"/>
                <w:noProof/>
                <w:lang w:val="sr-Cyrl-RS"/>
              </w:rPr>
              <w:t>Увод</w:t>
            </w:r>
            <w:r w:rsidR="00D06530">
              <w:rPr>
                <w:noProof/>
                <w:webHidden/>
              </w:rPr>
              <w:tab/>
            </w:r>
            <w:r w:rsidR="00D06530">
              <w:rPr>
                <w:noProof/>
                <w:webHidden/>
              </w:rPr>
              <w:fldChar w:fldCharType="begin"/>
            </w:r>
            <w:r w:rsidR="00D06530">
              <w:rPr>
                <w:noProof/>
                <w:webHidden/>
              </w:rPr>
              <w:instrText xml:space="preserve"> PAGEREF _Toc144322148 \h </w:instrText>
            </w:r>
            <w:r w:rsidR="00D06530">
              <w:rPr>
                <w:noProof/>
                <w:webHidden/>
              </w:rPr>
            </w:r>
            <w:r w:rsidR="00D06530">
              <w:rPr>
                <w:noProof/>
                <w:webHidden/>
              </w:rPr>
              <w:fldChar w:fldCharType="separate"/>
            </w:r>
            <w:r w:rsidR="00D06530">
              <w:rPr>
                <w:noProof/>
                <w:webHidden/>
              </w:rPr>
              <w:t>1</w:t>
            </w:r>
            <w:r w:rsidR="00D06530">
              <w:rPr>
                <w:noProof/>
                <w:webHidden/>
              </w:rPr>
              <w:fldChar w:fldCharType="end"/>
            </w:r>
          </w:hyperlink>
        </w:p>
        <w:p w14:paraId="01696922" w14:textId="07235770" w:rsidR="00D06530" w:rsidRDefault="00D0653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49" w:history="1">
            <w:r w:rsidRPr="009E5C27">
              <w:rPr>
                <w:rStyle w:val="Hyperlink"/>
                <w:noProof/>
                <w:lang w:val="sr-Cyrl-RS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>Структура рада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2DB6F" w14:textId="38610F53" w:rsidR="00D06530" w:rsidRDefault="00D0653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50" w:history="1">
            <w:r w:rsidRPr="009E5C27">
              <w:rPr>
                <w:rStyle w:val="Hyperlink"/>
                <w:noProof/>
                <w:lang w:val="sr-Cyrl-RS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Теоријске основе моделима вођеног развоја софтвера, наменских језика и безбедносних аспеката у радном оквиру </w:t>
            </w:r>
            <w:r w:rsidRPr="009E5C27">
              <w:rPr>
                <w:rStyle w:val="Hyperlink"/>
                <w:i/>
                <w:noProof/>
                <w:lang w:val="sr-Cyrl-RS"/>
              </w:rPr>
              <w:t>Spring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91B9C" w14:textId="6E0D96ED" w:rsidR="00D06530" w:rsidRDefault="00D0653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51" w:history="1">
            <w:r w:rsidRPr="009E5C27">
              <w:rPr>
                <w:rStyle w:val="Hyperlink"/>
                <w:noProof/>
                <w:lang w:val="sr-Cyrl-RS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>Теоријске основе моделима вођеног развоја софтвера и наменских језика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51B0B" w14:textId="16F3C5D6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52" w:history="1">
            <w:r w:rsidRPr="009E5C27">
              <w:rPr>
                <w:rStyle w:val="Hyperlink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Опис технологија коришћених за развој наменског језика </w:t>
            </w:r>
            <w:r w:rsidRPr="009E5C27">
              <w:rPr>
                <w:rStyle w:val="Hyperlink"/>
                <w:i/>
                <w:noProof/>
              </w:rPr>
              <w:t>securityDSL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B59FF" w14:textId="4FAD8771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53" w:history="1">
            <w:r w:rsidRPr="009E5C27">
              <w:rPr>
                <w:rStyle w:val="Hyperlink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</w:rPr>
              <w:t>Опис технологија коришћених за развој генератора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88624" w14:textId="37F7F027" w:rsidR="00D06530" w:rsidRDefault="00D0653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54" w:history="1">
            <w:r w:rsidRPr="009E5C27">
              <w:rPr>
                <w:rStyle w:val="Hyperlink"/>
                <w:noProof/>
                <w:lang w:val="sr-Cyrl-RS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Преглед безбедносних механизама у </w:t>
            </w:r>
            <w:r w:rsidRPr="009E5C27">
              <w:rPr>
                <w:rStyle w:val="Hyperlink"/>
                <w:i/>
                <w:noProof/>
                <w:lang w:val="sr-Cyrl-RS"/>
              </w:rPr>
              <w:t xml:space="preserve">Spring </w:t>
            </w:r>
            <w:r w:rsidRPr="009E5C27">
              <w:rPr>
                <w:rStyle w:val="Hyperlink"/>
                <w:noProof/>
                <w:lang w:val="sr-Cyrl-RS"/>
              </w:rPr>
              <w:t>апликацијама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F12AF" w14:textId="04068B28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55" w:history="1">
            <w:r w:rsidRPr="009E5C27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>Основна аутентификација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C83EF" w14:textId="16242724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56" w:history="1">
            <w:r w:rsidRPr="009E5C27">
              <w:rPr>
                <w:rStyle w:val="Hyperlink"/>
                <w:noProof/>
                <w:lang w:val="sr-Cyrl-RS"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Стандард </w:t>
            </w:r>
            <w:r w:rsidRPr="009E5C27">
              <w:rPr>
                <w:rStyle w:val="Hyperlink"/>
                <w:i/>
                <w:noProof/>
                <w:lang w:val="sr-Cyrl-RS"/>
              </w:rPr>
              <w:t xml:space="preserve">JSON </w:t>
            </w:r>
            <w:r w:rsidRPr="009E5C27">
              <w:rPr>
                <w:rStyle w:val="Hyperlink"/>
                <w:noProof/>
                <w:lang w:val="sr-Cyrl-RS"/>
              </w:rPr>
              <w:t>веб токен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E6927" w14:textId="20D5099F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57" w:history="1">
            <w:r w:rsidRPr="009E5C27">
              <w:rPr>
                <w:rStyle w:val="Hyperlink"/>
                <w:noProof/>
                <w:lang w:val="sr-Cyrl-RS"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Стандард </w:t>
            </w:r>
            <w:r w:rsidRPr="009E5C27">
              <w:rPr>
                <w:rStyle w:val="Hyperlink"/>
                <w:i/>
                <w:noProof/>
                <w:lang w:val="sr-Cyrl-RS"/>
              </w:rPr>
              <w:t>OAuth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4C46D" w14:textId="786ED8A1" w:rsidR="00D06530" w:rsidRDefault="00D0653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58" w:history="1">
            <w:r w:rsidRPr="009E5C27">
              <w:rPr>
                <w:rStyle w:val="Hyperlink"/>
                <w:noProof/>
                <w:lang w:val="sr-Cyrl-R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>Преглед постојећег стања у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05978" w14:textId="51FBF301" w:rsidR="00D06530" w:rsidRDefault="00D0653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59" w:history="1">
            <w:r w:rsidRPr="009E5C27">
              <w:rPr>
                <w:rStyle w:val="Hyperlink"/>
                <w:noProof/>
                <w:lang w:val="sr-Cyrl-RS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>Преглед постојећих начина за моделовање веб апликација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5428F" w14:textId="05B98CC4" w:rsidR="00D06530" w:rsidRDefault="00D0653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60" w:history="1">
            <w:r w:rsidRPr="009E5C27">
              <w:rPr>
                <w:rStyle w:val="Hyperlink"/>
                <w:noProof/>
                <w:lang w:val="sr-Cyrl-RS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Наменски језик за подршку брзог успостављања конфигурације безбедносних аспеката у радном оквиру </w:t>
            </w:r>
            <w:r w:rsidRPr="009E5C27">
              <w:rPr>
                <w:rStyle w:val="Hyperlink"/>
                <w:i/>
                <w:noProof/>
                <w:lang w:val="sr-Cyrl-RS"/>
              </w:rPr>
              <w:t>Spring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74C5A" w14:textId="7255D286" w:rsidR="00D06530" w:rsidRDefault="00D0653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61" w:history="1">
            <w:r w:rsidRPr="009E5C27">
              <w:rPr>
                <w:rStyle w:val="Hyperlink"/>
                <w:noProof/>
                <w:lang w:val="sr-Cyrl-RS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>Апстрактна синтакса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901D2" w14:textId="684C7B54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62" w:history="1">
            <w:r w:rsidRPr="009E5C27">
              <w:rPr>
                <w:rStyle w:val="Hyperlink"/>
                <w:noProof/>
                <w:lang w:val="sr-Cyrl-RS"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Концепт </w:t>
            </w:r>
            <w:r w:rsidRPr="009E5C27">
              <w:rPr>
                <w:rStyle w:val="Hyperlink"/>
                <w:i/>
                <w:noProof/>
                <w:lang w:val="sr-Cyrl-RS"/>
              </w:rPr>
              <w:t>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7A90F" w14:textId="0751D341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63" w:history="1">
            <w:r w:rsidRPr="009E5C27">
              <w:rPr>
                <w:rStyle w:val="Hyperlink"/>
                <w:noProof/>
                <w:lang w:val="sr-Cyrl-RS"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>Концепт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D8124" w14:textId="757E87FE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64" w:history="1">
            <w:r w:rsidRPr="009E5C27">
              <w:rPr>
                <w:rStyle w:val="Hyperlink"/>
                <w:noProof/>
                <w:lang w:val="sr-Cyrl-RS"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Концепт </w:t>
            </w:r>
            <w:r w:rsidRPr="009E5C27">
              <w:rPr>
                <w:rStyle w:val="Hyperlink"/>
                <w:i/>
                <w:noProof/>
                <w:lang w:val="sr-Cyrl-RS"/>
              </w:rPr>
              <w:t>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FE9A4" w14:textId="39F18D41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65" w:history="1">
            <w:r w:rsidRPr="009E5C27">
              <w:rPr>
                <w:rStyle w:val="Hyperlink"/>
                <w:noProof/>
                <w:lang w:val="sr-Cyrl-RS"/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Концепт </w:t>
            </w:r>
            <w:r w:rsidRPr="009E5C27">
              <w:rPr>
                <w:rStyle w:val="Hyperlink"/>
                <w:i/>
                <w:noProof/>
                <w:lang w:val="sr-Cyrl-RS"/>
              </w:rPr>
              <w:t>Attribute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30ED3" w14:textId="7F58DDDA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98" w:history="1">
            <w:r w:rsidRPr="009E5C27">
              <w:rPr>
                <w:rStyle w:val="Hyperlink"/>
                <w:noProof/>
                <w:lang w:val="sr-Cyrl-RS"/>
              </w:rPr>
              <w:t>4.1.5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Концепт </w:t>
            </w:r>
            <w:r w:rsidRPr="009E5C27">
              <w:rPr>
                <w:rStyle w:val="Hyperlink"/>
                <w:i/>
                <w:noProof/>
                <w:lang w:val="sr-Cyrl-RS"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C6AC0" w14:textId="4DA65E2D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199" w:history="1">
            <w:r w:rsidRPr="009E5C27">
              <w:rPr>
                <w:rStyle w:val="Hyperlink"/>
                <w:noProof/>
                <w:lang w:val="sr-Cyrl-RS"/>
              </w:rPr>
              <w:t>4.1.6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Концепт </w:t>
            </w:r>
            <w:r w:rsidRPr="009E5C27">
              <w:rPr>
                <w:rStyle w:val="Hyperlink"/>
                <w:i/>
                <w:noProof/>
                <w:lang w:val="sr-Cyrl-RS"/>
              </w:rPr>
              <w:t>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82723" w14:textId="0EF88C8C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00" w:history="1">
            <w:r w:rsidRPr="009E5C27">
              <w:rPr>
                <w:rStyle w:val="Hyperlink"/>
                <w:noProof/>
                <w:lang w:val="sr-Cyrl-RS"/>
              </w:rPr>
              <w:t>4.1.7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Концепт </w:t>
            </w:r>
            <w:r w:rsidRPr="009E5C27">
              <w:rPr>
                <w:rStyle w:val="Hyperlink"/>
                <w:i/>
                <w:noProof/>
                <w:lang w:val="sr-Cyrl-RS"/>
              </w:rPr>
              <w:t>RoleInstance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225F6" w14:textId="286E7CD3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01" w:history="1">
            <w:r w:rsidRPr="009E5C27">
              <w:rPr>
                <w:rStyle w:val="Hyperlink"/>
                <w:noProof/>
                <w:lang w:val="sr-Cyrl-RS"/>
              </w:rPr>
              <w:t>4.1.8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Концепт </w:t>
            </w:r>
            <w:r w:rsidRPr="009E5C27">
              <w:rPr>
                <w:rStyle w:val="Hyperlink"/>
                <w:i/>
                <w:noProof/>
                <w:lang w:val="sr-Cyrl-RS"/>
              </w:rPr>
              <w:t>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70358" w14:textId="07FC66E9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02" w:history="1">
            <w:r w:rsidRPr="009E5C27">
              <w:rPr>
                <w:rStyle w:val="Hyperlink"/>
                <w:noProof/>
                <w:lang w:val="sr-Cyrl-RS"/>
              </w:rPr>
              <w:t>4.1.9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Концепт </w:t>
            </w:r>
            <w:r w:rsidRPr="009E5C27">
              <w:rPr>
                <w:rStyle w:val="Hyperlink"/>
                <w:i/>
                <w:noProof/>
                <w:lang w:val="sr-Cyrl-RS"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80A8D" w14:textId="53FA62BC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03" w:history="1">
            <w:r w:rsidRPr="009E5C27">
              <w:rPr>
                <w:rStyle w:val="Hyperlink"/>
                <w:noProof/>
                <w:lang w:val="sr-Cyrl-RS"/>
              </w:rPr>
              <w:t>4.1.10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Концепт </w:t>
            </w:r>
            <w:r w:rsidRPr="009E5C27">
              <w:rPr>
                <w:rStyle w:val="Hyperlink"/>
                <w:i/>
                <w:noProof/>
                <w:lang w:val="sr-Cyrl-RS"/>
              </w:rPr>
              <w:t>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9BD49" w14:textId="19D166A2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04" w:history="1">
            <w:r w:rsidRPr="009E5C27">
              <w:rPr>
                <w:rStyle w:val="Hyperlink"/>
                <w:noProof/>
                <w:lang w:val="sr-Cyrl-RS"/>
              </w:rPr>
              <w:t>4.1.11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Концепт </w:t>
            </w:r>
            <w:r w:rsidRPr="009E5C27">
              <w:rPr>
                <w:rStyle w:val="Hyperlink"/>
                <w:i/>
                <w:noProof/>
                <w:lang w:val="sr-Cyrl-RS"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F547D" w14:textId="0B40C6A0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05" w:history="1">
            <w:r w:rsidRPr="009E5C27">
              <w:rPr>
                <w:rStyle w:val="Hyperlink"/>
                <w:noProof/>
                <w:lang w:val="sr-Cyrl-RS"/>
              </w:rPr>
              <w:t>4.1.12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Концепт </w:t>
            </w:r>
            <w:r w:rsidRPr="009E5C27">
              <w:rPr>
                <w:rStyle w:val="Hyperlink"/>
                <w:i/>
                <w:noProof/>
                <w:lang w:val="sr-Cyrl-RS"/>
              </w:rPr>
              <w:t>BasicAuthentication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91760" w14:textId="545AB81A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06" w:history="1">
            <w:r w:rsidRPr="009E5C27">
              <w:rPr>
                <w:rStyle w:val="Hyperlink"/>
                <w:noProof/>
                <w:lang w:val="sr-Cyrl-RS"/>
              </w:rPr>
              <w:t>4.1.13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Концепт </w:t>
            </w:r>
            <w:r w:rsidRPr="009E5C27">
              <w:rPr>
                <w:rStyle w:val="Hyperlink"/>
                <w:i/>
                <w:noProof/>
                <w:lang w:val="sr-Cyrl-RS"/>
              </w:rPr>
              <w:t>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2A128" w14:textId="05AF036F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07" w:history="1">
            <w:r w:rsidRPr="009E5C27">
              <w:rPr>
                <w:rStyle w:val="Hyperlink"/>
                <w:noProof/>
                <w:lang w:val="sr-Cyrl-RS"/>
              </w:rPr>
              <w:t>4.1.14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Концепт </w:t>
            </w:r>
            <w:r w:rsidRPr="009E5C27">
              <w:rPr>
                <w:rStyle w:val="Hyperlink"/>
                <w:i/>
                <w:noProof/>
                <w:lang w:val="sr-Cyrl-RS"/>
              </w:rPr>
              <w:t>Claim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D48DC" w14:textId="36B432E1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08" w:history="1">
            <w:r w:rsidRPr="009E5C27">
              <w:rPr>
                <w:rStyle w:val="Hyperlink"/>
                <w:noProof/>
                <w:lang w:val="sr-Cyrl-RS"/>
              </w:rPr>
              <w:t>4.1.15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>Концепт</w:t>
            </w:r>
            <w:r w:rsidRPr="009E5C27">
              <w:rPr>
                <w:rStyle w:val="Hyperlink"/>
                <w:i/>
                <w:noProof/>
                <w:lang w:val="sr-Cyrl-RS"/>
              </w:rPr>
              <w:t xml:space="preserve"> OAuth2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0E4C8" w14:textId="34CE8C1E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09" w:history="1">
            <w:r w:rsidRPr="009E5C27">
              <w:rPr>
                <w:rStyle w:val="Hyperlink"/>
                <w:noProof/>
                <w:lang w:val="sr-Cyrl-RS"/>
              </w:rPr>
              <w:t>4.1.16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Концепт </w:t>
            </w:r>
            <w:r w:rsidRPr="009E5C27">
              <w:rPr>
                <w:rStyle w:val="Hyperlink"/>
                <w:i/>
                <w:noProof/>
                <w:lang w:val="sr-Cyrl-RS"/>
              </w:rPr>
              <w:t>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5A3B9" w14:textId="7F97AB68" w:rsidR="00D06530" w:rsidRDefault="00D0653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10" w:history="1">
            <w:r w:rsidRPr="009E5C27">
              <w:rPr>
                <w:rStyle w:val="Hyperlink"/>
                <w:noProof/>
                <w:lang w:val="sr-Cyrl-RS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>Конкретна синтакса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6CC99" w14:textId="0BAF3B83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11" w:history="1">
            <w:r w:rsidRPr="009E5C27">
              <w:rPr>
                <w:rStyle w:val="Hyperlink"/>
                <w:noProof/>
                <w:lang w:val="sr-Cyrl-RS"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Граматика наменског језика </w:t>
            </w:r>
            <w:r w:rsidRPr="009E5C27">
              <w:rPr>
                <w:rStyle w:val="Hyperlink"/>
                <w:i/>
                <w:noProof/>
                <w:lang w:val="sr-Cyrl-RS"/>
              </w:rPr>
              <w:t>securityDSL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3BBA3" w14:textId="7AFF50FD" w:rsidR="00D06530" w:rsidRDefault="00D0653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12" w:history="1">
            <w:r w:rsidRPr="009E5C27">
              <w:rPr>
                <w:rStyle w:val="Hyperlink"/>
                <w:noProof/>
                <w:lang w:val="sr-Cyrl-RS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Примери модела описаних наменским језиком </w:t>
            </w:r>
            <w:r w:rsidRPr="009E5C27">
              <w:rPr>
                <w:rStyle w:val="Hyperlink"/>
                <w:i/>
                <w:noProof/>
                <w:lang w:val="sr-Cyrl-RS"/>
              </w:rPr>
              <w:t>securityDSL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21C94" w14:textId="0608A6F8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13" w:history="1">
            <w:r w:rsidRPr="009E5C27">
              <w:rPr>
                <w:rStyle w:val="Hyperlink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</w:rPr>
              <w:t xml:space="preserve">Пример модела </w:t>
            </w:r>
            <w:r w:rsidRPr="009E5C27">
              <w:rPr>
                <w:rStyle w:val="Hyperlink"/>
                <w:i/>
                <w:noProof/>
              </w:rPr>
              <w:t>Spring</w:t>
            </w:r>
            <w:r w:rsidRPr="009E5C27">
              <w:rPr>
                <w:rStyle w:val="Hyperlink"/>
                <w:noProof/>
              </w:rPr>
              <w:t xml:space="preserve"> веб апликације са конфигурисаним безбедносним механизмом </w:t>
            </w:r>
            <w:r w:rsidRPr="009E5C27">
              <w:rPr>
                <w:rStyle w:val="Hyperlink"/>
                <w:i/>
                <w:noProof/>
              </w:rPr>
              <w:t>Basic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F34BB" w14:textId="3DD7E033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14" w:history="1">
            <w:r w:rsidRPr="009E5C27">
              <w:rPr>
                <w:rStyle w:val="Hyperlink"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</w:rPr>
              <w:t xml:space="preserve">Пример модела </w:t>
            </w:r>
            <w:r w:rsidRPr="009E5C27">
              <w:rPr>
                <w:rStyle w:val="Hyperlink"/>
                <w:i/>
                <w:noProof/>
              </w:rPr>
              <w:t>Spring</w:t>
            </w:r>
            <w:r w:rsidRPr="009E5C27">
              <w:rPr>
                <w:rStyle w:val="Hyperlink"/>
                <w:noProof/>
              </w:rPr>
              <w:t xml:space="preserve"> веб апликације са конфигурисаним безбедносним механизмом </w:t>
            </w:r>
            <w:r w:rsidRPr="009E5C27">
              <w:rPr>
                <w:rStyle w:val="Hyperlink"/>
                <w:i/>
                <w:noProof/>
              </w:rPr>
              <w:t>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6B10B" w14:textId="62736625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15" w:history="1">
            <w:r w:rsidRPr="009E5C27">
              <w:rPr>
                <w:rStyle w:val="Hyperlink"/>
                <w:noProof/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</w:rPr>
              <w:t xml:space="preserve">Пример модела </w:t>
            </w:r>
            <w:r w:rsidRPr="009E5C27">
              <w:rPr>
                <w:rStyle w:val="Hyperlink"/>
                <w:i/>
                <w:noProof/>
              </w:rPr>
              <w:t>Spring</w:t>
            </w:r>
            <w:r w:rsidRPr="009E5C27">
              <w:rPr>
                <w:rStyle w:val="Hyperlink"/>
                <w:noProof/>
              </w:rPr>
              <w:t xml:space="preserve"> веб апликације са конфигурисаним безбедносним механизмом </w:t>
            </w:r>
            <w:r w:rsidRPr="009E5C27">
              <w:rPr>
                <w:rStyle w:val="Hyperlink"/>
                <w:i/>
                <w:noProof/>
              </w:rPr>
              <w:t>OAuth2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2B4EE" w14:textId="49CBB199" w:rsidR="00D06530" w:rsidRDefault="00D0653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16" w:history="1">
            <w:r w:rsidRPr="009E5C27">
              <w:rPr>
                <w:rStyle w:val="Hyperlink"/>
                <w:noProof/>
                <w:lang w:val="en-US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Генерисање </w:t>
            </w:r>
            <w:r w:rsidRPr="009E5C27">
              <w:rPr>
                <w:rStyle w:val="Hyperlink"/>
                <w:i/>
                <w:noProof/>
                <w:lang w:val="en-US"/>
              </w:rPr>
              <w:t xml:space="preserve">Spring </w:t>
            </w:r>
            <w:r w:rsidRPr="009E5C27">
              <w:rPr>
                <w:rStyle w:val="Hyperlink"/>
                <w:noProof/>
                <w:lang w:val="sr-Cyrl-RS"/>
              </w:rPr>
              <w:t>веб апликација са безбедносном конфигурацијом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408AC" w14:textId="5808F839" w:rsidR="00D06530" w:rsidRDefault="00D0653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17" w:history="1">
            <w:r w:rsidRPr="009E5C27">
              <w:rPr>
                <w:rStyle w:val="Hyperlink"/>
                <w:noProof/>
                <w:lang w:val="sr-Cyrl-RS"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>Генератор статичких датотека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D773E" w14:textId="43FD3278" w:rsidR="00D06530" w:rsidRDefault="00D0653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18" w:history="1">
            <w:r w:rsidRPr="009E5C27">
              <w:rPr>
                <w:rStyle w:val="Hyperlink"/>
                <w:noProof/>
                <w:lang w:val="sr-Cyrl-RS"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>Генератор општих конфигурационих фајлова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44750" w14:textId="47D02CCF" w:rsidR="00D06530" w:rsidRDefault="00D0653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19" w:history="1">
            <w:r w:rsidRPr="009E5C27">
              <w:rPr>
                <w:rStyle w:val="Hyperlink"/>
                <w:noProof/>
                <w:lang w:val="sr-Cyrl-RS"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>Генератор слоја који моделује податке из базе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08DF9" w14:textId="0488B1CA" w:rsidR="00D06530" w:rsidRDefault="00D0653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20" w:history="1">
            <w:r w:rsidRPr="009E5C27">
              <w:rPr>
                <w:rStyle w:val="Hyperlink"/>
                <w:noProof/>
                <w:lang w:val="sr-Cyrl-RS"/>
              </w:rPr>
              <w:t>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>Генератор слоја за обраду захтева корисника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34EFE" w14:textId="7B9E61E8" w:rsidR="00D06530" w:rsidRDefault="00D0653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21" w:history="1">
            <w:r w:rsidRPr="009E5C27">
              <w:rPr>
                <w:rStyle w:val="Hyperlink"/>
                <w:noProof/>
                <w:lang w:val="sr-Cyrl-RS"/>
              </w:rPr>
              <w:t>5.5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>Генератор конфигурационих фајлова за основну аутентификацију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A2F53" w14:textId="11782A5F" w:rsidR="00D06530" w:rsidRDefault="00D0653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22" w:history="1">
            <w:r w:rsidRPr="009E5C27">
              <w:rPr>
                <w:rStyle w:val="Hyperlink"/>
                <w:noProof/>
              </w:rPr>
              <w:t>5.5.1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Пример генерисане </w:t>
            </w:r>
            <w:r w:rsidRPr="009E5C27">
              <w:rPr>
                <w:rStyle w:val="Hyperlink"/>
                <w:i/>
                <w:noProof/>
              </w:rPr>
              <w:t xml:space="preserve">Spring </w:t>
            </w:r>
            <w:r w:rsidRPr="009E5C27">
              <w:rPr>
                <w:rStyle w:val="Hyperlink"/>
                <w:noProof/>
                <w:lang w:val="sr-Cyrl-RS"/>
              </w:rPr>
              <w:t>апликације са конфигурисаном основном аутентификацијом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6872E" w14:textId="6AF0E67E" w:rsidR="00D06530" w:rsidRDefault="00D0653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23" w:history="1">
            <w:r w:rsidRPr="009E5C27">
              <w:rPr>
                <w:rStyle w:val="Hyperlink"/>
                <w:noProof/>
              </w:rPr>
              <w:t>5.6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 xml:space="preserve">Генератор конфигурационих фајлова за стандард </w:t>
            </w:r>
            <w:r w:rsidRPr="009E5C27">
              <w:rPr>
                <w:rStyle w:val="Hyperlink"/>
                <w:i/>
                <w:noProof/>
              </w:rPr>
              <w:t>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CA549" w14:textId="7E4EBBFF" w:rsidR="00D06530" w:rsidRDefault="00D0653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24" w:history="1">
            <w:r w:rsidRPr="009E5C27">
              <w:rPr>
                <w:rStyle w:val="Hyperlink"/>
                <w:noProof/>
              </w:rPr>
              <w:t>5.7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>Генератор конфигурационих фајлова за</w:t>
            </w:r>
            <w:r w:rsidRPr="009E5C27">
              <w:rPr>
                <w:rStyle w:val="Hyperlink"/>
                <w:noProof/>
              </w:rPr>
              <w:t xml:space="preserve"> </w:t>
            </w:r>
            <w:r w:rsidRPr="009E5C27">
              <w:rPr>
                <w:rStyle w:val="Hyperlink"/>
                <w:noProof/>
                <w:lang w:val="sr-Cyrl-RS"/>
              </w:rPr>
              <w:t xml:space="preserve">стандард </w:t>
            </w:r>
            <w:r w:rsidRPr="009E5C27">
              <w:rPr>
                <w:rStyle w:val="Hyperlink"/>
                <w:i/>
                <w:noProof/>
              </w:rPr>
              <w:t>OAuth2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DB67D" w14:textId="1B40A60B" w:rsidR="00D06530" w:rsidRDefault="00D0653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25" w:history="1">
            <w:r w:rsidRPr="009E5C27">
              <w:rPr>
                <w:rStyle w:val="Hyperlink"/>
                <w:noProof/>
                <w:lang w:val="sr-Cyrl-RS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9E5C27">
              <w:rPr>
                <w:rStyle w:val="Hyperlink"/>
                <w:noProof/>
                <w:lang w:val="sr-Cyrl-RS"/>
              </w:rPr>
              <w:t>Закључак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EB280" w14:textId="578FFD2C" w:rsidR="00D06530" w:rsidRDefault="00D0653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26" w:history="1">
            <w:r w:rsidRPr="009E5C27">
              <w:rPr>
                <w:rStyle w:val="Hyperlink"/>
                <w:noProof/>
                <w:lang w:val="sr-Cyrl-RS"/>
              </w:rPr>
              <w:t>Скраћенице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2B138" w14:textId="0065B8AC" w:rsidR="00D06530" w:rsidRDefault="00D0653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27" w:history="1">
            <w:r w:rsidRPr="009E5C27">
              <w:rPr>
                <w:rStyle w:val="Hyperlink"/>
                <w:noProof/>
                <w:lang w:val="sr-Cyrl-RS"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56738" w14:textId="6FADDB1A" w:rsidR="00D06530" w:rsidRDefault="00D0653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22228" w:history="1">
            <w:r w:rsidRPr="009E5C27">
              <w:rPr>
                <w:rStyle w:val="Hyperlink"/>
                <w:noProof/>
                <w:lang w:val="sr-Cyrl-RS"/>
              </w:rPr>
              <w:t>Биографија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_Toc144322228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A9F09" w14:textId="0B4269F4" w:rsidR="00AA4407" w:rsidRPr="00A43182" w:rsidRDefault="00426132" w:rsidP="00AB4298">
          <w:pPr>
            <w:tabs>
              <w:tab w:val="right" w:leader="dot" w:pos="9346"/>
            </w:tabs>
            <w:spacing w:before="75" w:line="276" w:lineRule="auto"/>
            <w:ind w:left="202"/>
            <w:jc w:val="right"/>
            <w:rPr>
              <w:b/>
              <w:bCs/>
              <w:noProof/>
              <w:lang w:val="sr-Cyrl-RS"/>
            </w:rPr>
          </w:pPr>
          <w:r w:rsidRPr="00A43182">
            <w:rPr>
              <w:b/>
              <w:bCs/>
              <w:noProof/>
              <w:lang w:val="sr-Cyrl-RS"/>
            </w:rPr>
            <w:fldChar w:fldCharType="end"/>
          </w:r>
        </w:p>
        <w:p w14:paraId="30A1775E" w14:textId="150C3003" w:rsidR="00426132" w:rsidRPr="00A43182" w:rsidRDefault="00432A85" w:rsidP="00AA4407">
          <w:pPr>
            <w:tabs>
              <w:tab w:val="right" w:leader="dot" w:pos="9346"/>
            </w:tabs>
            <w:spacing w:before="75" w:line="276" w:lineRule="auto"/>
            <w:ind w:left="202"/>
            <w:jc w:val="center"/>
            <w:rPr>
              <w:lang w:val="sr-Cyrl-RS"/>
            </w:rPr>
          </w:pPr>
        </w:p>
      </w:sdtContent>
    </w:sdt>
    <w:p w14:paraId="155BB41F" w14:textId="712F1823" w:rsidR="00A2204C" w:rsidRPr="00A43182" w:rsidRDefault="00A2204C" w:rsidP="00AF2FD8">
      <w:pPr>
        <w:tabs>
          <w:tab w:val="right" w:leader="dot" w:pos="9346"/>
        </w:tabs>
        <w:spacing w:before="75" w:line="276" w:lineRule="auto"/>
        <w:ind w:left="202"/>
        <w:jc w:val="both"/>
        <w:rPr>
          <w:b/>
          <w:bCs/>
          <w:highlight w:val="black"/>
          <w:lang w:val="sr-Cyrl-RS"/>
        </w:rPr>
      </w:pPr>
    </w:p>
    <w:p w14:paraId="02DE8F11" w14:textId="4D1349FC" w:rsidR="00340E40" w:rsidRPr="00A43182" w:rsidRDefault="00340E40" w:rsidP="00340E40">
      <w:pPr>
        <w:pStyle w:val="Heading1"/>
        <w:numPr>
          <w:ilvl w:val="0"/>
          <w:numId w:val="0"/>
        </w:numPr>
        <w:jc w:val="left"/>
        <w:rPr>
          <w:lang w:val="sr-Cyrl-RS"/>
        </w:rPr>
        <w:sectPr w:rsidR="00340E40" w:rsidRPr="00A43182" w:rsidSect="006352D4">
          <w:headerReference w:type="default" r:id="rId27"/>
          <w:pgSz w:w="11906" w:h="16838" w:code="9"/>
          <w:pgMar w:top="1138" w:right="1296" w:bottom="1138" w:left="1440" w:header="1022" w:footer="1022" w:gutter="288"/>
          <w:cols w:space="720"/>
          <w:docGrid w:linePitch="360"/>
        </w:sectPr>
      </w:pPr>
    </w:p>
    <w:p w14:paraId="2C74E510" w14:textId="77AB118E" w:rsidR="00184853" w:rsidRPr="00A43182" w:rsidRDefault="00426132" w:rsidP="00426132">
      <w:pPr>
        <w:pStyle w:val="Heading1"/>
        <w:rPr>
          <w:lang w:val="sr-Cyrl-RS"/>
        </w:rPr>
      </w:pPr>
      <w:bookmarkStart w:id="10" w:name="_Toc144322148"/>
      <w:r w:rsidRPr="00A43182">
        <w:rPr>
          <w:lang w:val="sr-Cyrl-RS"/>
        </w:rPr>
        <w:lastRenderedPageBreak/>
        <w:t>Увод</w:t>
      </w:r>
      <w:bookmarkEnd w:id="10"/>
    </w:p>
    <w:p w14:paraId="28B5B688" w14:textId="470B7E91" w:rsidR="000F5A06" w:rsidRPr="00A43182" w:rsidRDefault="008450FD" w:rsidP="00BF4A8D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Ко</w:t>
      </w:r>
      <w:r w:rsidR="00392BF8" w:rsidRPr="00A43182">
        <w:rPr>
          <w:lang w:val="sr-Cyrl-RS"/>
        </w:rPr>
        <w:t xml:space="preserve">ришћење веб апликација </w:t>
      </w:r>
      <w:r w:rsidR="00F27740" w:rsidRPr="00A43182">
        <w:rPr>
          <w:lang w:val="sr-Cyrl-RS"/>
        </w:rPr>
        <w:t>представља</w:t>
      </w:r>
      <w:r w:rsidR="00392BF8" w:rsidRPr="00A43182">
        <w:rPr>
          <w:lang w:val="sr-Cyrl-RS"/>
        </w:rPr>
        <w:t xml:space="preserve"> </w:t>
      </w:r>
      <w:r w:rsidR="00183AAC" w:rsidRPr="00A43182">
        <w:rPr>
          <w:lang w:val="sr-Cyrl-RS"/>
        </w:rPr>
        <w:t>неизоставни део свакодневног</w:t>
      </w:r>
      <w:r w:rsidR="00C13161">
        <w:rPr>
          <w:lang w:val="sr-Cyrl-RS"/>
        </w:rPr>
        <w:t xml:space="preserve"> живота за велики део популације</w:t>
      </w:r>
      <w:r w:rsidR="004170D0">
        <w:rPr>
          <w:lang w:val="sr-Cyrl-RS"/>
        </w:rPr>
        <w:t>. К</w:t>
      </w:r>
      <w:r w:rsidRPr="00A43182">
        <w:rPr>
          <w:lang w:val="sr-Cyrl-RS"/>
        </w:rPr>
        <w:t xml:space="preserve">орисници </w:t>
      </w:r>
      <w:r w:rsidR="007F07D8">
        <w:rPr>
          <w:lang w:val="sr-Cyrl-RS"/>
        </w:rPr>
        <w:t xml:space="preserve">веб апликација </w:t>
      </w:r>
      <w:r w:rsidRPr="00A43182">
        <w:rPr>
          <w:lang w:val="sr-Cyrl-RS"/>
        </w:rPr>
        <w:t xml:space="preserve">често нису свесни колико личних података те апликације </w:t>
      </w:r>
      <w:r w:rsidR="00785DBB" w:rsidRPr="00A43182">
        <w:rPr>
          <w:lang w:val="sr-Cyrl-RS"/>
        </w:rPr>
        <w:t xml:space="preserve">прикупљају, обрађују и </w:t>
      </w:r>
      <w:r w:rsidRPr="00A43182">
        <w:rPr>
          <w:lang w:val="sr-Cyrl-RS"/>
        </w:rPr>
        <w:t>складиште и колик</w:t>
      </w:r>
      <w:r w:rsidR="003D7ECB" w:rsidRPr="00A43182">
        <w:rPr>
          <w:lang w:val="sr-Cyrl-RS"/>
        </w:rPr>
        <w:t xml:space="preserve">о безбедносни </w:t>
      </w:r>
      <w:r w:rsidR="00FB20B0" w:rsidRPr="00A43182">
        <w:rPr>
          <w:lang w:val="sr-Cyrl-RS"/>
        </w:rPr>
        <w:t>пропусти</w:t>
      </w:r>
      <w:r w:rsidR="003D7ECB" w:rsidRPr="00A43182">
        <w:rPr>
          <w:lang w:val="sr-Cyrl-RS"/>
        </w:rPr>
        <w:t xml:space="preserve"> могу да утичу на њих.</w:t>
      </w:r>
      <w:r w:rsidRPr="00A43182">
        <w:rPr>
          <w:lang w:val="sr-Cyrl-RS"/>
        </w:rPr>
        <w:t xml:space="preserve"> </w:t>
      </w:r>
      <w:r w:rsidR="00545B0C" w:rsidRPr="00A43182">
        <w:rPr>
          <w:lang w:val="sr-Cyrl-RS"/>
        </w:rPr>
        <w:t>С о</w:t>
      </w:r>
      <w:r w:rsidR="00E77FF9" w:rsidRPr="00A43182">
        <w:rPr>
          <w:lang w:val="sr-Cyrl-RS"/>
        </w:rPr>
        <w:t>бзиром на осетљивост и важност података којим</w:t>
      </w:r>
      <w:r w:rsidR="00C37D75" w:rsidRPr="00A43182">
        <w:rPr>
          <w:lang w:val="sr-Cyrl-RS"/>
        </w:rPr>
        <w:t>а</w:t>
      </w:r>
      <w:r w:rsidR="00E77FF9" w:rsidRPr="00A43182">
        <w:rPr>
          <w:lang w:val="sr-Cyrl-RS"/>
        </w:rPr>
        <w:t xml:space="preserve"> а</w:t>
      </w:r>
      <w:r w:rsidR="002A71C5" w:rsidRPr="00A43182">
        <w:rPr>
          <w:lang w:val="sr-Cyrl-RS"/>
        </w:rPr>
        <w:t>пликације неретко рукују</w:t>
      </w:r>
      <w:r w:rsidR="00E77FF9" w:rsidRPr="00A43182">
        <w:rPr>
          <w:lang w:val="sr-Cyrl-RS"/>
        </w:rPr>
        <w:t xml:space="preserve">, </w:t>
      </w:r>
      <w:r w:rsidR="00662936" w:rsidRPr="00A43182">
        <w:rPr>
          <w:lang w:val="sr-Cyrl-RS"/>
        </w:rPr>
        <w:t>нео</w:t>
      </w:r>
      <w:r w:rsidR="00764768" w:rsidRPr="00A43182">
        <w:rPr>
          <w:lang w:val="sr-Cyrl-RS"/>
        </w:rPr>
        <w:t>влашћ</w:t>
      </w:r>
      <w:r w:rsidR="00724266" w:rsidRPr="00A43182">
        <w:rPr>
          <w:lang w:val="sr-Cyrl-RS"/>
        </w:rPr>
        <w:t xml:space="preserve">ен приступ </w:t>
      </w:r>
      <w:r w:rsidR="002B5797">
        <w:rPr>
          <w:lang w:val="sr-Cyrl-RS"/>
        </w:rPr>
        <w:t xml:space="preserve">подацима </w:t>
      </w:r>
      <w:r w:rsidR="0036364E" w:rsidRPr="00A43182">
        <w:rPr>
          <w:lang w:val="sr-Cyrl-RS"/>
        </w:rPr>
        <w:t xml:space="preserve">би </w:t>
      </w:r>
      <w:r w:rsidR="00724266" w:rsidRPr="00A43182">
        <w:rPr>
          <w:lang w:val="sr-Cyrl-RS"/>
        </w:rPr>
        <w:t xml:space="preserve">могао да доведе до </w:t>
      </w:r>
      <w:r w:rsidR="000D2AB8" w:rsidRPr="00A43182">
        <w:rPr>
          <w:lang w:val="sr-Cyrl-RS"/>
        </w:rPr>
        <w:t>безбедносн</w:t>
      </w:r>
      <w:r w:rsidR="0036364E" w:rsidRPr="00A43182">
        <w:rPr>
          <w:lang w:val="sr-Cyrl-RS"/>
        </w:rPr>
        <w:t>их ризика, укључујући злоупотребу и нарушавање</w:t>
      </w:r>
      <w:r w:rsidR="00724266" w:rsidRPr="00A43182">
        <w:rPr>
          <w:lang w:val="sr-Cyrl-RS"/>
        </w:rPr>
        <w:t xml:space="preserve"> приватности корисника</w:t>
      </w:r>
      <w:r w:rsidR="00662936" w:rsidRPr="00A43182">
        <w:rPr>
          <w:lang w:val="sr-Cyrl-RS"/>
        </w:rPr>
        <w:t>.</w:t>
      </w:r>
      <w:r w:rsidR="009E4A19" w:rsidRPr="00A43182">
        <w:rPr>
          <w:lang w:val="sr-Cyrl-RS"/>
        </w:rPr>
        <w:t xml:space="preserve"> </w:t>
      </w:r>
      <w:r w:rsidR="00BF4A8D" w:rsidRPr="00A43182">
        <w:rPr>
          <w:lang w:val="sr-Cyrl-RS"/>
        </w:rPr>
        <w:t>С</w:t>
      </w:r>
      <w:r w:rsidR="00BD7BE2" w:rsidRPr="00A43182">
        <w:rPr>
          <w:lang w:val="sr-Cyrl-RS"/>
        </w:rPr>
        <w:t>тога</w:t>
      </w:r>
      <w:r w:rsidR="00BF4A8D" w:rsidRPr="00A43182">
        <w:rPr>
          <w:lang w:val="sr-Cyrl-RS"/>
        </w:rPr>
        <w:t xml:space="preserve">, </w:t>
      </w:r>
      <w:r w:rsidR="00A000C3" w:rsidRPr="00A43182">
        <w:rPr>
          <w:lang w:val="sr-Cyrl-RS"/>
        </w:rPr>
        <w:t>обез</w:t>
      </w:r>
      <w:r w:rsidR="00C37D75" w:rsidRPr="00A43182">
        <w:rPr>
          <w:lang w:val="sr-Cyrl-RS"/>
        </w:rPr>
        <w:t>б</w:t>
      </w:r>
      <w:r w:rsidR="00A000C3" w:rsidRPr="00A43182">
        <w:rPr>
          <w:lang w:val="sr-Cyrl-RS"/>
        </w:rPr>
        <w:t xml:space="preserve">еђивање </w:t>
      </w:r>
      <w:r w:rsidR="005D4E01" w:rsidRPr="00A43182">
        <w:rPr>
          <w:lang w:val="sr-Cyrl-RS"/>
        </w:rPr>
        <w:t xml:space="preserve">високог нивоа </w:t>
      </w:r>
      <w:r w:rsidR="00AA0623" w:rsidRPr="00A43182">
        <w:rPr>
          <w:lang w:val="sr-Cyrl-RS"/>
        </w:rPr>
        <w:t>з</w:t>
      </w:r>
      <w:r w:rsidR="000F5A06" w:rsidRPr="00A43182">
        <w:rPr>
          <w:lang w:val="sr-Cyrl-RS"/>
        </w:rPr>
        <w:t>аштите</w:t>
      </w:r>
      <w:r w:rsidR="00AA0623" w:rsidRPr="00A43182">
        <w:rPr>
          <w:lang w:val="sr-Cyrl-RS"/>
        </w:rPr>
        <w:t xml:space="preserve"> корисника и њихових података представља </w:t>
      </w:r>
      <w:r w:rsidR="008061F0">
        <w:rPr>
          <w:lang w:val="sr-Cyrl-RS"/>
        </w:rPr>
        <w:t xml:space="preserve">важан део </w:t>
      </w:r>
      <w:r w:rsidR="00AA0623" w:rsidRPr="00A43182">
        <w:rPr>
          <w:lang w:val="sr-Cyrl-RS"/>
        </w:rPr>
        <w:t xml:space="preserve">развоја </w:t>
      </w:r>
      <w:r w:rsidR="000F5A06" w:rsidRPr="00A43182">
        <w:rPr>
          <w:lang w:val="sr-Cyrl-RS"/>
        </w:rPr>
        <w:t xml:space="preserve">сигурних </w:t>
      </w:r>
      <w:r w:rsidR="00AA0623" w:rsidRPr="00A43182">
        <w:rPr>
          <w:lang w:val="sr-Cyrl-RS"/>
        </w:rPr>
        <w:t xml:space="preserve">веб апликација. </w:t>
      </w:r>
      <w:r w:rsidR="00BF4A8D" w:rsidRPr="00A43182">
        <w:rPr>
          <w:lang w:val="sr-Cyrl-RS"/>
        </w:rPr>
        <w:t xml:space="preserve"> </w:t>
      </w:r>
    </w:p>
    <w:p w14:paraId="394C8567" w14:textId="62FE3E44" w:rsidR="00A93193" w:rsidRDefault="004E50B4" w:rsidP="00F27740">
      <w:pPr>
        <w:pStyle w:val="Obiantekst"/>
        <w:ind w:firstLine="360"/>
        <w:rPr>
          <w:ins w:id="11" w:author="Jelena Hrnjak" w:date="2023-08-29T15:46:00Z"/>
          <w:lang w:val="sr-Cyrl-RS"/>
        </w:rPr>
      </w:pPr>
      <w:r>
        <w:rPr>
          <w:lang w:val="sr-Cyrl-RS"/>
        </w:rPr>
        <w:t>Сигурност у веб апликацијама предст</w:t>
      </w:r>
      <w:r w:rsidR="00E3750E">
        <w:rPr>
          <w:lang w:val="sr-Cyrl-RS"/>
        </w:rPr>
        <w:t>авља скуп мера и механизама који су примењени</w:t>
      </w:r>
      <w:r>
        <w:rPr>
          <w:lang w:val="sr-Cyrl-RS"/>
        </w:rPr>
        <w:t xml:space="preserve"> како би </w:t>
      </w:r>
      <w:r w:rsidR="00E3750E">
        <w:rPr>
          <w:lang w:val="sr-Cyrl-RS"/>
        </w:rPr>
        <w:t xml:space="preserve">се заштитили </w:t>
      </w:r>
      <w:r>
        <w:rPr>
          <w:lang w:val="sr-Cyrl-RS"/>
        </w:rPr>
        <w:t xml:space="preserve">корисници, систем и подаци од </w:t>
      </w:r>
      <w:r w:rsidR="00E3750E">
        <w:rPr>
          <w:lang w:val="sr-Cyrl-RS"/>
        </w:rPr>
        <w:t>различитих вид</w:t>
      </w:r>
      <w:r>
        <w:rPr>
          <w:lang w:val="sr-Cyrl-RS"/>
        </w:rPr>
        <w:t xml:space="preserve">ова </w:t>
      </w:r>
      <w:del w:id="12" w:author="Vladimir Dimitrieski" w:date="2023-08-13T10:19:00Z">
        <w:r w:rsidR="00D771D4" w:rsidDel="00FC396B">
          <w:rPr>
            <w:lang w:val="sr-Cyrl-RS"/>
          </w:rPr>
          <w:delText xml:space="preserve">потенцијалних </w:delText>
        </w:r>
      </w:del>
      <w:r>
        <w:rPr>
          <w:lang w:val="sr-Cyrl-RS"/>
        </w:rPr>
        <w:t>напада</w:t>
      </w:r>
      <w:r w:rsidR="00D771D4">
        <w:rPr>
          <w:lang w:val="sr-Cyrl-RS"/>
        </w:rPr>
        <w:t>, крађа</w:t>
      </w:r>
      <w:r>
        <w:rPr>
          <w:lang w:val="sr-Cyrl-RS"/>
        </w:rPr>
        <w:t xml:space="preserve"> и злоупотреба. </w:t>
      </w:r>
      <w:r w:rsidR="002A43C5" w:rsidRPr="00A43182">
        <w:rPr>
          <w:lang w:val="sr-Cyrl-RS"/>
        </w:rPr>
        <w:t>Имплементација жељеног нивоа аутентификације и ауторизације</w:t>
      </w:r>
      <w:ins w:id="13" w:author="Vladimir Dimitrieski" w:date="2023-08-13T10:19:00Z">
        <w:r w:rsidR="00E03245">
          <w:rPr>
            <w:lang w:val="sr-Cyrl-RS"/>
          </w:rPr>
          <w:t>,</w:t>
        </w:r>
      </w:ins>
      <w:r w:rsidR="00F47349">
        <w:rPr>
          <w:lang w:val="sr-Cyrl-RS"/>
        </w:rPr>
        <w:t xml:space="preserve"> као два основна концепта у области безбедноснти</w:t>
      </w:r>
      <w:r w:rsidR="002A43C5" w:rsidRPr="00A43182">
        <w:rPr>
          <w:lang w:val="sr-Cyrl-RS"/>
        </w:rPr>
        <w:t>, представља основу ефик</w:t>
      </w:r>
      <w:r w:rsidR="00D771D4">
        <w:rPr>
          <w:lang w:val="sr-Cyrl-RS"/>
        </w:rPr>
        <w:t>асне заштите</w:t>
      </w:r>
      <w:r w:rsidR="002A43C5" w:rsidRPr="00A43182">
        <w:rPr>
          <w:lang w:val="sr-Cyrl-RS"/>
        </w:rPr>
        <w:t>.</w:t>
      </w:r>
      <w:r w:rsidR="00F27740" w:rsidRPr="00A43182">
        <w:rPr>
          <w:lang w:val="sr-Cyrl-RS"/>
        </w:rPr>
        <w:t xml:space="preserve"> </w:t>
      </w:r>
      <w:r w:rsidR="00B21C7E">
        <w:rPr>
          <w:lang w:val="sr-Cyrl-RS"/>
        </w:rPr>
        <w:t xml:space="preserve">Аутентификација </w:t>
      </w:r>
      <w:r w:rsidR="00F47349">
        <w:rPr>
          <w:lang w:val="sr-Cyrl-RS"/>
        </w:rPr>
        <w:t xml:space="preserve">се односни на процес потврђивања идентитета корисника или ентитета који приступа систему. Ауторизација представља контролу приступа </w:t>
      </w:r>
      <w:r w:rsidR="004B6D51">
        <w:rPr>
          <w:lang w:val="sr-Cyrl-RS"/>
        </w:rPr>
        <w:t>корисника</w:t>
      </w:r>
      <w:r w:rsidR="00F47349">
        <w:rPr>
          <w:lang w:val="sr-Cyrl-RS"/>
        </w:rPr>
        <w:t xml:space="preserve"> или </w:t>
      </w:r>
      <w:r w:rsidR="004B6D51">
        <w:rPr>
          <w:lang w:val="sr-Cyrl-RS"/>
        </w:rPr>
        <w:t>ентитета</w:t>
      </w:r>
      <w:r w:rsidR="00F47349">
        <w:rPr>
          <w:lang w:val="sr-Cyrl-RS"/>
        </w:rPr>
        <w:t xml:space="preserve"> при приступању одређеним ресурсима или функционалностима система.</w:t>
      </w:r>
      <w:r w:rsidR="00B21C7E">
        <w:rPr>
          <w:lang w:val="sr-Cyrl-RS"/>
        </w:rPr>
        <w:t xml:space="preserve"> </w:t>
      </w:r>
    </w:p>
    <w:p w14:paraId="4EA79291" w14:textId="452F1A8A" w:rsidR="00C83DFE" w:rsidRPr="001B530F" w:rsidRDefault="00C83DFE" w:rsidP="00F27740">
      <w:pPr>
        <w:pStyle w:val="Obiantekst"/>
        <w:ind w:firstLine="360"/>
        <w:rPr>
          <w:color w:val="FF0000"/>
          <w:lang w:val="sr-Cyrl-RS"/>
          <w:rPrChange w:id="14" w:author="Jelena Hrnjak" w:date="2023-08-29T17:34:00Z">
            <w:rPr>
              <w:lang w:val="sr-Cyrl-RS"/>
            </w:rPr>
          </w:rPrChange>
        </w:rPr>
      </w:pPr>
      <w:ins w:id="15" w:author="Jelena Hrnjak" w:date="2023-08-29T15:47:00Z">
        <w:r>
          <w:rPr>
            <w:i/>
            <w:color w:val="FF0000"/>
            <w:lang w:val="en-US"/>
          </w:rPr>
          <w:t>Java</w:t>
        </w:r>
      </w:ins>
      <w:ins w:id="16" w:author="Jelena Hrnjak" w:date="2023-08-29T15:55:00Z">
        <w:r w:rsidR="00B81543">
          <w:rPr>
            <w:i/>
            <w:color w:val="FF0000"/>
            <w:lang w:val="en-US"/>
          </w:rPr>
          <w:t xml:space="preserve"> </w:t>
        </w:r>
        <w:r w:rsidR="00B81543" w:rsidRPr="00135370">
          <w:rPr>
            <w:color w:val="FF0000"/>
            <w:lang w:val="en-US"/>
            <w:rPrChange w:id="17" w:author="Jelena Hrnjak" w:date="2023-08-30T01:22:00Z">
              <w:rPr>
                <w:i/>
                <w:color w:val="FF0000"/>
                <w:lang w:val="en-US"/>
              </w:rPr>
            </w:rPrChange>
          </w:rPr>
          <w:t>[1]</w:t>
        </w:r>
      </w:ins>
      <w:ins w:id="18" w:author="Jelena Hrnjak" w:date="2023-08-29T15:47:00Z">
        <w:r>
          <w:rPr>
            <w:i/>
            <w:color w:val="FF0000"/>
            <w:lang w:val="en-US"/>
          </w:rPr>
          <w:t xml:space="preserve"> </w:t>
        </w:r>
        <w:r w:rsidR="00B4406E">
          <w:rPr>
            <w:color w:val="FF0000"/>
            <w:lang w:val="sr-Cyrl-RS"/>
          </w:rPr>
          <w:t>представља</w:t>
        </w:r>
        <w:r>
          <w:rPr>
            <w:color w:val="FF0000"/>
            <w:lang w:val="sr-Cyrl-RS"/>
          </w:rPr>
          <w:t xml:space="preserve"> један од најпопула</w:t>
        </w:r>
      </w:ins>
      <w:ins w:id="19" w:author="Jelena Hrnjak" w:date="2023-08-29T15:48:00Z">
        <w:r w:rsidR="00B4406E">
          <w:rPr>
            <w:color w:val="FF0000"/>
            <w:lang w:val="sr-Cyrl-RS"/>
          </w:rPr>
          <w:t>рниј</w:t>
        </w:r>
      </w:ins>
      <w:ins w:id="20" w:author="Jelena Hrnjak" w:date="2023-08-29T15:49:00Z">
        <w:r w:rsidR="00B4406E">
          <w:rPr>
            <w:color w:val="FF0000"/>
            <w:lang w:val="sr-Cyrl-RS"/>
          </w:rPr>
          <w:t>их програмских језика</w:t>
        </w:r>
        <w:r w:rsidR="0013413C">
          <w:rPr>
            <w:color w:val="FF0000"/>
            <w:lang w:val="sr-Cyrl-RS"/>
          </w:rPr>
          <w:t xml:space="preserve"> </w:t>
        </w:r>
      </w:ins>
      <w:ins w:id="21" w:author="Jelena Hrnjak" w:date="2023-08-29T17:25:00Z">
        <w:r w:rsidR="00D26167" w:rsidRPr="00135370">
          <w:rPr>
            <w:color w:val="FF0000"/>
            <w:szCs w:val="24"/>
            <w:lang w:val="en-US"/>
            <w:rPrChange w:id="22" w:author="Jelena Hrnjak" w:date="2023-08-30T01:22:00Z">
              <w:rPr>
                <w:i/>
                <w:color w:val="FF0000"/>
                <w:sz w:val="20"/>
                <w:lang w:val="en-US"/>
              </w:rPr>
            </w:rPrChange>
          </w:rPr>
          <w:t>[2]</w:t>
        </w:r>
      </w:ins>
      <w:ins w:id="23" w:author="Jelena Hrnjak" w:date="2023-08-29T15:52:00Z">
        <w:r w:rsidR="001D267A" w:rsidRPr="00E515B5">
          <w:rPr>
            <w:color w:val="FF0000"/>
            <w:szCs w:val="24"/>
            <w:lang w:val="en-US"/>
          </w:rPr>
          <w:t>.</w:t>
        </w:r>
      </w:ins>
      <w:ins w:id="24" w:author="Jelena Hrnjak" w:date="2023-08-29T15:53:00Z">
        <w:r w:rsidR="0013413C">
          <w:rPr>
            <w:color w:val="FF0000"/>
            <w:lang w:val="sr-Cyrl-RS"/>
          </w:rPr>
          <w:t xml:space="preserve"> </w:t>
        </w:r>
      </w:ins>
      <w:ins w:id="25" w:author="Jelena Hrnjak" w:date="2023-08-29T17:33:00Z">
        <w:r w:rsidR="001B530F">
          <w:rPr>
            <w:color w:val="FF0000"/>
            <w:lang w:val="sr-Cyrl-RS"/>
          </w:rPr>
          <w:t xml:space="preserve">Радни оквир </w:t>
        </w:r>
        <w:r w:rsidR="001B530F">
          <w:rPr>
            <w:i/>
            <w:color w:val="FF0000"/>
            <w:lang w:val="en-US"/>
          </w:rPr>
          <w:t xml:space="preserve">Spring </w:t>
        </w:r>
        <w:r w:rsidR="001B530F" w:rsidRPr="00135370">
          <w:rPr>
            <w:color w:val="FF0000"/>
            <w:lang w:val="en-US"/>
            <w:rPrChange w:id="26" w:author="Jelena Hrnjak" w:date="2023-08-30T01:22:00Z">
              <w:rPr>
                <w:i/>
                <w:color w:val="FF0000"/>
                <w:lang w:val="en-US"/>
              </w:rPr>
            </w:rPrChange>
          </w:rPr>
          <w:t>[3]</w:t>
        </w:r>
        <w:r w:rsidR="001B530F">
          <w:rPr>
            <w:i/>
            <w:color w:val="FF0000"/>
            <w:lang w:val="en-US"/>
          </w:rPr>
          <w:t xml:space="preserve"> </w:t>
        </w:r>
        <w:r w:rsidR="001B530F">
          <w:rPr>
            <w:color w:val="FF0000"/>
            <w:lang w:val="sr-Cyrl-RS"/>
          </w:rPr>
          <w:t xml:space="preserve">чини развој апликација у </w:t>
        </w:r>
      </w:ins>
      <w:ins w:id="27" w:author="Jelena Hrnjak" w:date="2023-08-29T17:34:00Z">
        <w:r w:rsidR="001B530F">
          <w:rPr>
            <w:color w:val="FF0000"/>
            <w:lang w:val="sr-Cyrl-RS"/>
          </w:rPr>
          <w:t xml:space="preserve">програмском језику </w:t>
        </w:r>
        <w:r w:rsidR="001B530F">
          <w:rPr>
            <w:i/>
            <w:color w:val="FF0000"/>
            <w:lang w:val="en-US"/>
          </w:rPr>
          <w:t xml:space="preserve">Java </w:t>
        </w:r>
        <w:r w:rsidR="001B530F">
          <w:rPr>
            <w:color w:val="FF0000"/>
            <w:lang w:val="sr-Cyrl-RS"/>
          </w:rPr>
          <w:t xml:space="preserve">бржим, једноставнијим и сигурнијим што га чини </w:t>
        </w:r>
        <w:r w:rsidR="009C4AF2">
          <w:rPr>
            <w:color w:val="FF0000"/>
            <w:lang w:val="sr-Cyrl-RS"/>
          </w:rPr>
          <w:t xml:space="preserve">најпопуларнијим радним оквиром за </w:t>
        </w:r>
      </w:ins>
      <w:ins w:id="28" w:author="Jelena Hrnjak" w:date="2023-08-29T17:35:00Z">
        <w:r w:rsidR="009C4AF2">
          <w:rPr>
            <w:color w:val="FF0000"/>
            <w:lang w:val="sr-Cyrl-RS"/>
          </w:rPr>
          <w:t xml:space="preserve">овај програмски језик </w:t>
        </w:r>
        <w:r w:rsidR="009C4AF2" w:rsidRPr="00135370">
          <w:rPr>
            <w:color w:val="FF0000"/>
            <w:lang w:val="en-US"/>
            <w:rPrChange w:id="29" w:author="Jelena Hrnjak" w:date="2023-08-30T01:22:00Z">
              <w:rPr>
                <w:i/>
                <w:color w:val="FF0000"/>
                <w:lang w:val="en-US"/>
              </w:rPr>
            </w:rPrChange>
          </w:rPr>
          <w:t>[4]</w:t>
        </w:r>
        <w:r w:rsidR="009C4AF2" w:rsidRPr="00135370">
          <w:rPr>
            <w:color w:val="FF0000"/>
            <w:lang w:val="sr-Cyrl-RS"/>
          </w:rPr>
          <w:t>.</w:t>
        </w:r>
      </w:ins>
    </w:p>
    <w:p w14:paraId="78F112B2" w14:textId="0F784A59" w:rsidR="009E4A19" w:rsidRPr="001D11E7" w:rsidRDefault="00F27740" w:rsidP="00F27740">
      <w:pPr>
        <w:pStyle w:val="Obiantekst"/>
        <w:ind w:firstLine="360"/>
        <w:rPr>
          <w:lang w:val="sr-Cyrl-RS"/>
        </w:rPr>
      </w:pPr>
      <w:commentRangeStart w:id="30"/>
      <w:r w:rsidRPr="00A43182">
        <w:rPr>
          <w:lang w:val="sr-Cyrl-RS"/>
        </w:rPr>
        <w:t>Међутим</w:t>
      </w:r>
      <w:commentRangeEnd w:id="30"/>
      <w:r w:rsidR="00F573F1">
        <w:rPr>
          <w:rStyle w:val="CommentReference"/>
          <w:lang w:val="en-US"/>
        </w:rPr>
        <w:commentReference w:id="30"/>
      </w:r>
      <w:r w:rsidRPr="00A43182">
        <w:rPr>
          <w:lang w:val="sr-Cyrl-RS"/>
        </w:rPr>
        <w:t xml:space="preserve">, обезбеђивање </w:t>
      </w:r>
      <w:r w:rsidR="009E4A19" w:rsidRPr="00A43182">
        <w:rPr>
          <w:lang w:val="sr-Cyrl-RS"/>
        </w:rPr>
        <w:t>одговарајуће заш</w:t>
      </w:r>
      <w:r w:rsidR="000D2AB8" w:rsidRPr="00A43182">
        <w:rPr>
          <w:lang w:val="sr-Cyrl-RS"/>
        </w:rPr>
        <w:t>тите за апликације</w:t>
      </w:r>
      <w:r w:rsidR="00AD3279">
        <w:rPr>
          <w:lang w:val="sr-Cyrl-RS"/>
        </w:rPr>
        <w:t xml:space="preserve"> у радном оквиру </w:t>
      </w:r>
      <w:r w:rsidR="00AD3279">
        <w:rPr>
          <w:i/>
          <w:lang w:val="en-US"/>
        </w:rPr>
        <w:t>Spring</w:t>
      </w:r>
      <w:r w:rsidR="000D2AB8" w:rsidRPr="00A43182">
        <w:rPr>
          <w:lang w:val="sr-Cyrl-RS"/>
        </w:rPr>
        <w:t xml:space="preserve"> </w:t>
      </w:r>
      <w:r w:rsidR="00545B0C" w:rsidRPr="00A43182">
        <w:rPr>
          <w:lang w:val="sr-Cyrl-RS"/>
        </w:rPr>
        <w:t xml:space="preserve">представља </w:t>
      </w:r>
      <w:r w:rsidR="000D2AB8" w:rsidRPr="00A43182">
        <w:rPr>
          <w:lang w:val="sr-Cyrl-RS"/>
        </w:rPr>
        <w:t>сложен и временски захтеван процес</w:t>
      </w:r>
      <w:r w:rsidR="000E4A62" w:rsidRPr="00A43182">
        <w:rPr>
          <w:lang w:val="sr-Cyrl-RS"/>
        </w:rPr>
        <w:t xml:space="preserve">, </w:t>
      </w:r>
      <w:r w:rsidR="00BD7BE2" w:rsidRPr="00A43182">
        <w:rPr>
          <w:lang w:val="sr-Cyrl-RS"/>
        </w:rPr>
        <w:t>те је самим тим подложан</w:t>
      </w:r>
      <w:r w:rsidR="000E4A62" w:rsidRPr="00A43182">
        <w:rPr>
          <w:lang w:val="sr-Cyrl-RS"/>
        </w:rPr>
        <w:t xml:space="preserve"> грешкама</w:t>
      </w:r>
      <w:r w:rsidR="000E1B2B">
        <w:rPr>
          <w:lang w:val="sr-Cyrl-RS"/>
        </w:rPr>
        <w:t xml:space="preserve">. </w:t>
      </w:r>
      <w:ins w:id="31" w:author="Vladimir Dimitrieski" w:date="2023-08-13T10:22:00Z">
        <w:r w:rsidR="006C5168">
          <w:rPr>
            <w:lang w:val="sr-Cyrl-RS"/>
          </w:rPr>
          <w:t>О</w:t>
        </w:r>
      </w:ins>
      <w:del w:id="32" w:author="Vladimir Dimitrieski" w:date="2023-08-13T10:22:00Z">
        <w:r w:rsidR="000E1B2B" w:rsidDel="006C5168">
          <w:rPr>
            <w:lang w:val="sr-Cyrl-RS"/>
          </w:rPr>
          <w:delText>С о</w:delText>
        </w:r>
      </w:del>
      <w:r w:rsidR="000E1B2B">
        <w:rPr>
          <w:lang w:val="sr-Cyrl-RS"/>
        </w:rPr>
        <w:t>бзиром да се безбед</w:t>
      </w:r>
      <w:r w:rsidR="009E4A19" w:rsidRPr="00A43182">
        <w:rPr>
          <w:lang w:val="sr-Cyrl-RS"/>
        </w:rPr>
        <w:t xml:space="preserve">носни апекти </w:t>
      </w:r>
      <w:r w:rsidR="001C2FD2" w:rsidRPr="00A43182">
        <w:rPr>
          <w:lang w:val="sr-Cyrl-RS"/>
        </w:rPr>
        <w:t>изнова</w:t>
      </w:r>
      <w:r w:rsidR="009E4A19" w:rsidRPr="00A43182">
        <w:rPr>
          <w:lang w:val="sr-Cyrl-RS"/>
        </w:rPr>
        <w:t xml:space="preserve"> конфигуришу при </w:t>
      </w:r>
      <w:r w:rsidR="001C2FD2" w:rsidRPr="00A43182">
        <w:rPr>
          <w:lang w:val="sr-Cyrl-RS"/>
        </w:rPr>
        <w:t xml:space="preserve">почетној </w:t>
      </w:r>
      <w:r w:rsidR="004637AD" w:rsidRPr="00A43182">
        <w:rPr>
          <w:lang w:val="sr-Cyrl-RS"/>
        </w:rPr>
        <w:t>имплементацији</w:t>
      </w:r>
      <w:r w:rsidR="009E4A19" w:rsidRPr="00A43182">
        <w:rPr>
          <w:lang w:val="sr-Cyrl-RS"/>
        </w:rPr>
        <w:t xml:space="preserve"> сваке апликације, поре</w:t>
      </w:r>
      <w:r w:rsidR="00031B51" w:rsidRPr="00A43182">
        <w:rPr>
          <w:lang w:val="sr-Cyrl-RS"/>
        </w:rPr>
        <w:t>д тога што је сложен и дуготрајан</w:t>
      </w:r>
      <w:r w:rsidR="009E4A19" w:rsidRPr="00A43182">
        <w:rPr>
          <w:lang w:val="sr-Cyrl-RS"/>
        </w:rPr>
        <w:t>, овак</w:t>
      </w:r>
      <w:r w:rsidR="001D11E7">
        <w:rPr>
          <w:lang w:val="sr-Cyrl-RS"/>
        </w:rPr>
        <w:t xml:space="preserve">ав посао постаје и репетативан. </w:t>
      </w:r>
    </w:p>
    <w:p w14:paraId="446BB182" w14:textId="1D9EF3C4" w:rsidR="00BF4A8D" w:rsidRPr="00A43182" w:rsidRDefault="005A4379" w:rsidP="00BF4A8D">
      <w:pPr>
        <w:pStyle w:val="Obiantekst"/>
        <w:ind w:firstLine="360"/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</w:pP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Са циљем уклањања наведених недостатака</w:t>
      </w:r>
      <w:r w:rsidR="004637A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,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тежи се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4637A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о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птимизацији и аутоматизацији</w:t>
      </w:r>
      <w:r w:rsidR="00513D9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развоја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безбедних веб апликација</w:t>
      </w:r>
      <w:r w:rsidR="008D43B1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како би се</w:t>
      </w:r>
      <w:r w:rsidR="004B1E0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елиминисали </w:t>
      </w:r>
      <w:r w:rsidR="008D43B1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безбед</w:t>
      </w:r>
      <w:r w:rsidR="004B1E0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носни пропусти</w:t>
      </w:r>
      <w:r w:rsidR="001C2FD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и грешке, </w:t>
      </w:r>
      <w:r w:rsidR="005E2F8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али и уштедело време потребно </w:t>
      </w:r>
      <w:r w:rsidR="003770E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</w:t>
      </w:r>
      <w:r w:rsidR="001C2FD2" w:rsidRPr="00A43182">
        <w:rPr>
          <w:lang w:val="sr-Cyrl-RS"/>
        </w:rPr>
        <w:t xml:space="preserve"> 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имплементаци</w:t>
      </w:r>
      <w:r w:rsidR="003770E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ју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513D9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BC5B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Једно од могућих решења представља аутоматско генерисање почетне</w:t>
      </w:r>
      <w:r w:rsidR="00405400">
        <w:rPr>
          <w:rStyle w:val="fontstyle01"/>
          <w:rFonts w:ascii="Times New Roman" w:hAnsi="Times New Roman" w:cs="Times New Roman"/>
          <w:color w:val="auto"/>
          <w:szCs w:val="20"/>
          <w:lang w:val="en-US"/>
        </w:rPr>
        <w:t xml:space="preserve"> </w:t>
      </w:r>
      <w:r w:rsidR="00405400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Spring</w:t>
      </w:r>
      <w:r w:rsidR="007C797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веб апликације са конфигурисаним безбедносним </w:t>
      </w:r>
      <w:r w:rsidR="007947C0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аспектима</w:t>
      </w:r>
      <w:r w:rsidR="007C797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који</w:t>
      </w:r>
      <w:r w:rsidR="00AB2AE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задовољавају потребе и </w:t>
      </w:r>
      <w:r w:rsidR="005E2F8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захтеве корисника</w:t>
      </w:r>
      <w:r w:rsidR="007947C0">
        <w:rPr>
          <w:rStyle w:val="fontstyle01"/>
          <w:rFonts w:ascii="Times New Roman" w:hAnsi="Times New Roman" w:cs="Times New Roman"/>
          <w:color w:val="auto"/>
          <w:szCs w:val="20"/>
          <w:lang w:val="en-US"/>
        </w:rPr>
        <w:t xml:space="preserve"> </w:t>
      </w:r>
      <w:r w:rsidR="007947C0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на основу дефинисања основних параметара апликације</w:t>
      </w:r>
      <w:r w:rsidR="007C797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AB2AE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А</w:t>
      </w:r>
      <w:r w:rsidR="00692C7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утоматизација</w:t>
      </w:r>
      <w:ins w:id="33" w:author="Jelena Hrnjak" w:date="2023-08-25T13:00:00Z">
        <w:r w:rsidR="00877DE2">
          <w:rPr>
            <w:rStyle w:val="fontstyle01"/>
            <w:rFonts w:ascii="Times New Roman" w:hAnsi="Times New Roman" w:cs="Times New Roman"/>
            <w:color w:val="auto"/>
            <w:szCs w:val="20"/>
            <w:lang w:val="en-US"/>
          </w:rPr>
          <w:t xml:space="preserve"> </w:t>
        </w:r>
        <w:r w:rsidR="00877DE2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t xml:space="preserve">би </w:t>
        </w:r>
      </w:ins>
      <w:del w:id="34" w:author="Jelena Hrnjak" w:date="2023-08-25T13:00:00Z">
        <w:r w:rsidR="00692C79" w:rsidRPr="00A43182" w:rsidDel="00877DE2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 xml:space="preserve"> </w:delText>
        </w:r>
      </w:del>
      <w:commentRangeStart w:id="35"/>
      <w:r w:rsidR="00692C7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значајно</w:t>
      </w:r>
      <w:r w:rsidR="009F4A5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олакша</w:t>
      </w:r>
      <w:ins w:id="36" w:author="Jelena Hrnjak" w:date="2023-08-25T13:00:00Z">
        <w:r w:rsidR="00877DE2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t>ла</w:t>
        </w:r>
      </w:ins>
      <w:del w:id="37" w:author="Jelena Hrnjak" w:date="2023-08-25T13:00:00Z">
        <w:r w:rsidR="009F4A59" w:rsidRPr="00A43182" w:rsidDel="00877DE2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>ва</w:delText>
        </w:r>
      </w:del>
      <w:r w:rsidR="009F4A5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commentRangeEnd w:id="35"/>
      <w:r w:rsidR="00A04325">
        <w:rPr>
          <w:rStyle w:val="CommentReference"/>
          <w:lang w:val="en-US"/>
        </w:rPr>
        <w:commentReference w:id="35"/>
      </w:r>
      <w:r w:rsidR="009F4A5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рад </w:t>
      </w:r>
      <w:r w:rsidR="007947C0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експертима у пољу безбедносних конфигурација</w:t>
      </w:r>
      <w:r w:rsidR="001E286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због уштеде времена, допринос</w:t>
      </w:r>
      <w:ins w:id="38" w:author="Jelena Hrnjak" w:date="2023-08-25T15:58:00Z">
        <w:r w:rsidR="000F1B9D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t>а</w:t>
        </w:r>
      </w:ins>
      <w:del w:id="39" w:author="Jelena Hrnjak" w:date="2023-08-25T15:58:00Z">
        <w:r w:rsidR="001E286D" w:rsidRPr="00A43182" w:rsidDel="000F1B9D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>и</w:delText>
        </w:r>
      </w:del>
      <w:r w:rsidR="001E286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квалитету софтвера и</w:t>
      </w:r>
      <w:r w:rsidR="00692C7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минимиз</w:t>
      </w:r>
      <w:ins w:id="40" w:author="Jelena Hrnjak" w:date="2023-08-25T15:58:00Z">
        <w:r w:rsidR="000F1B9D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t>ације</w:t>
        </w:r>
      </w:ins>
      <w:del w:id="41" w:author="Jelena Hrnjak" w:date="2023-08-25T15:58:00Z">
        <w:r w:rsidR="00692C79" w:rsidRPr="00A43182" w:rsidDel="000F1B9D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>ира</w:delText>
        </w:r>
      </w:del>
      <w:r w:rsidR="00692C7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шансе за грешку</w:t>
      </w:r>
      <w:r w:rsidR="001E286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</w:p>
    <w:p w14:paraId="6F0591E4" w14:textId="744D86CB" w:rsidR="006865EF" w:rsidRDefault="00A67D0A" w:rsidP="00EC1C40">
      <w:pPr>
        <w:pStyle w:val="Obiantekst"/>
        <w:ind w:firstLine="360"/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</w:pP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За постизање овог циља креиран је наменски језик </w:t>
      </w:r>
      <w:r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Security Domain-Specific Language (securityDSL)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 моделовање</w:t>
      </w:r>
      <w:r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Spring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11317A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веб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апликација уз генераторе који модел трансформишу у извршиви код</w:t>
      </w:r>
      <w:r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>.</w:t>
      </w:r>
      <w:r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 </w:t>
      </w:r>
      <w:r w:rsidR="00AB77DB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Иако је п</w:t>
      </w:r>
      <w:r w:rsidR="00221E8E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осебна пажња </w:t>
      </w:r>
      <w:r w:rsidR="001D544C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усмерена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del w:id="42" w:author="Vladimir Dimitrieski" w:date="2023-08-13T10:23:00Z">
        <w:r w:rsidR="00BA0C03" w:rsidRPr="00A43182" w:rsidDel="00584D0C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>је</w:delText>
        </w:r>
        <w:r w:rsidR="001D544C" w:rsidRPr="00A43182" w:rsidDel="00584D0C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 xml:space="preserve"> </w:delText>
        </w:r>
      </w:del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ка 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брз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ању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конфигурисања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безбедносних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аспеката</w:t>
      </w:r>
      <w:r w:rsidR="00AB77DB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, како би</w:t>
      </w:r>
      <w:r w:rsidR="007E726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моделовање веб апликација било могуће, неопходно је да </w:t>
      </w:r>
      <w:r w:rsidR="007E7262"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securityDSL </w:t>
      </w:r>
      <w:r w:rsidR="00E70F6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садржи концепте за моделовање свих елемената </w:t>
      </w:r>
      <w:r w:rsidR="00E70F6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lastRenderedPageBreak/>
        <w:t>апликације. Основни елементи се односе на базу података, слој за репрезентацију података, обраду захтева корисника и безбедносну конфигурацију.</w:t>
      </w:r>
      <w:r w:rsidR="001C1F20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На основу модела и наведених параметара, генератори генеришу извршиви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код</w:t>
      </w:r>
      <w:r w:rsidR="008C66F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нап</w:t>
      </w:r>
      <w:r w:rsidR="00CB21AB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исан у</w:t>
      </w:r>
      <w:r w:rsidR="001904C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програмском </w:t>
      </w:r>
      <w:commentRangeStart w:id="43"/>
      <w:r w:rsidR="001904C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језику </w:t>
      </w:r>
      <w:r w:rsidR="001904C9" w:rsidRPr="00A43182">
        <w:rPr>
          <w:i/>
          <w:lang w:val="sr-Cyrl-RS"/>
        </w:rPr>
        <w:t>Java</w:t>
      </w:r>
      <w:del w:id="44" w:author="Jelena Hrnjak" w:date="2023-08-25T13:21:00Z">
        <w:r w:rsidR="001904C9" w:rsidRPr="00A43182" w:rsidDel="00293DF5">
          <w:rPr>
            <w:i/>
            <w:lang w:val="sr-Cyrl-RS"/>
          </w:rPr>
          <w:delText xml:space="preserve"> [1]</w:delText>
        </w:r>
      </w:del>
      <w:r w:rsidR="001904C9" w:rsidRPr="00A43182">
        <w:rPr>
          <w:lang w:val="sr-Cyrl-RS"/>
        </w:rPr>
        <w:t xml:space="preserve">, коришћењем развојног оквира </w:t>
      </w:r>
      <w:r w:rsidR="008C66F2" w:rsidRPr="00A43182">
        <w:rPr>
          <w:i/>
          <w:lang w:val="sr-Cyrl-RS"/>
        </w:rPr>
        <w:t>Spring</w:t>
      </w:r>
      <w:ins w:id="45" w:author="Jelena Hrnjak" w:date="2023-08-25T13:21:00Z">
        <w:r w:rsidR="00293DF5">
          <w:rPr>
            <w:lang w:val="sr-Cyrl-RS"/>
          </w:rPr>
          <w:t xml:space="preserve">. </w:t>
        </w:r>
      </w:ins>
      <w:del w:id="46" w:author="Jelena Hrnjak" w:date="2023-08-25T13:21:00Z">
        <w:r w:rsidR="008C66F2" w:rsidRPr="00A43182" w:rsidDel="00293DF5">
          <w:rPr>
            <w:i/>
            <w:lang w:val="sr-Cyrl-RS"/>
          </w:rPr>
          <w:delText xml:space="preserve"> </w:delText>
        </w:r>
        <w:r w:rsidR="001904C9" w:rsidRPr="00A43182" w:rsidDel="00293DF5">
          <w:rPr>
            <w:i/>
            <w:lang w:val="sr-Cyrl-RS"/>
          </w:rPr>
          <w:delText>[2</w:delText>
        </w:r>
        <w:commentRangeEnd w:id="43"/>
        <w:r w:rsidR="00B06791" w:rsidDel="00293DF5">
          <w:rPr>
            <w:rStyle w:val="CommentReference"/>
            <w:lang w:val="en-US"/>
          </w:rPr>
          <w:commentReference w:id="43"/>
        </w:r>
        <w:r w:rsidR="001904C9" w:rsidRPr="00A43182" w:rsidDel="00293DF5">
          <w:rPr>
            <w:i/>
            <w:lang w:val="sr-Cyrl-RS"/>
          </w:rPr>
          <w:delText>]</w:delText>
        </w:r>
        <w:r w:rsidR="006B0B7F" w:rsidDel="00293DF5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 xml:space="preserve">. </w:delText>
        </w:r>
      </w:del>
      <w:r w:rsidR="006865E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Користећи овај језик, експерти у пољу безбедносних конфигурација могу брзо и једноставно да дефинишу параметре апликација и конфигуришу различите безбедносне механизме </w:t>
      </w:r>
      <w:r w:rsidR="006865E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помоћу </w:t>
      </w:r>
      <w:r w:rsidR="006865E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синтаксе која им је лако читљива</w:t>
      </w:r>
      <w:r w:rsidR="006865E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. </w:t>
      </w:r>
      <w:r w:rsidR="006B0B7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Имплементација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сигурних веб апликација</w:t>
      </w:r>
      <w:r w:rsidR="006B0B7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на овај начин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постаје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једноставнија и ефикасниј</w:t>
      </w:r>
      <w:r w:rsidR="00985C79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,</w:t>
      </w:r>
      <w:r w:rsidR="00E0502B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а уједно смањује </w:t>
      </w:r>
      <w:r w:rsidR="00985C79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могућност</w:t>
      </w:r>
      <w:r w:rsidR="00170D2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грешака у процесу развоја</w:t>
      </w:r>
      <w:r w:rsidR="00120AB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0A254A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</w:p>
    <w:p w14:paraId="6C39DEB0" w14:textId="697600B2" w:rsidR="00BD46AD" w:rsidRPr="00EC1C40" w:rsidRDefault="00BD46AD" w:rsidP="006865EF">
      <w:pPr>
        <w:pStyle w:val="Heading2"/>
        <w:rPr>
          <w:i/>
          <w:lang w:val="sr-Cyrl-RS"/>
        </w:rPr>
      </w:pPr>
      <w:bookmarkStart w:id="47" w:name="_Toc144322149"/>
      <w:r w:rsidRPr="00A43182">
        <w:rPr>
          <w:lang w:val="sr-Cyrl-RS"/>
        </w:rPr>
        <w:t>Структура рада</w:t>
      </w:r>
      <w:bookmarkEnd w:id="47"/>
    </w:p>
    <w:p w14:paraId="7912792D" w14:textId="75CA325F" w:rsidR="00620FB9" w:rsidRPr="00620FB9" w:rsidRDefault="00BD46AD" w:rsidP="009347EF">
      <w:pPr>
        <w:pStyle w:val="Obiantekst"/>
        <w:ind w:firstLine="360"/>
        <w:rPr>
          <w:lang w:val="sr-Cyrl-RS"/>
        </w:rPr>
      </w:pPr>
      <w:r w:rsidRPr="00A43182">
        <w:t xml:space="preserve">Након уводног поглавља следи поглавње </w:t>
      </w:r>
      <w:r w:rsidR="00620FB9">
        <w:t>,,</w:t>
      </w:r>
      <w:r w:rsidR="00620FB9" w:rsidRPr="00A43182">
        <w:t xml:space="preserve">Теоријске основе моделима вођеног развоја, наменских језика и безбедносних аспеката у радном оквиру </w:t>
      </w:r>
      <w:r w:rsidR="00620FB9" w:rsidRPr="00A43182">
        <w:rPr>
          <w:i/>
        </w:rPr>
        <w:t>Spring</w:t>
      </w:r>
      <w:r w:rsidR="00620FB9">
        <w:t>“</w:t>
      </w:r>
      <w:r w:rsidR="00620FB9">
        <w:rPr>
          <w:lang w:val="sr-Cyrl-RS"/>
        </w:rPr>
        <w:t xml:space="preserve"> у ко</w:t>
      </w:r>
      <w:r w:rsidR="00D9017E">
        <w:rPr>
          <w:lang w:val="sr-Cyrl-RS"/>
        </w:rPr>
        <w:t>м су описане теоријске основе моделима вођеног развоја и технологије коришћене при развоју.</w:t>
      </w:r>
    </w:p>
    <w:p w14:paraId="3A8CB8D2" w14:textId="3E280E9C" w:rsidR="00AA00AB" w:rsidRPr="00A43182" w:rsidRDefault="009347EF" w:rsidP="000C2200">
      <w:pPr>
        <w:pStyle w:val="Obiantekst"/>
        <w:ind w:firstLine="360"/>
        <w:rPr>
          <w:lang w:val="sr-Cyrl-RS"/>
        </w:rPr>
      </w:pPr>
      <w:r>
        <w:rPr>
          <w:lang w:val="sr-Cyrl-RS"/>
        </w:rPr>
        <w:t xml:space="preserve">Затим следи поглавље </w:t>
      </w:r>
      <w:r w:rsidR="00BD46AD" w:rsidRPr="00A43182">
        <w:rPr>
          <w:lang w:val="sr-Cyrl-RS"/>
        </w:rPr>
        <w:t>,,</w:t>
      </w:r>
      <w:r w:rsidR="000C2200" w:rsidRPr="00A43182">
        <w:rPr>
          <w:lang w:val="sr-Cyrl-RS"/>
        </w:rPr>
        <w:t>Преглед постојећег стања у области</w:t>
      </w:r>
      <w:r w:rsidR="002D505D" w:rsidRPr="00A43182">
        <w:rPr>
          <w:lang w:val="sr-Cyrl-RS"/>
        </w:rPr>
        <w:t>”</w:t>
      </w:r>
      <w:r w:rsidR="00A06E8C" w:rsidRPr="00A43182">
        <w:rPr>
          <w:lang w:val="sr-Cyrl-RS"/>
        </w:rPr>
        <w:t xml:space="preserve"> где </w:t>
      </w:r>
      <w:r w:rsidR="00BB3727" w:rsidRPr="00A43182">
        <w:rPr>
          <w:lang w:val="sr-Cyrl-RS"/>
        </w:rPr>
        <w:t>је направљен осврт на постојећ</w:t>
      </w:r>
      <w:r w:rsidR="00725228" w:rsidRPr="00A43182">
        <w:rPr>
          <w:lang w:val="sr-Cyrl-RS"/>
        </w:rPr>
        <w:t xml:space="preserve">а </w:t>
      </w:r>
      <w:r w:rsidR="007D26A7">
        <w:rPr>
          <w:lang w:val="sr-Cyrl-RS"/>
        </w:rPr>
        <w:t>решења,</w:t>
      </w:r>
      <w:r w:rsidR="003C1EC1" w:rsidRPr="00A43182">
        <w:rPr>
          <w:lang w:val="sr-Cyrl-RS"/>
        </w:rPr>
        <w:t xml:space="preserve"> пружајући увид у постојеће стандарде.</w:t>
      </w:r>
      <w:r w:rsidR="00CA70D5" w:rsidRPr="00A43182">
        <w:rPr>
          <w:lang w:val="sr-Cyrl-RS"/>
        </w:rPr>
        <w:t xml:space="preserve"> </w:t>
      </w:r>
    </w:p>
    <w:p w14:paraId="43AB592F" w14:textId="65AA9D58" w:rsidR="007954F5" w:rsidRPr="00A43182" w:rsidRDefault="00E817FA" w:rsidP="00CA70D5">
      <w:pPr>
        <w:pStyle w:val="Obiantekst"/>
        <w:ind w:firstLine="360"/>
        <w:rPr>
          <w:lang w:val="sr-Cyrl-RS"/>
        </w:rPr>
      </w:pPr>
      <w:r>
        <w:rPr>
          <w:lang w:val="sr-Cyrl-RS"/>
        </w:rPr>
        <w:t>Четврто</w:t>
      </w:r>
      <w:r w:rsidR="00CA70D5" w:rsidRPr="00A43182">
        <w:rPr>
          <w:lang w:val="sr-Cyrl-RS"/>
        </w:rPr>
        <w:t xml:space="preserve"> поглавље ,,Наменски језик за </w:t>
      </w:r>
      <w:r w:rsidR="007D26A7" w:rsidRPr="00A43182">
        <w:rPr>
          <w:lang w:val="sr-Cyrl-RS"/>
        </w:rPr>
        <w:t xml:space="preserve">подршку брзог успостављања конфигурације безбедносних аспеката у радном оквиру </w:t>
      </w:r>
      <w:r w:rsidR="007D26A7" w:rsidRPr="00A43182">
        <w:rPr>
          <w:i/>
          <w:lang w:val="sr-Cyrl-RS"/>
        </w:rPr>
        <w:t>Spring</w:t>
      </w:r>
      <w:r w:rsidR="00CA70D5" w:rsidRPr="00A43182">
        <w:rPr>
          <w:lang w:val="sr-Cyrl-RS"/>
        </w:rPr>
        <w:t xml:space="preserve">“ </w:t>
      </w:r>
      <w:r w:rsidR="003C1EC1" w:rsidRPr="00A43182">
        <w:rPr>
          <w:lang w:val="sr-Cyrl-RS"/>
        </w:rPr>
        <w:t>обухвата детаљан опис делова</w:t>
      </w:r>
      <w:r w:rsidR="00CA70D5" w:rsidRPr="00A43182">
        <w:rPr>
          <w:lang w:val="sr-Cyrl-RS"/>
        </w:rPr>
        <w:t xml:space="preserve"> наменског језика и конце</w:t>
      </w:r>
      <w:r w:rsidR="003C1EC1" w:rsidRPr="00A43182">
        <w:rPr>
          <w:lang w:val="sr-Cyrl-RS"/>
        </w:rPr>
        <w:t>пата</w:t>
      </w:r>
      <w:r w:rsidR="00CA70D5" w:rsidRPr="00A43182">
        <w:rPr>
          <w:lang w:val="sr-Cyrl-RS"/>
        </w:rPr>
        <w:t xml:space="preserve"> које </w:t>
      </w:r>
      <w:r w:rsidR="003C1EC1" w:rsidRPr="00A43182">
        <w:rPr>
          <w:lang w:val="sr-Cyrl-RS"/>
        </w:rPr>
        <w:t>овај</w:t>
      </w:r>
      <w:r w:rsidR="007954F5" w:rsidRPr="00A43182">
        <w:rPr>
          <w:lang w:val="sr-Cyrl-RS"/>
        </w:rPr>
        <w:t xml:space="preserve"> језик садржи</w:t>
      </w:r>
      <w:r w:rsidR="00924E86">
        <w:rPr>
          <w:lang w:val="sr-Cyrl-RS"/>
        </w:rPr>
        <w:t xml:space="preserve"> уз примере модела описаних наменским језиком </w:t>
      </w:r>
      <w:r w:rsidR="00924E86">
        <w:rPr>
          <w:i/>
          <w:lang w:val="en-US"/>
        </w:rPr>
        <w:t>securityDSL</w:t>
      </w:r>
      <w:r w:rsidR="007954F5" w:rsidRPr="00A43182">
        <w:rPr>
          <w:lang w:val="sr-Cyrl-RS"/>
        </w:rPr>
        <w:t>.</w:t>
      </w:r>
    </w:p>
    <w:p w14:paraId="1796F038" w14:textId="24E211EB" w:rsidR="006F384A" w:rsidRDefault="007954F5" w:rsidP="00CA70D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У</w:t>
      </w:r>
      <w:r w:rsidR="00CA70D5" w:rsidRPr="00A43182">
        <w:rPr>
          <w:lang w:val="sr-Cyrl-RS"/>
        </w:rPr>
        <w:t xml:space="preserve"> поглављу ,,Г</w:t>
      </w:r>
      <w:r w:rsidR="0061789C" w:rsidRPr="00A43182">
        <w:rPr>
          <w:lang w:val="sr-Cyrl-RS"/>
        </w:rPr>
        <w:t>енерисање</w:t>
      </w:r>
      <w:r w:rsidR="005C6748">
        <w:rPr>
          <w:lang w:val="en-US"/>
        </w:rPr>
        <w:t xml:space="preserve"> </w:t>
      </w:r>
      <w:r w:rsidR="005C6748">
        <w:rPr>
          <w:i/>
          <w:lang w:val="en-US"/>
        </w:rPr>
        <w:t>Spring</w:t>
      </w:r>
      <w:r w:rsidR="0061789C" w:rsidRPr="00A43182">
        <w:rPr>
          <w:lang w:val="sr-Cyrl-RS"/>
        </w:rPr>
        <w:t xml:space="preserve"> веб апликација са безбедносном конфигурацијом</w:t>
      </w:r>
      <w:r w:rsidR="00CA70D5" w:rsidRPr="00A43182">
        <w:rPr>
          <w:lang w:val="sr-Cyrl-RS"/>
        </w:rPr>
        <w:t>“ описана</w:t>
      </w:r>
      <w:r w:rsidRPr="00A43182">
        <w:rPr>
          <w:lang w:val="sr-Cyrl-RS"/>
        </w:rPr>
        <w:t xml:space="preserve"> је имплементација генератора који </w:t>
      </w:r>
      <w:r w:rsidR="00555C0A">
        <w:rPr>
          <w:lang w:val="sr-Cyrl-RS"/>
        </w:rPr>
        <w:t>преводе</w:t>
      </w:r>
      <w:r w:rsidRPr="00A43182">
        <w:rPr>
          <w:lang w:val="sr-Cyrl-RS"/>
        </w:rPr>
        <w:t xml:space="preserve"> модел у извршиви код. Детаљно су описани кораци генерисања апликације и конфигурације безбедносних аспеката.</w:t>
      </w:r>
      <w:r w:rsidR="00725228" w:rsidRPr="00A43182">
        <w:rPr>
          <w:lang w:val="sr-Cyrl-RS"/>
        </w:rPr>
        <w:t xml:space="preserve"> </w:t>
      </w:r>
    </w:p>
    <w:p w14:paraId="14E6781C" w14:textId="4CB872E9" w:rsidR="005B287A" w:rsidRPr="005B287A" w:rsidRDefault="005B287A" w:rsidP="00CA70D5">
      <w:pPr>
        <w:pStyle w:val="Obiantekst"/>
        <w:ind w:firstLine="360"/>
        <w:rPr>
          <w:i/>
          <w:lang w:val="sr-Cyrl-RS"/>
        </w:rPr>
      </w:pPr>
      <w:r>
        <w:rPr>
          <w:lang w:val="sr-Cyrl-RS"/>
        </w:rPr>
        <w:t xml:space="preserve">Након тога, у поглављу ,,Примери генерисаног кода“ дати су примери генерисаних </w:t>
      </w:r>
      <w:r>
        <w:rPr>
          <w:i/>
          <w:lang w:val="en-US"/>
        </w:rPr>
        <w:t>Spring</w:t>
      </w:r>
      <w:r>
        <w:rPr>
          <w:i/>
          <w:lang w:val="sr-Cyrl-RS"/>
        </w:rPr>
        <w:t xml:space="preserve"> </w:t>
      </w:r>
      <w:r>
        <w:rPr>
          <w:lang w:val="sr-Cyrl-RS"/>
        </w:rPr>
        <w:t>веб апликација са конфигурисаним безбедносним апсектима.</w:t>
      </w:r>
      <w:r>
        <w:rPr>
          <w:i/>
          <w:lang w:val="en-US"/>
        </w:rPr>
        <w:t xml:space="preserve"> </w:t>
      </w:r>
    </w:p>
    <w:p w14:paraId="2CCB6517" w14:textId="6AA0FF12" w:rsidR="00CA70D5" w:rsidRPr="00A43182" w:rsidRDefault="006F384A" w:rsidP="006F384A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Поглавље</w:t>
      </w:r>
      <w:r w:rsidR="00725228" w:rsidRPr="00A43182">
        <w:rPr>
          <w:lang w:val="sr-Cyrl-RS"/>
        </w:rPr>
        <w:t xml:space="preserve"> ,,Закључак“ </w:t>
      </w:r>
      <w:r w:rsidRPr="00A43182">
        <w:rPr>
          <w:lang w:val="sr-Cyrl-RS"/>
        </w:rPr>
        <w:t>садржи</w:t>
      </w:r>
      <w:r w:rsidR="00725228" w:rsidRPr="00A43182">
        <w:rPr>
          <w:lang w:val="sr-Cyrl-RS"/>
        </w:rPr>
        <w:t xml:space="preserve"> </w:t>
      </w:r>
      <w:r w:rsidRPr="00A43182">
        <w:rPr>
          <w:lang w:val="sr-Cyrl-RS"/>
        </w:rPr>
        <w:t>резултате</w:t>
      </w:r>
      <w:r w:rsidR="00725228" w:rsidRPr="00A43182">
        <w:rPr>
          <w:lang w:val="sr-Cyrl-RS"/>
        </w:rPr>
        <w:t xml:space="preserve"> истраживања</w:t>
      </w:r>
      <w:r w:rsidRPr="00A43182">
        <w:rPr>
          <w:lang w:val="sr-Cyrl-RS"/>
        </w:rPr>
        <w:t xml:space="preserve"> и осврт на постигнућа у раду. Дате су препоруке за будућа унапређења и развој, као и могућност примене</w:t>
      </w:r>
      <w:r w:rsidR="00725228" w:rsidRPr="00A43182">
        <w:rPr>
          <w:lang w:val="sr-Cyrl-RS"/>
        </w:rPr>
        <w:t xml:space="preserve">. </w:t>
      </w:r>
    </w:p>
    <w:p w14:paraId="6102CA97" w14:textId="4CBC03F5" w:rsidR="005336AF" w:rsidRDefault="0027498B" w:rsidP="0027498B">
      <w:pPr>
        <w:pStyle w:val="Heading1"/>
        <w:rPr>
          <w:ins w:id="48" w:author="Jelena Hrnjak" w:date="2023-08-28T23:43:00Z"/>
          <w:lang w:val="sr-Cyrl-RS"/>
        </w:rPr>
      </w:pPr>
      <w:bookmarkStart w:id="49" w:name="_Toc144322150"/>
      <w:r w:rsidRPr="00A43182">
        <w:rPr>
          <w:lang w:val="sr-Cyrl-RS"/>
        </w:rPr>
        <w:lastRenderedPageBreak/>
        <w:t>Теоријске основе моделима вођеног развоја</w:t>
      </w:r>
      <w:ins w:id="50" w:author="Jelena Hrnjak" w:date="2023-08-29T20:16:00Z">
        <w:r w:rsidR="0038769D">
          <w:rPr>
            <w:lang w:val="sr-Cyrl-RS"/>
          </w:rPr>
          <w:t xml:space="preserve"> софтвера</w:t>
        </w:r>
      </w:ins>
      <w:r w:rsidRPr="00A43182">
        <w:rPr>
          <w:lang w:val="sr-Cyrl-RS"/>
        </w:rPr>
        <w:t xml:space="preserve">, наменских језика </w:t>
      </w:r>
      <w:r w:rsidR="00B65BF0" w:rsidRPr="00A43182">
        <w:rPr>
          <w:lang w:val="sr-Cyrl-RS"/>
        </w:rPr>
        <w:t xml:space="preserve">и безбедносних аспеката у радном оквиру </w:t>
      </w:r>
      <w:r w:rsidR="00B65BF0" w:rsidRPr="00A43182">
        <w:rPr>
          <w:i/>
          <w:lang w:val="sr-Cyrl-RS"/>
        </w:rPr>
        <w:t>Spring</w:t>
      </w:r>
      <w:bookmarkEnd w:id="49"/>
      <w:r w:rsidRPr="00A43182">
        <w:rPr>
          <w:lang w:val="sr-Cyrl-RS"/>
        </w:rPr>
        <w:t xml:space="preserve"> </w:t>
      </w:r>
    </w:p>
    <w:p w14:paraId="5F6A5FB6" w14:textId="150A90A5" w:rsidR="00CB5957" w:rsidRPr="00C740A2" w:rsidRDefault="00CB5957">
      <w:pPr>
        <w:pStyle w:val="Obiantekst"/>
        <w:ind w:firstLine="360"/>
        <w:rPr>
          <w:i/>
          <w:lang w:val="en-US"/>
          <w:rPrChange w:id="51" w:author="Jelena Hrnjak" w:date="2023-08-28T23:46:00Z">
            <w:rPr>
              <w:lang w:val="sr-Cyrl-RS"/>
            </w:rPr>
          </w:rPrChange>
        </w:rPr>
        <w:pPrChange w:id="52" w:author="Jelena Hrnjak" w:date="2023-08-28T23:46:00Z">
          <w:pPr>
            <w:pStyle w:val="Heading1"/>
          </w:pPr>
        </w:pPrChange>
      </w:pPr>
      <w:ins w:id="53" w:author="Jelena Hrnjak" w:date="2023-08-28T23:43:00Z">
        <w:r>
          <w:rPr>
            <w:lang w:val="sr-Cyrl-RS"/>
          </w:rPr>
          <w:t>У овом поглављу дате</w:t>
        </w:r>
      </w:ins>
      <w:ins w:id="54" w:author="Jelena Hrnjak" w:date="2023-08-29T19:44:00Z">
        <w:r w:rsidR="003112CA">
          <w:rPr>
            <w:lang w:val="sr-Cyrl-RS"/>
          </w:rPr>
          <w:t xml:space="preserve"> су</w:t>
        </w:r>
      </w:ins>
      <w:ins w:id="55" w:author="Jelena Hrnjak" w:date="2023-08-28T23:43:00Z">
        <w:r>
          <w:rPr>
            <w:lang w:val="sr-Cyrl-RS"/>
          </w:rPr>
          <w:t xml:space="preserve"> теоријске основе моделима вођеног развоја софтвера и наменских језика</w:t>
        </w:r>
      </w:ins>
      <w:ins w:id="56" w:author="Jelena Hrnjak" w:date="2023-08-28T23:44:00Z">
        <w:r w:rsidR="00865888">
          <w:rPr>
            <w:lang w:val="sr-Cyrl-RS"/>
          </w:rPr>
          <w:t xml:space="preserve"> уз опис технологија коришћених при развоју.</w:t>
        </w:r>
      </w:ins>
      <w:ins w:id="57" w:author="Jelena Hrnjak" w:date="2023-08-28T23:45:00Z">
        <w:r w:rsidR="00AF0C13">
          <w:rPr>
            <w:lang w:val="sr-Cyrl-RS"/>
          </w:rPr>
          <w:t xml:space="preserve"> Након тога, описане су технологије неопхоне за конфигурисање </w:t>
        </w:r>
      </w:ins>
      <w:ins w:id="58" w:author="Jelena Hrnjak" w:date="2023-08-28T23:46:00Z">
        <w:r w:rsidR="00C740A2">
          <w:rPr>
            <w:lang w:val="sr-Cyrl-RS"/>
          </w:rPr>
          <w:t xml:space="preserve">безбедносних аспеката у радном оквиру </w:t>
        </w:r>
        <w:r w:rsidR="00C740A2">
          <w:rPr>
            <w:i/>
            <w:lang w:val="en-US"/>
          </w:rPr>
          <w:t>Spring.</w:t>
        </w:r>
      </w:ins>
    </w:p>
    <w:p w14:paraId="412E45FB" w14:textId="0B20FCEB" w:rsidR="005336AF" w:rsidRDefault="001847E1" w:rsidP="005336AF">
      <w:pPr>
        <w:pStyle w:val="Heading2"/>
        <w:rPr>
          <w:ins w:id="59" w:author="Jelena Hrnjak" w:date="2023-08-29T20:04:00Z"/>
          <w:lang w:val="sr-Cyrl-RS"/>
        </w:rPr>
      </w:pPr>
      <w:bookmarkStart w:id="60" w:name="_Toc144322151"/>
      <w:r>
        <w:rPr>
          <w:lang w:val="sr-Cyrl-RS"/>
        </w:rPr>
        <w:t>Теоријске основе моделима вођеног развоја</w:t>
      </w:r>
      <w:ins w:id="61" w:author="Jelena Hrnjak" w:date="2023-08-29T20:16:00Z">
        <w:r w:rsidR="0038769D">
          <w:rPr>
            <w:lang w:val="sr-Cyrl-RS"/>
          </w:rPr>
          <w:t xml:space="preserve"> софтвера</w:t>
        </w:r>
      </w:ins>
      <w:r w:rsidR="003B5754">
        <w:rPr>
          <w:lang w:val="sr-Cyrl-RS"/>
        </w:rPr>
        <w:t xml:space="preserve"> и наменских језика</w:t>
      </w:r>
      <w:bookmarkEnd w:id="60"/>
    </w:p>
    <w:p w14:paraId="7A77C33C" w14:textId="2867D8D4" w:rsidR="008640AC" w:rsidRDefault="008640AC">
      <w:pPr>
        <w:pStyle w:val="BodyText"/>
        <w:rPr>
          <w:ins w:id="62" w:author="Jelena Hrnjak" w:date="2023-08-29T20:10:00Z"/>
          <w:lang w:val="sr-Cyrl-RS"/>
        </w:rPr>
        <w:pPrChange w:id="63" w:author="Jelena Hrnjak" w:date="2023-08-29T20:04:00Z">
          <w:pPr>
            <w:pStyle w:val="Heading2"/>
          </w:pPr>
        </w:pPrChange>
      </w:pPr>
      <w:ins w:id="64" w:author="Jelena Hrnjak" w:date="2023-08-29T20:04:00Z">
        <w:r>
          <w:rPr>
            <w:lang w:val="sr-Cyrl-RS"/>
          </w:rPr>
          <w:t>Модел представља поједностављену</w:t>
        </w:r>
      </w:ins>
      <w:ins w:id="65" w:author="Jelena Hrnjak" w:date="2023-08-29T20:05:00Z">
        <w:r w:rsidR="007D5689">
          <w:rPr>
            <w:lang w:val="sr-Cyrl-RS"/>
          </w:rPr>
          <w:t xml:space="preserve"> слику, односно апстрактни приказ неког реалног система</w:t>
        </w:r>
      </w:ins>
      <w:ins w:id="66" w:author="Jelena Hrnjak" w:date="2023-08-29T20:13:00Z">
        <w:r w:rsidR="0079641A">
          <w:rPr>
            <w:lang w:val="sr-Cyrl-RS"/>
          </w:rPr>
          <w:t>, концепта, објекта или процеса</w:t>
        </w:r>
      </w:ins>
      <w:ins w:id="67" w:author="Jelena Hrnjak" w:date="2023-08-29T20:05:00Z">
        <w:r w:rsidR="00D216A2">
          <w:rPr>
            <w:lang w:val="sr-Cyrl-RS"/>
          </w:rPr>
          <w:t xml:space="preserve">. </w:t>
        </w:r>
      </w:ins>
      <w:ins w:id="68" w:author="Jelena Hrnjak" w:date="2023-08-29T20:12:00Z">
        <w:r w:rsidR="00D216A2">
          <w:rPr>
            <w:lang w:val="sr-Cyrl-RS"/>
          </w:rPr>
          <w:t>Д</w:t>
        </w:r>
      </w:ins>
      <w:ins w:id="69" w:author="Jelena Hrnjak" w:date="2023-08-29T20:05:00Z">
        <w:r w:rsidR="00540D8D">
          <w:rPr>
            <w:lang w:val="sr-Cyrl-RS"/>
          </w:rPr>
          <w:t>оприноси бољем разумевању, анализи</w:t>
        </w:r>
      </w:ins>
      <w:ins w:id="70" w:author="Jelena Hrnjak" w:date="2023-08-29T20:10:00Z">
        <w:r w:rsidR="00540D8D">
          <w:rPr>
            <w:lang w:val="sr-Cyrl-RS"/>
          </w:rPr>
          <w:t>, развоју и тестирању</w:t>
        </w:r>
      </w:ins>
      <w:ins w:id="71" w:author="Jelena Hrnjak" w:date="2023-08-29T20:05:00Z">
        <w:r>
          <w:rPr>
            <w:lang w:val="sr-Cyrl-RS"/>
          </w:rPr>
          <w:t>.</w:t>
        </w:r>
        <w:r w:rsidR="00AC6928">
          <w:rPr>
            <w:lang w:val="sr-Cyrl-RS"/>
          </w:rPr>
          <w:t xml:space="preserve"> </w:t>
        </w:r>
      </w:ins>
      <w:ins w:id="72" w:author="Jelena Hrnjak" w:date="2023-08-29T20:06:00Z">
        <w:r w:rsidR="00DA7C76">
          <w:rPr>
            <w:lang w:val="sr-Cyrl-RS"/>
          </w:rPr>
          <w:t xml:space="preserve"> Модел</w:t>
        </w:r>
      </w:ins>
      <w:ins w:id="73" w:author="Jelena Hrnjak" w:date="2023-08-29T20:16:00Z">
        <w:r w:rsidR="0038769D">
          <w:rPr>
            <w:lang w:val="sr-Cyrl-RS"/>
          </w:rPr>
          <w:t>и</w:t>
        </w:r>
      </w:ins>
      <w:ins w:id="74" w:author="Jelena Hrnjak" w:date="2023-08-29T20:06:00Z">
        <w:r w:rsidR="00DA7C76">
          <w:rPr>
            <w:lang w:val="sr-Cyrl-RS"/>
          </w:rPr>
          <w:t xml:space="preserve"> не треба да описуј</w:t>
        </w:r>
      </w:ins>
      <w:ins w:id="75" w:author="Jelena Hrnjak" w:date="2023-08-29T20:16:00Z">
        <w:r w:rsidR="0038769D">
          <w:rPr>
            <w:lang w:val="sr-Cyrl-RS"/>
          </w:rPr>
          <w:t>у</w:t>
        </w:r>
      </w:ins>
      <w:ins w:id="76" w:author="Jelena Hrnjak" w:date="2023-08-29T20:06:00Z">
        <w:r w:rsidR="00DA7C76">
          <w:rPr>
            <w:lang w:val="sr-Cyrl-RS"/>
          </w:rPr>
          <w:t xml:space="preserve"> </w:t>
        </w:r>
      </w:ins>
      <w:ins w:id="77" w:author="Jelena Hrnjak" w:date="2023-08-29T20:09:00Z">
        <w:r w:rsidR="00540D8D">
          <w:rPr>
            <w:lang w:val="sr-Cyrl-RS"/>
          </w:rPr>
          <w:t>реалност</w:t>
        </w:r>
      </w:ins>
      <w:ins w:id="78" w:author="Jelena Hrnjak" w:date="2023-08-29T20:06:00Z">
        <w:r w:rsidR="00DA7C76">
          <w:rPr>
            <w:lang w:val="sr-Cyrl-RS"/>
          </w:rPr>
          <w:t xml:space="preserve"> у целости, већ </w:t>
        </w:r>
      </w:ins>
      <w:ins w:id="79" w:author="Jelena Hrnjak" w:date="2023-08-29T20:10:00Z">
        <w:r w:rsidR="00335339">
          <w:rPr>
            <w:lang w:val="sr-Cyrl-RS"/>
          </w:rPr>
          <w:t>се у обз</w:t>
        </w:r>
        <w:r w:rsidR="00D216A2">
          <w:rPr>
            <w:lang w:val="sr-Cyrl-RS"/>
          </w:rPr>
          <w:t xml:space="preserve">ир узимају </w:t>
        </w:r>
      </w:ins>
      <w:ins w:id="80" w:author="Jelena Hrnjak" w:date="2023-08-30T01:33:00Z">
        <w:r w:rsidR="00A36F51">
          <w:rPr>
            <w:lang w:val="sr-Cyrl-RS"/>
          </w:rPr>
          <w:t xml:space="preserve">релевантни </w:t>
        </w:r>
      </w:ins>
      <w:ins w:id="81" w:author="Jelena Hrnjak" w:date="2023-08-29T20:10:00Z">
        <w:r w:rsidR="00A36F51">
          <w:rPr>
            <w:lang w:val="sr-Cyrl-RS"/>
          </w:rPr>
          <w:t>делови</w:t>
        </w:r>
      </w:ins>
      <w:ins w:id="82" w:author="Jelena Hrnjak" w:date="2023-08-29T20:12:00Z">
        <w:r w:rsidR="0079641A">
          <w:rPr>
            <w:lang w:val="sr-Cyrl-RS"/>
          </w:rPr>
          <w:t>.</w:t>
        </w:r>
      </w:ins>
    </w:p>
    <w:p w14:paraId="7E58C2EE" w14:textId="3F8976EE" w:rsidR="00335339" w:rsidRDefault="00335339">
      <w:pPr>
        <w:pStyle w:val="BodyText"/>
        <w:rPr>
          <w:ins w:id="83" w:author="Jelena Hrnjak" w:date="2023-08-30T01:23:00Z"/>
          <w:lang w:val="sr-Cyrl-RS"/>
        </w:rPr>
        <w:pPrChange w:id="84" w:author="Jelena Hrnjak" w:date="2023-08-29T20:04:00Z">
          <w:pPr>
            <w:pStyle w:val="Heading2"/>
          </w:pPr>
        </w:pPrChange>
      </w:pPr>
      <w:ins w:id="85" w:author="Jelena Hrnjak" w:date="2023-08-29T20:10:00Z">
        <w:r>
          <w:rPr>
            <w:lang w:val="sr-Cyrl-RS"/>
          </w:rPr>
          <w:t xml:space="preserve">Развој </w:t>
        </w:r>
      </w:ins>
      <w:ins w:id="86" w:author="Jelena Hrnjak" w:date="2023-08-29T20:17:00Z">
        <w:r w:rsidR="002433EE">
          <w:rPr>
            <w:lang w:val="sr-Cyrl-RS"/>
          </w:rPr>
          <w:t xml:space="preserve">софтвера </w:t>
        </w:r>
      </w:ins>
      <w:ins w:id="87" w:author="Jelena Hrnjak" w:date="2023-08-29T20:10:00Z">
        <w:r>
          <w:rPr>
            <w:lang w:val="sr-Cyrl-RS"/>
          </w:rPr>
          <w:t xml:space="preserve">вођен моделима (енгл. </w:t>
        </w:r>
      </w:ins>
      <w:ins w:id="88" w:author="Jelena Hrnjak" w:date="2023-08-29T20:11:00Z">
        <w:r>
          <w:rPr>
            <w:i/>
            <w:lang w:val="en-US"/>
          </w:rPr>
          <w:t>Model-Driven</w:t>
        </w:r>
      </w:ins>
      <w:ins w:id="89" w:author="Jelena Hrnjak" w:date="2023-08-29T20:17:00Z">
        <w:r w:rsidR="002433EE">
          <w:rPr>
            <w:i/>
            <w:lang w:val="sr-Cyrl-RS"/>
          </w:rPr>
          <w:t xml:space="preserve"> </w:t>
        </w:r>
        <w:r w:rsidR="002433EE">
          <w:rPr>
            <w:i/>
            <w:lang w:val="en-US"/>
          </w:rPr>
          <w:t>Software</w:t>
        </w:r>
      </w:ins>
      <w:ins w:id="90" w:author="Jelena Hrnjak" w:date="2023-08-29T20:11:00Z">
        <w:r>
          <w:rPr>
            <w:i/>
            <w:lang w:val="en-US"/>
          </w:rPr>
          <w:t xml:space="preserve"> D</w:t>
        </w:r>
        <w:r w:rsidR="00435A78">
          <w:rPr>
            <w:i/>
            <w:lang w:val="en-US"/>
          </w:rPr>
          <w:t>evelopment</w:t>
        </w:r>
      </w:ins>
      <w:ins w:id="91" w:author="Jelena Hrnjak" w:date="2023-08-29T20:10:00Z">
        <w:r>
          <w:rPr>
            <w:lang w:val="sr-Cyrl-RS"/>
          </w:rPr>
          <w:t>)</w:t>
        </w:r>
      </w:ins>
      <w:ins w:id="92" w:author="Jelena Hrnjak" w:date="2023-08-29T20:11:00Z">
        <w:r>
          <w:rPr>
            <w:lang w:val="en-US"/>
          </w:rPr>
          <w:t xml:space="preserve"> </w:t>
        </w:r>
      </w:ins>
      <w:ins w:id="93" w:author="Jelena Hrnjak" w:date="2023-08-29T20:14:00Z">
        <w:r w:rsidR="00435A78">
          <w:rPr>
            <w:lang w:val="sr-Cyrl-RS"/>
          </w:rPr>
          <w:t>је ме</w:t>
        </w:r>
        <w:r w:rsidR="00A07B0C">
          <w:rPr>
            <w:lang w:val="sr-Cyrl-RS"/>
          </w:rPr>
          <w:t>тодологија у којој модел представља централну тачку</w:t>
        </w:r>
        <w:r w:rsidR="00435A78">
          <w:rPr>
            <w:lang w:val="sr-Cyrl-RS"/>
          </w:rPr>
          <w:t xml:space="preserve"> у процесу развоја</w:t>
        </w:r>
      </w:ins>
      <w:ins w:id="94" w:author="Jelena Hrnjak" w:date="2023-08-29T20:17:00Z">
        <w:r w:rsidR="002433EE">
          <w:rPr>
            <w:lang w:val="en-US"/>
          </w:rPr>
          <w:t xml:space="preserve"> </w:t>
        </w:r>
        <w:r w:rsidR="002433EE">
          <w:rPr>
            <w:lang w:val="sr-Cyrl-RS"/>
          </w:rPr>
          <w:t>софтвера</w:t>
        </w:r>
      </w:ins>
      <w:ins w:id="95" w:author="Jelena Hrnjak" w:date="2023-08-29T20:14:00Z">
        <w:r w:rsidR="00435A78">
          <w:rPr>
            <w:lang w:val="sr-Cyrl-RS"/>
          </w:rPr>
          <w:t>.</w:t>
        </w:r>
      </w:ins>
      <w:ins w:id="96" w:author="Jelena Hrnjak" w:date="2023-08-29T20:18:00Z">
        <w:r w:rsidR="00301B41">
          <w:rPr>
            <w:lang w:val="sr-Cyrl-RS"/>
          </w:rPr>
          <w:t xml:space="preserve"> Развој софтвера може да постане комплексан, те његовом </w:t>
        </w:r>
      </w:ins>
      <w:ins w:id="97" w:author="Jelena Hrnjak" w:date="2023-08-29T20:20:00Z">
        <w:r w:rsidR="00220D0B">
          <w:rPr>
            <w:lang w:val="sr-Cyrl-RS"/>
          </w:rPr>
          <w:t>квалитету</w:t>
        </w:r>
      </w:ins>
      <w:ins w:id="98" w:author="Jelena Hrnjak" w:date="2023-08-29T20:18:00Z">
        <w:r w:rsidR="00301B41">
          <w:rPr>
            <w:lang w:val="sr-Cyrl-RS"/>
          </w:rPr>
          <w:t xml:space="preserve"> може да допринесе дискусија на различитим нивоима апстракције</w:t>
        </w:r>
        <w:r w:rsidR="00220D0B">
          <w:rPr>
            <w:lang w:val="sr-Cyrl-RS"/>
          </w:rPr>
          <w:t>, зависно од укључених људи и фазе развоја</w:t>
        </w:r>
      </w:ins>
      <w:ins w:id="99" w:author="Jelena Hrnjak" w:date="2023-08-30T01:35:00Z">
        <w:r w:rsidR="007C5B4A">
          <w:rPr>
            <w:lang w:val="sr-Cyrl-RS"/>
          </w:rPr>
          <w:t>. Модели могу да буду представљени као скице, нацрти или као програм</w:t>
        </w:r>
      </w:ins>
      <w:ins w:id="100" w:author="Jelena Hrnjak" w:date="2023-08-30T01:36:00Z">
        <w:r w:rsidR="007C5B4A">
          <w:rPr>
            <w:lang w:val="sr-Cyrl-RS"/>
          </w:rPr>
          <w:t>,</w:t>
        </w:r>
      </w:ins>
      <w:ins w:id="101" w:author="Jelena Hrnjak" w:date="2023-08-30T01:35:00Z">
        <w:r w:rsidR="007C5B4A">
          <w:rPr>
            <w:lang w:val="sr-Cyrl-RS"/>
          </w:rPr>
          <w:t xml:space="preserve"> где се на основу модела генерише извршиви код</w:t>
        </w:r>
      </w:ins>
      <w:ins w:id="102" w:author="Jelena Hrnjak" w:date="2023-08-29T20:20:00Z">
        <w:r w:rsidR="00220D0B">
          <w:rPr>
            <w:lang w:val="sr-Cyrl-RS"/>
          </w:rPr>
          <w:t xml:space="preserve"> </w:t>
        </w:r>
        <w:r w:rsidR="00220D0B" w:rsidRPr="00135370">
          <w:rPr>
            <w:lang w:val="en-US"/>
            <w:rPrChange w:id="103" w:author="Jelena Hrnjak" w:date="2023-08-30T01:22:00Z">
              <w:rPr>
                <w:i/>
              </w:rPr>
            </w:rPrChange>
          </w:rPr>
          <w:t>[5]</w:t>
        </w:r>
      </w:ins>
      <w:ins w:id="104" w:author="Jelena Hrnjak" w:date="2023-08-29T20:18:00Z">
        <w:r w:rsidR="00220D0B" w:rsidRPr="00E515B5">
          <w:rPr>
            <w:lang w:val="sr-Cyrl-RS"/>
          </w:rPr>
          <w:t>.</w:t>
        </w:r>
      </w:ins>
    </w:p>
    <w:p w14:paraId="2DA91576" w14:textId="019FF997" w:rsidR="00135370" w:rsidRDefault="00C96669">
      <w:pPr>
        <w:pStyle w:val="BodyText"/>
        <w:rPr>
          <w:ins w:id="105" w:author="Jelena Hrnjak" w:date="2023-08-30T03:26:00Z"/>
          <w:lang w:val="sr-Cyrl-RS"/>
        </w:rPr>
        <w:pPrChange w:id="106" w:author="Jelena Hrnjak" w:date="2023-08-29T20:04:00Z">
          <w:pPr>
            <w:pStyle w:val="Heading2"/>
          </w:pPr>
        </w:pPrChange>
      </w:pPr>
      <w:ins w:id="107" w:author="Jelena Hrnjak" w:date="2023-08-30T01:23:00Z">
        <w:r>
          <w:rPr>
            <w:lang w:val="sr-Cyrl-RS"/>
          </w:rPr>
          <w:t>Сваки модел је заснован н</w:t>
        </w:r>
        <w:r w:rsidR="00DD3CFD">
          <w:rPr>
            <w:lang w:val="sr-Cyrl-RS"/>
          </w:rPr>
          <w:t>а језику, односно</w:t>
        </w:r>
      </w:ins>
      <w:ins w:id="108" w:author="Jelena Hrnjak" w:date="2023-08-30T01:25:00Z">
        <w:r w:rsidR="00FC0A9C">
          <w:rPr>
            <w:lang w:val="sr-Cyrl-RS"/>
          </w:rPr>
          <w:t xml:space="preserve"> формализму</w:t>
        </w:r>
        <w:r w:rsidR="00DD3CFD">
          <w:rPr>
            <w:lang w:val="sr-Cyrl-RS"/>
          </w:rPr>
          <w:t>.</w:t>
        </w:r>
      </w:ins>
      <w:ins w:id="109" w:author="Jelena Hrnjak" w:date="2023-08-30T01:24:00Z">
        <w:r>
          <w:rPr>
            <w:lang w:val="sr-Cyrl-RS"/>
          </w:rPr>
          <w:t xml:space="preserve"> </w:t>
        </w:r>
      </w:ins>
      <w:ins w:id="110" w:author="Jelena Hrnjak" w:date="2023-08-30T01:47:00Z">
        <w:r w:rsidR="00DD3CFD">
          <w:rPr>
            <w:lang w:val="sr-Cyrl-RS"/>
          </w:rPr>
          <w:t>Језик за моделовање</w:t>
        </w:r>
      </w:ins>
      <w:ins w:id="111" w:author="Jelena Hrnjak" w:date="2023-08-30T01:24:00Z">
        <w:r>
          <w:rPr>
            <w:lang w:val="sr-Cyrl-RS"/>
          </w:rPr>
          <w:t xml:space="preserve"> прецизно </w:t>
        </w:r>
        <w:r w:rsidR="00FC0A9C">
          <w:rPr>
            <w:lang w:val="sr-Cyrl-RS"/>
          </w:rPr>
          <w:t>дефинише синтаксу, односно нота</w:t>
        </w:r>
        <w:r>
          <w:rPr>
            <w:lang w:val="sr-Cyrl-RS"/>
          </w:rPr>
          <w:t>цију модела и његову семантику, тј. значење</w:t>
        </w:r>
      </w:ins>
      <w:ins w:id="112" w:author="Jelena Hrnjak" w:date="2023-08-30T01:26:00Z">
        <w:r w:rsidR="00CD2793">
          <w:rPr>
            <w:lang w:val="sr-Cyrl-RS"/>
          </w:rPr>
          <w:t xml:space="preserve"> (слика 2.1)</w:t>
        </w:r>
      </w:ins>
      <w:ins w:id="113" w:author="Jelena Hrnjak" w:date="2023-08-30T01:24:00Z">
        <w:r>
          <w:rPr>
            <w:lang w:val="sr-Cyrl-RS"/>
          </w:rPr>
          <w:t>. Синтаксу језика</w:t>
        </w:r>
      </w:ins>
      <w:ins w:id="114" w:author="Jelena Hrnjak" w:date="2023-08-30T01:25:00Z">
        <w:r w:rsidR="00FC0A9C">
          <w:rPr>
            <w:lang w:val="sr-Cyrl-RS"/>
          </w:rPr>
          <w:t xml:space="preserve"> чине а</w:t>
        </w:r>
        <w:r w:rsidR="005357AF">
          <w:rPr>
            <w:lang w:val="sr-Cyrl-RS"/>
          </w:rPr>
          <w:t>пстракнта и конкретна синтакса</w:t>
        </w:r>
      </w:ins>
      <w:ins w:id="115" w:author="Jelena Hrnjak" w:date="2023-08-30T03:24:00Z">
        <w:r w:rsidR="005357AF">
          <w:rPr>
            <w:lang w:val="en-US"/>
          </w:rPr>
          <w:t xml:space="preserve">. </w:t>
        </w:r>
      </w:ins>
      <w:ins w:id="116" w:author="Jelena Hrnjak" w:date="2023-08-30T01:26:00Z">
        <w:r w:rsidR="00CD2793">
          <w:rPr>
            <w:lang w:val="sr-Cyrl-RS"/>
          </w:rPr>
          <w:t>Апстрактна синтакса описује структуру језика</w:t>
        </w:r>
      </w:ins>
      <w:ins w:id="117" w:author="Jelena Hrnjak" w:date="2023-08-30T01:31:00Z">
        <w:r w:rsidR="005809B6">
          <w:rPr>
            <w:lang w:val="sr-Cyrl-RS"/>
          </w:rPr>
          <w:t xml:space="preserve"> </w:t>
        </w:r>
      </w:ins>
      <w:ins w:id="118" w:author="Jelena Hrnjak" w:date="2023-08-30T01:42:00Z">
        <w:r w:rsidR="00CA5F5C">
          <w:rPr>
            <w:lang w:val="sr-Cyrl-RS"/>
          </w:rPr>
          <w:t>и начин на који се различити концепти могу комбиновати</w:t>
        </w:r>
        <w:r w:rsidR="007767B9">
          <w:rPr>
            <w:lang w:val="sr-Cyrl-RS"/>
          </w:rPr>
          <w:t xml:space="preserve">, без обзира на репрезентацију </w:t>
        </w:r>
      </w:ins>
      <w:ins w:id="119" w:author="Jelena Hrnjak" w:date="2023-08-30T03:51:00Z">
        <w:r w:rsidR="00B70596">
          <w:rPr>
            <w:lang w:val="en-US"/>
          </w:rPr>
          <w:t xml:space="preserve">[5]. </w:t>
        </w:r>
        <w:r w:rsidR="006B69A7">
          <w:rPr>
            <w:lang w:val="sr-Cyrl-RS"/>
          </w:rPr>
          <w:t>К</w:t>
        </w:r>
      </w:ins>
      <w:ins w:id="120" w:author="Jelena Hrnjak" w:date="2023-08-30T01:43:00Z">
        <w:r w:rsidR="00CA5F5C">
          <w:rPr>
            <w:lang w:val="sr-Cyrl-RS"/>
          </w:rPr>
          <w:t xml:space="preserve">онкретна синтакса </w:t>
        </w:r>
      </w:ins>
      <w:ins w:id="121" w:author="Jelena Hrnjak" w:date="2023-08-30T01:44:00Z">
        <w:r w:rsidR="00DD0101">
          <w:rPr>
            <w:lang w:val="sr-Cyrl-RS"/>
          </w:rPr>
          <w:t>описује специфичну репре</w:t>
        </w:r>
        <w:r w:rsidR="00D54C76">
          <w:rPr>
            <w:lang w:val="sr-Cyrl-RS"/>
          </w:rPr>
          <w:t>зентацију језика за моделовање</w:t>
        </w:r>
      </w:ins>
      <w:ins w:id="122" w:author="Jelena Hrnjak" w:date="2023-08-30T01:51:00Z">
        <w:r w:rsidR="00BA5465">
          <w:rPr>
            <w:lang w:val="sr-Cyrl-RS"/>
          </w:rPr>
          <w:t>, односно представља апстрактну синтаксу</w:t>
        </w:r>
      </w:ins>
      <w:ins w:id="123" w:author="Jelena Hrnjak" w:date="2023-08-30T01:52:00Z">
        <w:r w:rsidR="0010015E">
          <w:rPr>
            <w:lang w:val="en-US"/>
          </w:rPr>
          <w:t xml:space="preserve"> [</w:t>
        </w:r>
      </w:ins>
      <w:ins w:id="124" w:author="Jelena Hrnjak" w:date="2023-08-30T01:53:00Z">
        <w:r w:rsidR="0010015E">
          <w:rPr>
            <w:lang w:val="en-US"/>
          </w:rPr>
          <w:t>5</w:t>
        </w:r>
      </w:ins>
      <w:ins w:id="125" w:author="Jelena Hrnjak" w:date="2023-08-30T01:52:00Z">
        <w:r w:rsidR="0010015E">
          <w:rPr>
            <w:lang w:val="en-US"/>
          </w:rPr>
          <w:t>]</w:t>
        </w:r>
      </w:ins>
      <w:ins w:id="126" w:author="Jelena Hrnjak" w:date="2023-08-30T01:44:00Z">
        <w:r w:rsidR="006B69A7">
          <w:rPr>
            <w:lang w:val="sr-Cyrl-RS"/>
          </w:rPr>
          <w:t>.</w:t>
        </w:r>
      </w:ins>
      <w:ins w:id="127" w:author="Jelena Hrnjak" w:date="2023-08-30T01:52:00Z">
        <w:r w:rsidR="0010015E">
          <w:rPr>
            <w:lang w:val="sr-Cyrl-RS"/>
          </w:rPr>
          <w:t>Конкретна синтакса м</w:t>
        </w:r>
      </w:ins>
      <w:ins w:id="128" w:author="Jelena Hrnjak" w:date="2023-08-30T01:46:00Z">
        <w:r w:rsidR="00D54C76">
          <w:rPr>
            <w:lang w:val="sr-Cyrl-RS"/>
          </w:rPr>
          <w:t>оже бити текстуална или графичка</w:t>
        </w:r>
      </w:ins>
      <w:ins w:id="129" w:author="Jelena Hrnjak" w:date="2023-08-30T03:04:00Z">
        <w:r w:rsidR="00561D04">
          <w:rPr>
            <w:lang w:val="en-US"/>
          </w:rPr>
          <w:t>, а на основу апстрактне синтаксе м</w:t>
        </w:r>
        <w:r w:rsidR="004162E2">
          <w:rPr>
            <w:lang w:val="en-US"/>
          </w:rPr>
          <w:t>оже се извести више конкретних [5]</w:t>
        </w:r>
      </w:ins>
      <w:ins w:id="130" w:author="Jelena Hrnjak" w:date="2023-08-30T01:46:00Z">
        <w:r w:rsidR="00D54C76">
          <w:rPr>
            <w:lang w:val="sr-Cyrl-RS"/>
          </w:rPr>
          <w:t xml:space="preserve">. </w:t>
        </w:r>
      </w:ins>
      <w:ins w:id="131" w:author="Jelena Hrnjak" w:date="2023-08-30T01:47:00Z">
        <w:r w:rsidR="00D54C76">
          <w:rPr>
            <w:lang w:val="sr-Cyrl-RS"/>
          </w:rPr>
          <w:t>Семантика</w:t>
        </w:r>
      </w:ins>
      <w:ins w:id="132" w:author="Jelena Hrnjak" w:date="2023-08-30T01:48:00Z">
        <w:r w:rsidR="00DD3CFD">
          <w:rPr>
            <w:lang w:val="sr-Cyrl-RS"/>
          </w:rPr>
          <w:t xml:space="preserve"> језика за моделовање описује </w:t>
        </w:r>
        <w:r w:rsidR="00071C00">
          <w:rPr>
            <w:lang w:val="sr-Cyrl-RS"/>
          </w:rPr>
          <w:t xml:space="preserve">значење дефинисаних елемената, </w:t>
        </w:r>
        <w:r w:rsidR="00DD3CFD">
          <w:rPr>
            <w:lang w:val="sr-Cyrl-RS"/>
          </w:rPr>
          <w:t xml:space="preserve">различитих начина за њихово </w:t>
        </w:r>
        <w:r w:rsidR="0010015E">
          <w:rPr>
            <w:lang w:val="sr-Cyrl-RS"/>
          </w:rPr>
          <w:t>комбиновање</w:t>
        </w:r>
      </w:ins>
      <w:ins w:id="133" w:author="Jelena Hrnjak" w:date="2023-08-30T03:14:00Z">
        <w:r w:rsidR="00071C00">
          <w:rPr>
            <w:lang w:val="sr-Cyrl-RS"/>
          </w:rPr>
          <w:t xml:space="preserve"> и представља ограничења </w:t>
        </w:r>
      </w:ins>
      <w:ins w:id="134" w:author="Jelena Hrnjak" w:date="2023-08-30T03:21:00Z">
        <w:r w:rsidR="00AC5A4F">
          <w:rPr>
            <w:lang w:val="sr-Cyrl-RS"/>
          </w:rPr>
          <w:t>за моделе</w:t>
        </w:r>
      </w:ins>
      <w:ins w:id="135" w:author="Jelena Hrnjak" w:date="2023-08-30T03:14:00Z">
        <w:r w:rsidR="00071C00">
          <w:rPr>
            <w:lang w:val="sr-Cyrl-RS"/>
          </w:rPr>
          <w:t xml:space="preserve"> кој</w:t>
        </w:r>
        <w:r w:rsidR="00E20D91">
          <w:rPr>
            <w:lang w:val="sr-Cyrl-RS"/>
          </w:rPr>
          <w:t>и могу бити приказани коришћење</w:t>
        </w:r>
        <w:r w:rsidR="00071C00">
          <w:rPr>
            <w:lang w:val="sr-Cyrl-RS"/>
          </w:rPr>
          <w:t xml:space="preserve">м </w:t>
        </w:r>
      </w:ins>
      <w:ins w:id="136" w:author="Jelena Hrnjak" w:date="2023-08-30T03:22:00Z">
        <w:r w:rsidR="00AC5A4F">
          <w:rPr>
            <w:lang w:val="sr-Cyrl-RS"/>
          </w:rPr>
          <w:t>језика</w:t>
        </w:r>
      </w:ins>
      <w:ins w:id="137" w:author="Jelena Hrnjak" w:date="2023-08-30T03:14:00Z">
        <w:r w:rsidR="00071C00">
          <w:rPr>
            <w:lang w:val="sr-Cyrl-RS"/>
          </w:rPr>
          <w:t>.</w:t>
        </w:r>
      </w:ins>
    </w:p>
    <w:p w14:paraId="4FEC02E9" w14:textId="252997F7" w:rsidR="0094480E" w:rsidRPr="0094480E" w:rsidRDefault="00C372E5">
      <w:pPr>
        <w:pStyle w:val="Obiantekst"/>
        <w:rPr>
          <w:ins w:id="138" w:author="Jelena Hrnjak" w:date="2023-08-30T03:47:00Z"/>
          <w:lang w:val="sr-Cyrl-RS"/>
          <w:rPrChange w:id="139" w:author="Jelena Hrnjak" w:date="2023-08-30T03:47:00Z">
            <w:rPr>
              <w:ins w:id="140" w:author="Jelena Hrnjak" w:date="2023-08-30T03:47:00Z"/>
            </w:rPr>
          </w:rPrChange>
        </w:rPr>
        <w:pPrChange w:id="141" w:author="Jelena Hrnjak" w:date="2023-08-30T03:47:00Z">
          <w:pPr>
            <w:pStyle w:val="Heading1"/>
          </w:pPr>
        </w:pPrChange>
      </w:pPr>
      <w:ins w:id="142" w:author="Jelena Hrnjak" w:date="2023-08-30T03:26:00Z">
        <w:r>
          <w:tab/>
          <w:t>Постоје две класе језика за моделовање:</w:t>
        </w:r>
      </w:ins>
      <w:ins w:id="143" w:author="Jelena Hrnjak" w:date="2023-08-30T03:27:00Z">
        <w:r w:rsidR="0056558D">
          <w:rPr>
            <w:lang w:val="en-US"/>
          </w:rPr>
          <w:t xml:space="preserve"> </w:t>
        </w:r>
        <w:r w:rsidR="0056558D">
          <w:t>наменски језици</w:t>
        </w:r>
      </w:ins>
      <w:ins w:id="144" w:author="Jelena Hrnjak" w:date="2023-08-30T03:26:00Z">
        <w:r>
          <w:t xml:space="preserve">, познати и као </w:t>
        </w:r>
      </w:ins>
      <w:ins w:id="145" w:author="Jelena Hrnjak" w:date="2023-08-30T03:27:00Z">
        <w:r w:rsidR="0056558D">
          <w:t xml:space="preserve">језици специфични за домен (енгл. </w:t>
        </w:r>
        <w:r w:rsidR="0056558D">
          <w:rPr>
            <w:i/>
            <w:lang w:val="en-US"/>
          </w:rPr>
          <w:t>Domain-Specific Languages</w:t>
        </w:r>
        <w:r w:rsidR="0056558D">
          <w:t xml:space="preserve">) и језици опште намене (енгл. </w:t>
        </w:r>
        <w:r w:rsidR="0056558D">
          <w:rPr>
            <w:i/>
            <w:lang w:val="en-US"/>
          </w:rPr>
          <w:t>General-Purpose Languages</w:t>
        </w:r>
        <w:r w:rsidR="0056558D">
          <w:t>)</w:t>
        </w:r>
        <w:r w:rsidR="0056558D">
          <w:rPr>
            <w:lang w:val="en-US"/>
          </w:rPr>
          <w:t xml:space="preserve">. </w:t>
        </w:r>
      </w:ins>
      <w:ins w:id="146" w:author="Jelena Hrnjak" w:date="2023-08-30T03:30:00Z">
        <w:r w:rsidR="005F345B">
          <w:t>Наменски језици су</w:t>
        </w:r>
        <w:r w:rsidR="005E08F2">
          <w:t xml:space="preserve"> уско специјализовани и дизајнирани за специфичан домен</w:t>
        </w:r>
      </w:ins>
      <w:ins w:id="147" w:author="Jelena Hrnjak" w:date="2023-08-30T03:35:00Z">
        <w:r w:rsidR="004D7715">
          <w:t>, контекст или компанију</w:t>
        </w:r>
      </w:ins>
      <w:ins w:id="148" w:author="Jelena Hrnjak" w:date="2023-08-30T03:30:00Z">
        <w:r w:rsidR="007F24E2">
          <w:t xml:space="preserve"> и развија</w:t>
        </w:r>
      </w:ins>
      <w:ins w:id="149" w:author="Jelena Hrnjak" w:date="2023-08-30T03:36:00Z">
        <w:r w:rsidR="00CD5DE2">
          <w:t>ју</w:t>
        </w:r>
      </w:ins>
      <w:ins w:id="150" w:author="Jelena Hrnjak" w:date="2023-08-30T03:30:00Z">
        <w:r w:rsidR="007F24E2">
          <w:t xml:space="preserve"> се како би</w:t>
        </w:r>
        <w:r w:rsidR="005E08F2">
          <w:t xml:space="preserve"> </w:t>
        </w:r>
      </w:ins>
      <w:ins w:id="151" w:author="Jelena Hrnjak" w:date="2023-08-30T03:34:00Z">
        <w:r w:rsidR="007F24E2">
          <w:t>о</w:t>
        </w:r>
        <w:r w:rsidR="00793A15">
          <w:t>л</w:t>
        </w:r>
        <w:r w:rsidR="00CD5DE2">
          <w:t>акшали</w:t>
        </w:r>
        <w:r w:rsidR="00793A15">
          <w:t xml:space="preserve"> </w:t>
        </w:r>
      </w:ins>
      <w:ins w:id="152" w:author="Jelena Hrnjak" w:date="2023-08-30T03:35:00Z">
        <w:r w:rsidR="007F24E2">
          <w:t>моделовање</w:t>
        </w:r>
      </w:ins>
      <w:ins w:id="153" w:author="Jelena Hrnjak" w:date="2023-08-30T03:36:00Z">
        <w:r w:rsidR="007F24E2">
          <w:t xml:space="preserve"> у изабраном</w:t>
        </w:r>
      </w:ins>
      <w:ins w:id="154" w:author="Jelena Hrnjak" w:date="2023-08-30T03:34:00Z">
        <w:r w:rsidR="00793A15">
          <w:t>.</w:t>
        </w:r>
      </w:ins>
      <w:ins w:id="155" w:author="Jelena Hrnjak" w:date="2023-08-30T03:31:00Z">
        <w:r w:rsidR="005E08F2">
          <w:t xml:space="preserve"> </w:t>
        </w:r>
      </w:ins>
      <w:ins w:id="156" w:author="Jelena Hrnjak" w:date="2023-08-30T03:32:00Z">
        <w:r w:rsidR="008B6508">
          <w:t>Неки од познатијих</w:t>
        </w:r>
      </w:ins>
      <w:ins w:id="157" w:author="Jelena Hrnjak" w:date="2023-08-30T03:31:00Z">
        <w:r w:rsidR="005E08F2">
          <w:t xml:space="preserve"> наменских језика су </w:t>
        </w:r>
        <w:r w:rsidR="005E08F2">
          <w:rPr>
            <w:i/>
            <w:lang w:val="en-US"/>
          </w:rPr>
          <w:t xml:space="preserve">HTML, </w:t>
        </w:r>
      </w:ins>
      <w:ins w:id="158" w:author="Jelena Hrnjak" w:date="2023-08-30T03:34:00Z">
        <w:r w:rsidR="00793A15">
          <w:rPr>
            <w:i/>
            <w:lang w:val="en-US"/>
          </w:rPr>
          <w:t>VHDL</w:t>
        </w:r>
      </w:ins>
      <w:ins w:id="159" w:author="Jelena Hrnjak" w:date="2023-08-30T03:32:00Z">
        <w:r w:rsidR="005E08F2">
          <w:rPr>
            <w:i/>
          </w:rPr>
          <w:t xml:space="preserve"> </w:t>
        </w:r>
        <w:r w:rsidR="005E08F2">
          <w:t xml:space="preserve">и </w:t>
        </w:r>
        <w:r w:rsidR="008B6508">
          <w:rPr>
            <w:i/>
            <w:lang w:val="en-US"/>
          </w:rPr>
          <w:t>SQL</w:t>
        </w:r>
        <w:r w:rsidR="008B6508">
          <w:rPr>
            <w:i/>
          </w:rPr>
          <w:t xml:space="preserve">. </w:t>
        </w:r>
        <w:r w:rsidR="008B6508">
          <w:t xml:space="preserve">Језици опште намене се могу применити на </w:t>
        </w:r>
      </w:ins>
      <w:ins w:id="160" w:author="Jelena Hrnjak" w:date="2023-08-30T03:33:00Z">
        <w:r w:rsidR="004317E4">
          <w:t>моделовање у било ком</w:t>
        </w:r>
      </w:ins>
      <w:ins w:id="161" w:author="Jelena Hrnjak" w:date="2023-08-30T03:32:00Z">
        <w:r w:rsidR="008B6508">
          <w:t xml:space="preserve"> </w:t>
        </w:r>
        <w:r w:rsidR="004317E4">
          <w:t>домен</w:t>
        </w:r>
      </w:ins>
      <w:ins w:id="162" w:author="Jelena Hrnjak" w:date="2023-08-30T03:33:00Z">
        <w:r w:rsidR="004317E4">
          <w:t>у</w:t>
        </w:r>
      </w:ins>
      <w:ins w:id="163" w:author="Jelena Hrnjak" w:date="2023-08-30T03:32:00Z">
        <w:r w:rsidR="008B6508">
          <w:t xml:space="preserve">. Примери језика опште намене су </w:t>
        </w:r>
      </w:ins>
      <w:ins w:id="164" w:author="Jelena Hrnjak" w:date="2023-08-30T03:33:00Z">
        <w:r w:rsidR="008B6508">
          <w:rPr>
            <w:i/>
            <w:lang w:val="en-US"/>
          </w:rPr>
          <w:t xml:space="preserve">XML, UML </w:t>
        </w:r>
        <w:r w:rsidR="008B6508">
          <w:t>и Петријеве мреже</w:t>
        </w:r>
        <w:r w:rsidR="00CD5DE2">
          <w:t xml:space="preserve"> </w:t>
        </w:r>
      </w:ins>
      <w:ins w:id="165" w:author="Jelena Hrnjak" w:date="2023-08-30T03:37:00Z">
        <w:r w:rsidR="00CD5DE2">
          <w:rPr>
            <w:lang w:val="en-US"/>
          </w:rPr>
          <w:t>[5].</w:t>
        </w:r>
      </w:ins>
      <w:ins w:id="166" w:author="Jelena Hrnjak" w:date="2023-08-30T03:46:00Z">
        <w:r w:rsidR="0094480E">
          <w:t xml:space="preserve"> Језик </w:t>
        </w:r>
      </w:ins>
      <w:ins w:id="167" w:author="Jelena Hrnjak" w:date="2023-08-30T03:47:00Z">
        <w:r w:rsidR="0094480E">
          <w:rPr>
            <w:i/>
            <w:lang w:val="en-US"/>
          </w:rPr>
          <w:t>securityDSL</w:t>
        </w:r>
        <w:r w:rsidR="0094480E">
          <w:rPr>
            <w:i/>
          </w:rPr>
          <w:t xml:space="preserve"> </w:t>
        </w:r>
        <w:r w:rsidR="0094480E">
          <w:t xml:space="preserve">представља наменски језик и његови елементи су описани у поглављу </w:t>
        </w:r>
        <w:r w:rsidR="0094480E">
          <w:rPr>
            <w:lang w:val="sr-Cyrl-RS"/>
          </w:rPr>
          <w:t>„</w:t>
        </w:r>
        <w:r w:rsidR="0094480E" w:rsidRPr="00A43182">
          <w:t xml:space="preserve">Наменски језик за подршку брзог успостављања конфигурације безбедносних аспеката у радном оквиру </w:t>
        </w:r>
        <w:r w:rsidR="0094480E" w:rsidRPr="00A43182">
          <w:rPr>
            <w:i/>
          </w:rPr>
          <w:t>Spring</w:t>
        </w:r>
        <w:r w:rsidR="0094480E">
          <w:rPr>
            <w:i/>
            <w:lang w:val="sr-Cyrl-RS"/>
          </w:rPr>
          <w:t>“.</w:t>
        </w:r>
      </w:ins>
    </w:p>
    <w:p w14:paraId="19332A9A" w14:textId="6EADD393" w:rsidR="00C372E5" w:rsidRPr="00E515B5" w:rsidRDefault="00C372E5">
      <w:pPr>
        <w:pStyle w:val="Obiantekst"/>
        <w:rPr>
          <w:ins w:id="168" w:author="Jelena Hrnjak" w:date="2023-08-30T01:21:00Z"/>
          <w:lang w:val="sr-Cyrl-RS"/>
        </w:rPr>
        <w:pPrChange w:id="169" w:author="Jelena Hrnjak" w:date="2023-08-30T03:26:00Z">
          <w:pPr>
            <w:pStyle w:val="Heading2"/>
          </w:pPr>
        </w:pPrChange>
      </w:pPr>
    </w:p>
    <w:p w14:paraId="69047F4B" w14:textId="4FE6207D" w:rsidR="00135370" w:rsidRDefault="00135370">
      <w:pPr>
        <w:pStyle w:val="BodyText"/>
        <w:ind w:firstLine="0"/>
        <w:jc w:val="center"/>
        <w:rPr>
          <w:ins w:id="170" w:author="Jelena Hrnjak" w:date="2023-08-30T01:21:00Z"/>
          <w:lang w:val="sr-Cyrl-RS"/>
        </w:rPr>
        <w:pPrChange w:id="171" w:author="Jelena Hrnjak" w:date="2023-08-30T03:24:00Z">
          <w:pPr>
            <w:pStyle w:val="Heading2"/>
          </w:pPr>
        </w:pPrChange>
      </w:pPr>
      <w:ins w:id="172" w:author="Jelena Hrnjak" w:date="2023-08-30T01:21:00Z">
        <w:r>
          <w:rPr>
            <w:noProof/>
            <w:lang w:val="sr-Cyrl-RS" w:eastAsia="sr-Cyrl-RS"/>
          </w:rPr>
          <w:lastRenderedPageBreak/>
          <w:drawing>
            <wp:inline distT="0" distB="0" distL="0" distR="0" wp14:anchorId="6E0A2671" wp14:editId="50729C8D">
              <wp:extent cx="5519778" cy="2917372"/>
              <wp:effectExtent l="0" t="0" r="5080" b="0"/>
              <wp:docPr id="43" name="Picture 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3" name="Untitled.png"/>
                      <pic:cNvPicPr/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42896" cy="292959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09E293" w14:textId="23650595" w:rsidR="00135370" w:rsidRDefault="00135370">
      <w:pPr>
        <w:pStyle w:val="Labelaslike"/>
        <w:rPr>
          <w:ins w:id="173" w:author="Jelena Hrnjak" w:date="2023-08-30T02:02:00Z"/>
        </w:rPr>
        <w:pPrChange w:id="174" w:author="Jelena Hrnjak" w:date="2023-08-30T01:21:00Z">
          <w:pPr>
            <w:pStyle w:val="Heading2"/>
          </w:pPr>
        </w:pPrChange>
      </w:pPr>
      <w:ins w:id="175" w:author="Jelena Hrnjak" w:date="2023-08-30T01:21:00Z">
        <w:r>
          <w:rPr>
            <w:lang w:val="sr-Cyrl-RS"/>
          </w:rPr>
          <w:t xml:space="preserve">Слика 2.1 </w:t>
        </w:r>
      </w:ins>
      <w:ins w:id="176" w:author="Jelena Hrnjak" w:date="2023-08-30T01:22:00Z">
        <w:r>
          <w:rPr>
            <w:lang w:val="sr-Cyrl-RS"/>
          </w:rPr>
          <w:t>–</w:t>
        </w:r>
      </w:ins>
      <w:ins w:id="177" w:author="Jelena Hrnjak" w:date="2023-08-30T01:21:00Z">
        <w:r>
          <w:rPr>
            <w:lang w:val="sr-Cyrl-RS"/>
          </w:rPr>
          <w:t xml:space="preserve"> </w:t>
        </w:r>
      </w:ins>
      <w:ins w:id="178" w:author="Jelena Hrnjak" w:date="2023-08-30T03:23:00Z">
        <w:r w:rsidR="001963D3">
          <w:rPr>
            <w:lang w:val="sr-Cyrl-RS"/>
          </w:rPr>
          <w:t>Везе између система, модела и основних елемената језика за моделовање</w:t>
        </w:r>
      </w:ins>
      <w:ins w:id="179" w:author="Jelena Hrnjak" w:date="2023-08-30T01:22:00Z">
        <w:r>
          <w:rPr>
            <w:lang w:val="sr-Cyrl-RS"/>
          </w:rPr>
          <w:t xml:space="preserve"> </w:t>
        </w:r>
        <w:r>
          <w:rPr>
            <w:lang w:val="en-US"/>
          </w:rPr>
          <w:t>[</w:t>
        </w:r>
      </w:ins>
      <w:ins w:id="180" w:author="Jelena Hrnjak" w:date="2023-08-30T03:23:00Z">
        <w:r w:rsidR="001963D3">
          <w:rPr>
            <w:lang w:val="sr-Cyrl-RS"/>
          </w:rPr>
          <w:t xml:space="preserve">5 и </w:t>
        </w:r>
      </w:ins>
      <w:ins w:id="181" w:author="Jelena Hrnjak" w:date="2023-08-30T01:22:00Z">
        <w:r>
          <w:rPr>
            <w:lang w:val="en-US"/>
          </w:rPr>
          <w:t>6]</w:t>
        </w:r>
      </w:ins>
    </w:p>
    <w:p w14:paraId="75C53D55" w14:textId="77777777" w:rsidR="00BD08E7" w:rsidRDefault="00BD08E7">
      <w:pPr>
        <w:pStyle w:val="Labelaslike"/>
        <w:rPr>
          <w:ins w:id="182" w:author="Jelena Hrnjak" w:date="2023-08-30T02:02:00Z"/>
        </w:rPr>
        <w:pPrChange w:id="183" w:author="Jelena Hrnjak" w:date="2023-08-30T01:21:00Z">
          <w:pPr>
            <w:pStyle w:val="Heading2"/>
          </w:pPr>
        </w:pPrChange>
      </w:pPr>
    </w:p>
    <w:p w14:paraId="101C9C99" w14:textId="6FB72406" w:rsidR="00FD162E" w:rsidRDefault="004844EC">
      <w:pPr>
        <w:pStyle w:val="BodyText"/>
        <w:rPr>
          <w:ins w:id="184" w:author="Jelena Hrnjak" w:date="2023-08-30T03:49:00Z"/>
          <w:lang w:val="sr-Cyrl-RS"/>
        </w:rPr>
        <w:pPrChange w:id="185" w:author="Jelena Hrnjak" w:date="2023-08-29T01:53:00Z">
          <w:pPr>
            <w:pStyle w:val="Heading2"/>
          </w:pPr>
        </w:pPrChange>
      </w:pPr>
      <w:ins w:id="186" w:author="Jelena Hrnjak" w:date="2023-08-30T03:39:00Z">
        <w:r>
          <w:rPr>
            <w:lang w:val="sr-Cyrl-RS"/>
          </w:rPr>
          <w:t>Пр</w:t>
        </w:r>
        <w:r w:rsidR="008B26CE">
          <w:rPr>
            <w:lang w:val="sr-Cyrl-RS"/>
          </w:rPr>
          <w:t>и развоју софтвера вођеним моделом, кључан корак представљају трансформације. Трансформација подразумева аутоматско генерисање циљног модела или текста</w:t>
        </w:r>
      </w:ins>
      <w:ins w:id="187" w:author="Jelena Hrnjak" w:date="2023-08-30T03:40:00Z">
        <w:r w:rsidR="008B26CE">
          <w:rPr>
            <w:lang w:val="sr-Cyrl-RS"/>
          </w:rPr>
          <w:t xml:space="preserve"> </w:t>
        </w:r>
      </w:ins>
      <w:ins w:id="188" w:author="Jelena Hrnjak" w:date="2023-08-30T03:39:00Z">
        <w:r w:rsidR="008B26CE">
          <w:rPr>
            <w:lang w:val="sr-Cyrl-RS"/>
          </w:rPr>
          <w:t xml:space="preserve">на основу </w:t>
        </w:r>
      </w:ins>
      <w:ins w:id="189" w:author="Jelena Hrnjak" w:date="2023-08-30T03:40:00Z">
        <w:r w:rsidR="008B26CE">
          <w:rPr>
            <w:lang w:val="sr-Cyrl-RS"/>
          </w:rPr>
          <w:t xml:space="preserve">изворног модела. </w:t>
        </w:r>
      </w:ins>
      <w:ins w:id="190" w:author="Jelena Hrnjak" w:date="2023-08-30T03:42:00Z">
        <w:r w:rsidR="00302E38">
          <w:rPr>
            <w:lang w:val="sr-Cyrl-RS"/>
          </w:rPr>
          <w:t xml:space="preserve">Уколико је резултат трансформације један или више модела, у питању је трансформација модела у модел, гре програми </w:t>
        </w:r>
      </w:ins>
      <w:ins w:id="191" w:author="Jelena Hrnjak" w:date="2023-08-30T03:43:00Z">
        <w:r w:rsidR="00302E38">
          <w:rPr>
            <w:lang w:val="sr-Cyrl-RS"/>
          </w:rPr>
          <w:t xml:space="preserve">и </w:t>
        </w:r>
      </w:ins>
      <w:ins w:id="192" w:author="Jelena Hrnjak" w:date="2023-08-30T03:42:00Z">
        <w:r w:rsidR="00302E38">
          <w:rPr>
            <w:lang w:val="sr-Cyrl-RS"/>
          </w:rPr>
          <w:t>као улаз</w:t>
        </w:r>
      </w:ins>
      <w:ins w:id="193" w:author="Jelena Hrnjak" w:date="2023-08-30T03:43:00Z">
        <w:r w:rsidR="00302E38">
          <w:rPr>
            <w:lang w:val="sr-Cyrl-RS"/>
          </w:rPr>
          <w:t xml:space="preserve"> и као излаз</w:t>
        </w:r>
      </w:ins>
      <w:ins w:id="194" w:author="Jelena Hrnjak" w:date="2023-08-30T03:42:00Z">
        <w:r w:rsidR="00302E38">
          <w:rPr>
            <w:lang w:val="sr-Cyrl-RS"/>
          </w:rPr>
          <w:t xml:space="preserve"> имају један или више модела.</w:t>
        </w:r>
      </w:ins>
      <w:ins w:id="195" w:author="Jelena Hrnjak" w:date="2023-08-30T03:43:00Z">
        <w:r w:rsidR="00302E38">
          <w:rPr>
            <w:lang w:val="sr-Cyrl-RS"/>
          </w:rPr>
          <w:t xml:space="preserve"> Трансформација модела у текст представља</w:t>
        </w:r>
      </w:ins>
      <w:ins w:id="196" w:author="Jelena Hrnjak" w:date="2023-08-30T03:44:00Z">
        <w:r w:rsidR="00B343C9">
          <w:rPr>
            <w:lang w:val="sr-Cyrl-RS"/>
          </w:rPr>
          <w:t xml:space="preserve"> генерисање текста на основу модела.</w:t>
        </w:r>
        <w:r w:rsidR="00995135">
          <w:rPr>
            <w:lang w:val="sr-Cyrl-RS"/>
          </w:rPr>
          <w:t xml:space="preserve"> У оквиру овог рада имплементиране су трансформације модела у текст, који представља извршиви код.</w:t>
        </w:r>
      </w:ins>
      <w:ins w:id="197" w:author="Jelena Hrnjak" w:date="2023-08-30T03:45:00Z">
        <w:r w:rsidR="00995135">
          <w:rPr>
            <w:lang w:val="sr-Cyrl-RS"/>
          </w:rPr>
          <w:t xml:space="preserve"> Трансформације су постигнуте развојем г</w:t>
        </w:r>
        <w:r w:rsidR="008D6CF4">
          <w:rPr>
            <w:lang w:val="sr-Cyrl-RS"/>
          </w:rPr>
          <w:t xml:space="preserve">енератора описаних у поглављу </w:t>
        </w:r>
      </w:ins>
      <w:ins w:id="198" w:author="Jelena Hrnjak" w:date="2023-08-30T03:48:00Z">
        <w:r w:rsidR="0094480E">
          <w:rPr>
            <w:lang w:val="sr-Cyrl-RS"/>
          </w:rPr>
          <w:t>„</w:t>
        </w:r>
      </w:ins>
      <w:ins w:id="199" w:author="Jelena Hrnjak" w:date="2023-08-30T03:46:00Z">
        <w:r w:rsidR="008D6CF4">
          <w:rPr>
            <w:lang w:val="sr-Cyrl-RS"/>
          </w:rPr>
          <w:t xml:space="preserve">Генерисање </w:t>
        </w:r>
        <w:r w:rsidR="008D6CF4">
          <w:rPr>
            <w:i/>
            <w:lang w:val="en-US"/>
          </w:rPr>
          <w:t xml:space="preserve">Spring </w:t>
        </w:r>
        <w:r w:rsidR="008D6CF4">
          <w:rPr>
            <w:lang w:val="sr-Cyrl-RS"/>
          </w:rPr>
          <w:t>веб апликације са безбедносном конфигурацијом</w:t>
        </w:r>
        <w:r w:rsidR="008D6CF4">
          <w:rPr>
            <w:lang w:val="en-US"/>
          </w:rPr>
          <w:t>”</w:t>
        </w:r>
        <w:r w:rsidR="008D6CF4">
          <w:rPr>
            <w:lang w:val="sr-Cyrl-RS"/>
          </w:rPr>
          <w:t>.</w:t>
        </w:r>
      </w:ins>
    </w:p>
    <w:p w14:paraId="5FEDF296" w14:textId="188371D8" w:rsidR="000F0B32" w:rsidRDefault="000F0B32">
      <w:pPr>
        <w:pStyle w:val="Heading3"/>
        <w:rPr>
          <w:ins w:id="200" w:author="Jelena Hrnjak" w:date="2023-08-30T03:53:00Z"/>
          <w:i/>
        </w:rPr>
        <w:pPrChange w:id="201" w:author="Jelena Hrnjak" w:date="2023-08-30T03:49:00Z">
          <w:pPr>
            <w:pStyle w:val="Heading2"/>
          </w:pPr>
        </w:pPrChange>
      </w:pPr>
      <w:bookmarkStart w:id="202" w:name="_Toc144322152"/>
      <w:ins w:id="203" w:author="Jelena Hrnjak" w:date="2023-08-30T03:49:00Z">
        <w:r>
          <w:rPr>
            <w:lang w:val="sr-Cyrl-RS"/>
          </w:rPr>
          <w:t xml:space="preserve">Опис технологија коришћених за развој наменског језика </w:t>
        </w:r>
        <w:r>
          <w:rPr>
            <w:i/>
            <w:lang w:val="en-US"/>
          </w:rPr>
          <w:t>securityDSL</w:t>
        </w:r>
      </w:ins>
      <w:bookmarkEnd w:id="202"/>
    </w:p>
    <w:p w14:paraId="05B33833" w14:textId="5A756276" w:rsidR="0053255F" w:rsidRPr="00E515B5" w:rsidRDefault="0053255F">
      <w:pPr>
        <w:pStyle w:val="Obiantekst"/>
        <w:ind w:firstLine="360"/>
        <w:rPr>
          <w:ins w:id="204" w:author="Jelena Hrnjak" w:date="2023-08-30T04:00:00Z"/>
          <w:lang w:val="sr-Cyrl-RS"/>
        </w:rPr>
        <w:pPrChange w:id="205" w:author="Jelena Hrnjak" w:date="2023-08-30T04:04:00Z">
          <w:pPr>
            <w:pStyle w:val="Heading2"/>
          </w:pPr>
        </w:pPrChange>
      </w:pPr>
      <w:ins w:id="206" w:author="Jelena Hrnjak" w:date="2023-08-30T03:53:00Z">
        <w:r>
          <w:rPr>
            <w:lang w:val="sr-Cyrl-RS"/>
          </w:rPr>
          <w:t xml:space="preserve">При развоју наменског језика </w:t>
        </w:r>
        <w:r w:rsidR="00D174F6">
          <w:rPr>
            <w:i/>
            <w:lang w:val="en-US"/>
          </w:rPr>
          <w:t xml:space="preserve">securityDSL, </w:t>
        </w:r>
        <w:r w:rsidR="00D174F6">
          <w:rPr>
            <w:lang w:val="sr-Cyrl-RS"/>
          </w:rPr>
          <w:t>први корак представља креирање апстрактне синтаксе која је приказана помоћу мета</w:t>
        </w:r>
      </w:ins>
      <w:ins w:id="207" w:author="Jelena Hrnjak" w:date="2023-08-30T03:54:00Z">
        <w:r w:rsidR="00D174F6">
          <w:rPr>
            <w:lang w:val="sr-Cyrl-RS"/>
          </w:rPr>
          <w:t xml:space="preserve">-модела. </w:t>
        </w:r>
      </w:ins>
      <w:ins w:id="208" w:author="Jelena Hrnjak" w:date="2023-08-30T03:55:00Z">
        <w:r w:rsidR="00B70596">
          <w:rPr>
            <w:lang w:val="sr-Cyrl-RS"/>
          </w:rPr>
          <w:t xml:space="preserve">За креирање мета-модела коришћен је </w:t>
        </w:r>
      </w:ins>
      <w:ins w:id="209" w:author="Jelena Hrnjak" w:date="2023-08-30T03:56:00Z">
        <w:r w:rsidR="00B31743">
          <w:rPr>
            <w:lang w:val="sr-Cyrl-RS"/>
          </w:rPr>
          <w:t xml:space="preserve">радни оквир </w:t>
        </w:r>
      </w:ins>
      <w:ins w:id="210" w:author="Jelena Hrnjak" w:date="2023-08-30T04:04:00Z">
        <w:r w:rsidR="00145B58">
          <w:rPr>
            <w:lang w:val="sr-Cyrl-RS"/>
          </w:rPr>
          <w:t xml:space="preserve">за моделовање и генерисање кода </w:t>
        </w:r>
      </w:ins>
      <w:ins w:id="211" w:author="Jelena Hrnjak" w:date="2023-08-30T03:55:00Z">
        <w:r w:rsidR="00B70596">
          <w:rPr>
            <w:i/>
            <w:lang w:val="en-US"/>
          </w:rPr>
          <w:t>Eclipse Modeling Framework</w:t>
        </w:r>
      </w:ins>
      <w:ins w:id="212" w:author="Jelena Hrnjak" w:date="2023-08-30T04:05:00Z">
        <w:r w:rsidR="00C87274">
          <w:rPr>
            <w:i/>
            <w:lang w:val="sr-Cyrl-RS"/>
          </w:rPr>
          <w:t xml:space="preserve"> (</w:t>
        </w:r>
        <w:r w:rsidR="00C87274">
          <w:rPr>
            <w:i/>
            <w:lang w:val="en-US"/>
          </w:rPr>
          <w:t>EMF</w:t>
        </w:r>
        <w:r w:rsidR="00C87274">
          <w:rPr>
            <w:i/>
            <w:lang w:val="sr-Cyrl-RS"/>
          </w:rPr>
          <w:t>)</w:t>
        </w:r>
      </w:ins>
      <w:ins w:id="213" w:author="Jelena Hrnjak" w:date="2023-08-30T03:55:00Z">
        <w:r w:rsidR="00B70596">
          <w:rPr>
            <w:i/>
            <w:lang w:val="en-US"/>
          </w:rPr>
          <w:t xml:space="preserve"> </w:t>
        </w:r>
        <w:r w:rsidR="00B70596">
          <w:rPr>
            <w:lang w:val="en-US"/>
          </w:rPr>
          <w:t>[7]</w:t>
        </w:r>
      </w:ins>
      <w:ins w:id="214" w:author="Jelena Hrnjak" w:date="2023-08-30T03:56:00Z">
        <w:r w:rsidR="00C87274">
          <w:rPr>
            <w:lang w:val="sr-Cyrl-RS"/>
          </w:rPr>
          <w:t>.</w:t>
        </w:r>
      </w:ins>
      <w:ins w:id="215" w:author="Jelena Hrnjak" w:date="2023-08-30T04:05:00Z">
        <w:r w:rsidR="00C87274">
          <w:rPr>
            <w:lang w:val="en-US"/>
          </w:rPr>
          <w:t xml:space="preserve"> </w:t>
        </w:r>
        <w:r w:rsidR="00C87274">
          <w:rPr>
            <w:i/>
            <w:lang w:val="en-US"/>
          </w:rPr>
          <w:t xml:space="preserve">EMF </w:t>
        </w:r>
        <w:r w:rsidR="00C87274">
          <w:rPr>
            <w:lang w:val="sr-Cyrl-RS"/>
          </w:rPr>
          <w:t>као језик за мета-моделовање</w:t>
        </w:r>
      </w:ins>
      <w:ins w:id="216" w:author="Jelena Hrnjak" w:date="2023-08-30T03:56:00Z">
        <w:r w:rsidR="00C87274">
          <w:rPr>
            <w:lang w:val="sr-Cyrl-RS"/>
          </w:rPr>
          <w:t xml:space="preserve"> користи језик </w:t>
        </w:r>
      </w:ins>
      <w:ins w:id="217" w:author="Jelena Hrnjak" w:date="2023-08-30T03:57:00Z">
        <w:r w:rsidR="00B31743">
          <w:rPr>
            <w:i/>
            <w:lang w:val="en-US"/>
          </w:rPr>
          <w:t>Ecore</w:t>
        </w:r>
      </w:ins>
      <w:r w:rsidR="00AF75F3">
        <w:rPr>
          <w:i/>
          <w:lang w:val="en-US"/>
        </w:rPr>
        <w:t xml:space="preserve">. </w:t>
      </w:r>
      <w:ins w:id="218" w:author="Jelena Hrnjak" w:date="2023-08-30T04:07:00Z">
        <w:r w:rsidR="00053FF0">
          <w:rPr>
            <w:lang w:val="sr-Cyrl-RS"/>
          </w:rPr>
          <w:t>На основу м</w:t>
        </w:r>
      </w:ins>
      <w:ins w:id="219" w:author="Jelena Hrnjak" w:date="2023-08-30T04:06:00Z">
        <w:r w:rsidR="00866FF9">
          <w:rPr>
            <w:lang w:val="sr-Cyrl-RS"/>
          </w:rPr>
          <w:t>ета</w:t>
        </w:r>
        <w:r w:rsidR="00053FF0">
          <w:rPr>
            <w:lang w:val="sr-Cyrl-RS"/>
          </w:rPr>
          <w:t>-модела</w:t>
        </w:r>
        <w:r w:rsidR="002532BD">
          <w:rPr>
            <w:lang w:val="sr-Cyrl-RS"/>
          </w:rPr>
          <w:t xml:space="preserve"> описаног</w:t>
        </w:r>
        <w:r w:rsidR="00866FF9">
          <w:rPr>
            <w:lang w:val="sr-Cyrl-RS"/>
          </w:rPr>
          <w:t xml:space="preserve"> помоћу о</w:t>
        </w:r>
        <w:r w:rsidR="00053FF0">
          <w:rPr>
            <w:lang w:val="sr-Cyrl-RS"/>
          </w:rPr>
          <w:t xml:space="preserve">вог језика, </w:t>
        </w:r>
      </w:ins>
      <w:ins w:id="220" w:author="Jelena Hrnjak" w:date="2023-08-30T04:08:00Z">
        <w:r w:rsidR="00053FF0">
          <w:rPr>
            <w:i/>
            <w:lang w:val="en-US"/>
          </w:rPr>
          <w:t xml:space="preserve">EMF </w:t>
        </w:r>
        <w:r w:rsidR="00053FF0">
          <w:rPr>
            <w:lang w:val="sr-Cyrl-RS"/>
          </w:rPr>
          <w:t xml:space="preserve">омогућава </w:t>
        </w:r>
      </w:ins>
      <w:ins w:id="221" w:author="Jelena Hrnjak" w:date="2023-08-30T04:06:00Z">
        <w:r w:rsidR="00053FF0">
          <w:rPr>
            <w:lang w:val="sr-Cyrl-RS"/>
          </w:rPr>
          <w:t>генерисање кода, који имплеменитра</w:t>
        </w:r>
      </w:ins>
      <w:ins w:id="222" w:author="Jelena Hrnjak" w:date="2023-08-30T04:08:00Z">
        <w:r w:rsidR="002532BD">
          <w:rPr>
            <w:lang w:val="sr-Cyrl-RS"/>
          </w:rPr>
          <w:t xml:space="preserve"> дати</w:t>
        </w:r>
      </w:ins>
      <w:ins w:id="223" w:author="Jelena Hrnjak" w:date="2023-08-30T04:06:00Z">
        <w:r w:rsidR="00053FF0">
          <w:rPr>
            <w:lang w:val="sr-Cyrl-RS"/>
          </w:rPr>
          <w:t xml:space="preserve"> мета</w:t>
        </w:r>
      </w:ins>
      <w:ins w:id="224" w:author="Jelena Hrnjak" w:date="2023-08-30T04:08:00Z">
        <w:r w:rsidR="00053FF0">
          <w:rPr>
            <w:lang w:val="sr-Cyrl-RS"/>
          </w:rPr>
          <w:t>-модел.</w:t>
        </w:r>
      </w:ins>
      <w:ins w:id="225" w:author="Jelena Hrnjak" w:date="2023-08-30T03:55:00Z">
        <w:r w:rsidR="00B31743">
          <w:rPr>
            <w:lang w:val="en-US"/>
          </w:rPr>
          <w:t xml:space="preserve"> </w:t>
        </w:r>
      </w:ins>
      <w:ins w:id="226" w:author="Jelena Hrnjak" w:date="2023-08-30T03:58:00Z">
        <w:r w:rsidR="001C16DA">
          <w:rPr>
            <w:lang w:val="sr-Cyrl-RS"/>
          </w:rPr>
          <w:t>Овим језиком није било могуће при</w:t>
        </w:r>
        <w:r w:rsidR="005A6A65">
          <w:rPr>
            <w:lang w:val="sr-Cyrl-RS"/>
          </w:rPr>
          <w:t xml:space="preserve">казати сва неопходна ограничења, те су додатна ограничења описана помоћу наменског језика </w:t>
        </w:r>
      </w:ins>
      <w:ins w:id="227" w:author="Jelena Hrnjak" w:date="2023-08-30T03:59:00Z">
        <w:r w:rsidR="005A6A65">
          <w:rPr>
            <w:i/>
            <w:lang w:val="en-US"/>
          </w:rPr>
          <w:t>Object Constraint Language</w:t>
        </w:r>
      </w:ins>
      <w:ins w:id="228" w:author="Jelena Hrnjak" w:date="2023-08-30T04:10:00Z">
        <w:r w:rsidR="00381BF2">
          <w:rPr>
            <w:lang w:val="en-US"/>
          </w:rPr>
          <w:t xml:space="preserve">, </w:t>
        </w:r>
        <w:r w:rsidR="00381BF2">
          <w:rPr>
            <w:lang w:val="sr-Cyrl-RS"/>
          </w:rPr>
          <w:t xml:space="preserve">односно имплементације овог језика за моделе настале помоћу </w:t>
        </w:r>
        <w:r w:rsidR="00381BF2">
          <w:rPr>
            <w:i/>
            <w:lang w:val="en-US"/>
          </w:rPr>
          <w:t>EMF-</w:t>
        </w:r>
        <w:r w:rsidR="00381BF2">
          <w:rPr>
            <w:lang w:val="en-US"/>
          </w:rPr>
          <w:t>a</w:t>
        </w:r>
        <w:r w:rsidR="00F32126">
          <w:rPr>
            <w:lang w:val="en-US"/>
          </w:rPr>
          <w:t xml:space="preserve"> </w:t>
        </w:r>
      </w:ins>
      <w:r w:rsidR="00CE0D93">
        <w:rPr>
          <w:lang w:val="sr-Cyrl-RS"/>
        </w:rPr>
        <w:t xml:space="preserve">под називом </w:t>
      </w:r>
      <w:r w:rsidR="00CE0D93">
        <w:rPr>
          <w:i/>
          <w:lang w:val="en-US"/>
        </w:rPr>
        <w:t xml:space="preserve">Eclipse OCL </w:t>
      </w:r>
      <w:ins w:id="229" w:author="Jelena Hrnjak" w:date="2023-08-30T04:10:00Z">
        <w:r w:rsidR="00F32126">
          <w:rPr>
            <w:lang w:val="en-US"/>
          </w:rPr>
          <w:t>[</w:t>
        </w:r>
      </w:ins>
      <w:r w:rsidR="00AF75F3">
        <w:rPr>
          <w:lang w:val="en-US"/>
        </w:rPr>
        <w:t>8</w:t>
      </w:r>
      <w:ins w:id="230" w:author="Jelena Hrnjak" w:date="2023-08-30T04:10:00Z">
        <w:r w:rsidR="00F32126">
          <w:rPr>
            <w:lang w:val="en-US"/>
          </w:rPr>
          <w:t>]</w:t>
        </w:r>
      </w:ins>
      <w:ins w:id="231" w:author="Jelena Hrnjak" w:date="2023-08-30T03:59:00Z">
        <w:r w:rsidR="005A6A65">
          <w:rPr>
            <w:i/>
            <w:lang w:val="en-US"/>
          </w:rPr>
          <w:t xml:space="preserve">. </w:t>
        </w:r>
        <w:r w:rsidR="005A6A65">
          <w:rPr>
            <w:lang w:val="sr-Cyrl-RS"/>
          </w:rPr>
          <w:t xml:space="preserve">Након тога, на основу апстрактне креирана је конкретна синтакса помоћу </w:t>
        </w:r>
      </w:ins>
      <w:ins w:id="232" w:author="Jelena Hrnjak" w:date="2023-08-30T04:00:00Z">
        <w:r w:rsidR="00056A02">
          <w:rPr>
            <w:lang w:val="sr-Cyrl-RS"/>
          </w:rPr>
          <w:t xml:space="preserve">радног оквира </w:t>
        </w:r>
        <w:r w:rsidR="00056A02">
          <w:rPr>
            <w:i/>
            <w:lang w:val="en-US"/>
          </w:rPr>
          <w:t>Xtext</w:t>
        </w:r>
        <w:r w:rsidR="008E5AB5">
          <w:rPr>
            <w:i/>
            <w:lang w:val="en-US"/>
          </w:rPr>
          <w:t xml:space="preserve"> </w:t>
        </w:r>
        <w:r w:rsidR="008E5AB5">
          <w:rPr>
            <w:lang w:val="en-US"/>
          </w:rPr>
          <w:t>[</w:t>
        </w:r>
      </w:ins>
      <w:r w:rsidR="00AF75F3">
        <w:rPr>
          <w:lang w:val="en-US"/>
        </w:rPr>
        <w:t>9</w:t>
      </w:r>
      <w:ins w:id="233" w:author="Jelena Hrnjak" w:date="2023-08-30T04:00:00Z">
        <w:r w:rsidR="008E5AB5">
          <w:rPr>
            <w:lang w:val="en-US"/>
          </w:rPr>
          <w:t>]</w:t>
        </w:r>
      </w:ins>
      <w:ins w:id="234" w:author="Jelena Hrnjak" w:date="2023-08-30T03:59:00Z">
        <w:r w:rsidR="005A6A65">
          <w:rPr>
            <w:lang w:val="sr-Cyrl-RS"/>
          </w:rPr>
          <w:t>.</w:t>
        </w:r>
      </w:ins>
      <w:ins w:id="235" w:author="Jelena Hrnjak" w:date="2023-08-30T04:11:00Z">
        <w:r w:rsidR="00F90BD5">
          <w:rPr>
            <w:lang w:val="en-US"/>
          </w:rPr>
          <w:t xml:space="preserve"> </w:t>
        </w:r>
        <w:r w:rsidR="00F90BD5">
          <w:rPr>
            <w:lang w:val="sr-Cyrl-RS"/>
          </w:rPr>
          <w:t xml:space="preserve">Овај радни оквир се користи за развој програмских и наменских језика. Омогућава генеирање свих неопходних алата за употребу језика на основу </w:t>
        </w:r>
      </w:ins>
      <w:ins w:id="236" w:author="Jelena Hrnjak" w:date="2023-08-30T04:12:00Z">
        <w:r w:rsidR="00A54AEC">
          <w:rPr>
            <w:lang w:val="sr-Cyrl-RS"/>
          </w:rPr>
          <w:t>описаних елемената језика.</w:t>
        </w:r>
      </w:ins>
    </w:p>
    <w:p w14:paraId="52017E57" w14:textId="652E6DC7" w:rsidR="000F0B32" w:rsidRPr="000F0B32" w:rsidRDefault="000F0B32">
      <w:pPr>
        <w:pStyle w:val="Heading3"/>
        <w:rPr>
          <w:ins w:id="237" w:author="Jelena Hrnjak" w:date="2023-08-28T23:51:00Z"/>
          <w:rPrChange w:id="238" w:author="Jelena Hrnjak" w:date="2023-08-30T03:49:00Z">
            <w:rPr>
              <w:ins w:id="239" w:author="Jelena Hrnjak" w:date="2023-08-28T23:51:00Z"/>
              <w:lang w:val="sr-Cyrl-RS"/>
            </w:rPr>
          </w:rPrChange>
        </w:rPr>
        <w:pPrChange w:id="240" w:author="Jelena Hrnjak" w:date="2023-08-30T04:04:00Z">
          <w:pPr>
            <w:pStyle w:val="Heading2"/>
          </w:pPr>
        </w:pPrChange>
      </w:pPr>
      <w:bookmarkStart w:id="241" w:name="_Toc144322153"/>
      <w:ins w:id="242" w:author="Jelena Hrnjak" w:date="2023-08-30T03:50:00Z">
        <w:r>
          <w:lastRenderedPageBreak/>
          <w:t>Опис технологија коришћених за развој генератора</w:t>
        </w:r>
      </w:ins>
      <w:bookmarkEnd w:id="241"/>
    </w:p>
    <w:p w14:paraId="413B3A3C" w14:textId="185C215B" w:rsidR="00A949D9" w:rsidRPr="00794F47" w:rsidRDefault="00D614E0">
      <w:pPr>
        <w:pStyle w:val="Obiantekst"/>
        <w:ind w:firstLine="360"/>
        <w:rPr>
          <w:i/>
          <w:lang w:val="en-US"/>
          <w:rPrChange w:id="243" w:author="Jelena Hrnjak" w:date="2023-08-30T04:19:00Z">
            <w:rPr>
              <w:lang w:val="sr-Cyrl-RS"/>
            </w:rPr>
          </w:rPrChange>
        </w:rPr>
        <w:pPrChange w:id="244" w:author="Jelena Hrnjak" w:date="2023-08-30T04:19:00Z">
          <w:pPr>
            <w:pStyle w:val="Heading2"/>
          </w:pPr>
        </w:pPrChange>
      </w:pPr>
      <w:ins w:id="245" w:author="Jelena Hrnjak" w:date="2023-08-29T01:52:00Z">
        <w:r>
          <w:rPr>
            <w:lang w:val="sr-Cyrl-RS"/>
          </w:rPr>
          <w:t>За развој генератора</w:t>
        </w:r>
      </w:ins>
      <w:ins w:id="246" w:author="Jelena Hrnjak" w:date="2023-08-30T04:14:00Z">
        <w:r w:rsidR="00B83A13">
          <w:rPr>
            <w:lang w:val="en-US"/>
          </w:rPr>
          <w:t xml:space="preserve"> који омогућавају трансформацију модела у извршиви код,</w:t>
        </w:r>
      </w:ins>
      <w:ins w:id="247" w:author="Jelena Hrnjak" w:date="2023-08-29T01:52:00Z">
        <w:r>
          <w:rPr>
            <w:lang w:val="sr-Cyrl-RS"/>
          </w:rPr>
          <w:t xml:space="preserve"> коришћен је програмски језик </w:t>
        </w:r>
        <w:r>
          <w:rPr>
            <w:i/>
            <w:lang w:val="en-US"/>
          </w:rPr>
          <w:t xml:space="preserve">Java </w:t>
        </w:r>
        <w:r>
          <w:rPr>
            <w:lang w:val="sr-Cyrl-RS"/>
          </w:rPr>
          <w:t xml:space="preserve">и језик </w:t>
        </w:r>
        <w:r>
          <w:rPr>
            <w:i/>
            <w:lang w:val="en-US"/>
          </w:rPr>
          <w:t>Xtend</w:t>
        </w:r>
      </w:ins>
      <w:ins w:id="248" w:author="Jelena Hrnjak" w:date="2023-08-30T04:15:00Z">
        <w:r w:rsidR="00034C26">
          <w:rPr>
            <w:i/>
            <w:lang w:val="en-US"/>
          </w:rPr>
          <w:t xml:space="preserve"> </w:t>
        </w:r>
        <w:r w:rsidR="00034C26">
          <w:rPr>
            <w:lang w:val="en-US"/>
          </w:rPr>
          <w:t>[1</w:t>
        </w:r>
      </w:ins>
      <w:r w:rsidR="00AF75F3">
        <w:rPr>
          <w:lang w:val="en-US"/>
        </w:rPr>
        <w:t>0</w:t>
      </w:r>
      <w:ins w:id="249" w:author="Jelena Hrnjak" w:date="2023-08-30T04:15:00Z">
        <w:r w:rsidR="00034C26">
          <w:rPr>
            <w:lang w:val="en-US"/>
          </w:rPr>
          <w:t>]</w:t>
        </w:r>
      </w:ins>
      <w:ins w:id="250" w:author="Jelena Hrnjak" w:date="2023-08-29T01:52:00Z">
        <w:r>
          <w:rPr>
            <w:lang w:val="sr-Cyrl-RS"/>
          </w:rPr>
          <w:t>.</w:t>
        </w:r>
      </w:ins>
      <w:ins w:id="251" w:author="Jelena Hrnjak" w:date="2023-08-30T04:15:00Z">
        <w:r w:rsidR="00034C26">
          <w:rPr>
            <w:lang w:val="sr-Cyrl-RS"/>
          </w:rPr>
          <w:t xml:space="preserve"> </w:t>
        </w:r>
      </w:ins>
      <w:ins w:id="252" w:author="Jelena Hrnjak" w:date="2023-08-30T04:16:00Z">
        <w:r w:rsidR="00B106DB">
          <w:rPr>
            <w:i/>
            <w:lang w:val="en-US"/>
          </w:rPr>
          <w:t xml:space="preserve">Xtend </w:t>
        </w:r>
        <w:r w:rsidR="00B106DB">
          <w:rPr>
            <w:lang w:val="sr-Cyrl-RS"/>
          </w:rPr>
          <w:t xml:space="preserve">представља дијалект програмског језика </w:t>
        </w:r>
        <w:r w:rsidR="00B106DB">
          <w:rPr>
            <w:i/>
            <w:lang w:val="en-US"/>
          </w:rPr>
          <w:t>Java</w:t>
        </w:r>
        <w:r w:rsidR="00B106DB">
          <w:rPr>
            <w:i/>
            <w:lang w:val="sr-Cyrl-RS"/>
          </w:rPr>
          <w:t xml:space="preserve"> </w:t>
        </w:r>
        <w:r w:rsidR="00B106DB">
          <w:rPr>
            <w:lang w:val="sr-Cyrl-RS"/>
          </w:rPr>
          <w:t>и доприноси детекцији типа података, поб</w:t>
        </w:r>
        <w:r w:rsidR="009C77B1">
          <w:rPr>
            <w:lang w:val="sr-Cyrl-RS"/>
          </w:rPr>
          <w:t xml:space="preserve">ољшању синтаксе ламбда израза и омогућава употребу шаблона. </w:t>
        </w:r>
      </w:ins>
      <w:ins w:id="253" w:author="Jelena Hrnjak" w:date="2023-08-30T04:18:00Z">
        <w:r w:rsidR="009C77B1">
          <w:rPr>
            <w:lang w:val="sr-Cyrl-RS"/>
          </w:rPr>
          <w:t>Помоћу ламбда израза се подаци из модела лак</w:t>
        </w:r>
        <w:r w:rsidR="00794F47">
          <w:rPr>
            <w:lang w:val="sr-Cyrl-RS"/>
          </w:rPr>
          <w:t>о претражују и издвајају, док се помоћу шаблона може описати изглед генерисаног кода.</w:t>
        </w:r>
      </w:ins>
      <w:ins w:id="254" w:author="Jelena Hrnjak" w:date="2023-08-30T04:14:00Z">
        <w:r w:rsidR="00034C26">
          <w:rPr>
            <w:lang w:val="sr-Cyrl-RS"/>
          </w:rPr>
          <w:t xml:space="preserve"> </w:t>
        </w:r>
      </w:ins>
    </w:p>
    <w:p w14:paraId="273F8EEB" w14:textId="3CC42552" w:rsidR="005336AF" w:rsidRDefault="005336AF" w:rsidP="005336AF">
      <w:pPr>
        <w:pStyle w:val="Heading2"/>
        <w:rPr>
          <w:ins w:id="255" w:author="Jelena Hrnjak" w:date="2023-08-30T04:19:00Z"/>
          <w:lang w:val="sr-Cyrl-RS"/>
        </w:rPr>
      </w:pPr>
      <w:bookmarkStart w:id="256" w:name="_Toc144322154"/>
      <w:r w:rsidRPr="00A43182">
        <w:rPr>
          <w:lang w:val="sr-Cyrl-RS"/>
        </w:rPr>
        <w:t xml:space="preserve">Преглед безбедносних механизама у </w:t>
      </w:r>
      <w:r w:rsidRPr="00A43182">
        <w:rPr>
          <w:i/>
          <w:lang w:val="sr-Cyrl-RS"/>
        </w:rPr>
        <w:t xml:space="preserve">Spring </w:t>
      </w:r>
      <w:del w:id="257" w:author="Jelena Hrnjak" w:date="2023-08-28T23:41:00Z">
        <w:r w:rsidRPr="00A43182" w:rsidDel="00CB5957">
          <w:rPr>
            <w:i/>
            <w:lang w:val="sr-Cyrl-RS"/>
          </w:rPr>
          <w:delText>Boot</w:delText>
        </w:r>
        <w:r w:rsidRPr="00A43182" w:rsidDel="00CB5957">
          <w:rPr>
            <w:lang w:val="sr-Cyrl-RS"/>
          </w:rPr>
          <w:delText xml:space="preserve"> </w:delText>
        </w:r>
      </w:del>
      <w:r w:rsidRPr="00A43182">
        <w:rPr>
          <w:lang w:val="sr-Cyrl-RS"/>
        </w:rPr>
        <w:t>апликацијама</w:t>
      </w:r>
      <w:bookmarkEnd w:id="256"/>
      <w:r w:rsidRPr="00A43182">
        <w:rPr>
          <w:lang w:val="sr-Cyrl-RS"/>
        </w:rPr>
        <w:t xml:space="preserve"> </w:t>
      </w:r>
    </w:p>
    <w:p w14:paraId="4BD89E25" w14:textId="148250B0" w:rsidR="00C50A59" w:rsidRPr="00E515B5" w:rsidDel="000220CE" w:rsidRDefault="00C50A59">
      <w:pPr>
        <w:pStyle w:val="BodyText"/>
        <w:rPr>
          <w:del w:id="258" w:author="Jelena Hrnjak" w:date="2023-08-30T04:20:00Z"/>
          <w:lang w:val="sr-Cyrl-RS"/>
        </w:rPr>
        <w:pPrChange w:id="259" w:author="Jelena Hrnjak" w:date="2023-08-30T04:19:00Z">
          <w:pPr>
            <w:pStyle w:val="Heading2"/>
          </w:pPr>
        </w:pPrChange>
      </w:pPr>
      <w:ins w:id="260" w:author="Jelena Hrnjak" w:date="2023-08-30T04:19:00Z">
        <w:r>
          <w:rPr>
            <w:lang w:val="sr-Cyrl-RS"/>
          </w:rPr>
          <w:t xml:space="preserve">Код који се генерише написан је у програмском језику </w:t>
        </w:r>
        <w:r>
          <w:rPr>
            <w:i/>
            <w:lang w:val="en-US"/>
          </w:rPr>
          <w:t>Java,</w:t>
        </w:r>
        <w:r w:rsidR="000220CE">
          <w:rPr>
            <w:i/>
            <w:lang w:val="en-US"/>
          </w:rPr>
          <w:t xml:space="preserve"> </w:t>
        </w:r>
      </w:ins>
      <w:ins w:id="261" w:author="Jelena Hrnjak" w:date="2023-08-30T04:20:00Z">
        <w:r w:rsidR="000220CE">
          <w:rPr>
            <w:lang w:val="sr-Cyrl-RS"/>
          </w:rPr>
          <w:t xml:space="preserve">коришћењем </w:t>
        </w:r>
        <w:r w:rsidR="000220CE">
          <w:rPr>
            <w:i/>
            <w:lang w:val="en-US"/>
          </w:rPr>
          <w:t xml:space="preserve">Spring </w:t>
        </w:r>
        <w:r w:rsidR="000220CE">
          <w:rPr>
            <w:lang w:val="sr-Cyrl-RS"/>
          </w:rPr>
          <w:t xml:space="preserve">радног оквира. </w:t>
        </w:r>
      </w:ins>
    </w:p>
    <w:p w14:paraId="76F08844" w14:textId="1CB1A86E" w:rsidR="00617CBA" w:rsidRPr="000220CE" w:rsidDel="000220CE" w:rsidRDefault="005336AF">
      <w:pPr>
        <w:pStyle w:val="BodyText"/>
        <w:rPr>
          <w:del w:id="262" w:author="Jelena Hrnjak" w:date="2023-08-30T04:20:00Z"/>
          <w:i/>
          <w:lang w:val="sr-Cyrl-RS"/>
          <w:rPrChange w:id="263" w:author="Jelena Hrnjak" w:date="2023-08-30T04:20:00Z">
            <w:rPr>
              <w:del w:id="264" w:author="Jelena Hrnjak" w:date="2023-08-30T04:20:00Z"/>
              <w:lang w:val="sr-Cyrl-RS"/>
            </w:rPr>
          </w:rPrChange>
        </w:rPr>
        <w:pPrChange w:id="265" w:author="Jelena Hrnjak" w:date="2023-08-30T04:20:00Z">
          <w:pPr>
            <w:pStyle w:val="Heading3"/>
          </w:pPr>
        </w:pPrChange>
      </w:pPr>
      <w:del w:id="266" w:author="Jelena Hrnjak" w:date="2023-08-30T04:20:00Z">
        <w:r w:rsidRPr="00A43182" w:rsidDel="000220CE">
          <w:rPr>
            <w:i/>
            <w:lang w:val="sr-Cyrl-RS"/>
          </w:rPr>
          <w:delText>Java</w:delText>
        </w:r>
      </w:del>
      <w:ins w:id="267" w:author="Jelena Hrnjak" w:date="2023-08-27T18:59:00Z">
        <w:r w:rsidR="00617CBA">
          <w:rPr>
            <w:i/>
            <w:lang w:val="en-US"/>
          </w:rPr>
          <w:t xml:space="preserve">Java </w:t>
        </w:r>
        <w:r w:rsidR="00617CBA">
          <w:rPr>
            <w:lang w:val="sr-Cyrl-RS"/>
          </w:rPr>
          <w:t>је објектно-орије</w:t>
        </w:r>
        <w:r w:rsidR="000220CE">
          <w:rPr>
            <w:lang w:val="sr-Cyrl-RS"/>
          </w:rPr>
          <w:t>нтисан програмски језик, а п</w:t>
        </w:r>
      </w:ins>
      <w:ins w:id="268" w:author="Jelena Hrnjak" w:date="2023-08-27T19:04:00Z">
        <w:r w:rsidR="00824125">
          <w:rPr>
            <w:lang w:val="sr-Cyrl-RS"/>
          </w:rPr>
          <w:t>л</w:t>
        </w:r>
        <w:r w:rsidR="00D029B3">
          <w:rPr>
            <w:lang w:val="sr-Cyrl-RS"/>
          </w:rPr>
          <w:t>атформска независност, једноставност и објектна оријентисаност</w:t>
        </w:r>
      </w:ins>
      <w:ins w:id="269" w:author="Jelena Hrnjak" w:date="2023-08-27T19:08:00Z">
        <w:r w:rsidR="00453BA1">
          <w:rPr>
            <w:lang w:val="sr-Cyrl-RS"/>
          </w:rPr>
          <w:t xml:space="preserve"> су особине које </w:t>
        </w:r>
      </w:ins>
      <w:ins w:id="270" w:author="Jelena Hrnjak" w:date="2023-08-27T19:04:00Z">
        <w:r w:rsidR="00453BA1">
          <w:rPr>
            <w:lang w:val="sr-Cyrl-RS"/>
          </w:rPr>
          <w:t>чине</w:t>
        </w:r>
        <w:r w:rsidR="00824125">
          <w:rPr>
            <w:lang w:val="sr-Cyrl-RS"/>
          </w:rPr>
          <w:t xml:space="preserve"> овај језик </w:t>
        </w:r>
      </w:ins>
      <w:ins w:id="271" w:author="Jelena Hrnjak" w:date="2023-08-27T19:09:00Z">
        <w:r w:rsidR="00453BA1">
          <w:rPr>
            <w:lang w:val="sr-Cyrl-RS"/>
          </w:rPr>
          <w:t>честим избором</w:t>
        </w:r>
      </w:ins>
      <w:ins w:id="272" w:author="Jelena Hrnjak" w:date="2023-08-27T19:07:00Z">
        <w:r w:rsidR="00453BA1">
          <w:rPr>
            <w:lang w:val="sr-Cyrl-RS"/>
          </w:rPr>
          <w:t xml:space="preserve"> </w:t>
        </w:r>
        <w:r w:rsidR="004902AE">
          <w:rPr>
            <w:lang w:val="sr-Cyrl-RS"/>
          </w:rPr>
          <w:t>при развоју</w:t>
        </w:r>
        <w:r w:rsidR="00964434">
          <w:rPr>
            <w:lang w:val="sr-Cyrl-RS"/>
          </w:rPr>
          <w:t xml:space="preserve"> софтвера</w:t>
        </w:r>
      </w:ins>
      <w:ins w:id="273" w:author="Jelena Hrnjak" w:date="2023-08-27T19:04:00Z">
        <w:r w:rsidR="00824125">
          <w:rPr>
            <w:lang w:val="sr-Cyrl-RS"/>
          </w:rPr>
          <w:t>.</w:t>
        </w:r>
      </w:ins>
      <w:ins w:id="274" w:author="Jelena Hrnjak" w:date="2023-08-27T19:01:00Z">
        <w:r w:rsidR="00A91E18">
          <w:rPr>
            <w:i/>
            <w:lang w:val="sr-Cyrl-RS"/>
          </w:rPr>
          <w:t xml:space="preserve"> </w:t>
        </w:r>
      </w:ins>
    </w:p>
    <w:p w14:paraId="60401D3B" w14:textId="1A873632" w:rsidR="00B77BEF" w:rsidRPr="000220CE" w:rsidDel="006566F6" w:rsidRDefault="005336AF">
      <w:pPr>
        <w:pStyle w:val="BodyText"/>
        <w:rPr>
          <w:del w:id="275" w:author="Jelena Hrnjak" w:date="2023-08-27T19:34:00Z"/>
          <w:i/>
          <w:lang w:val="sr-Cyrl-RS"/>
          <w:rPrChange w:id="276" w:author="Jelena Hrnjak" w:date="2023-08-30T04:20:00Z">
            <w:rPr>
              <w:del w:id="277" w:author="Jelena Hrnjak" w:date="2023-08-27T19:34:00Z"/>
              <w:lang w:val="sr-Cyrl-RS"/>
            </w:rPr>
          </w:rPrChange>
        </w:rPr>
        <w:pPrChange w:id="278" w:author="Jelena Hrnjak" w:date="2023-08-30T04:20:00Z">
          <w:pPr>
            <w:pStyle w:val="Heading3"/>
          </w:pPr>
        </w:pPrChange>
      </w:pPr>
      <w:del w:id="279" w:author="Jelena Hrnjak" w:date="2023-08-30T04:20:00Z">
        <w:r w:rsidRPr="00A43182" w:rsidDel="000220CE">
          <w:rPr>
            <w:i/>
            <w:lang w:val="sr-Cyrl-RS"/>
          </w:rPr>
          <w:delText>Spring</w:delText>
        </w:r>
      </w:del>
      <w:del w:id="280" w:author="Jelena Hrnjak" w:date="2023-08-27T19:33:00Z">
        <w:r w:rsidRPr="00A43182" w:rsidDel="006C38A9">
          <w:rPr>
            <w:i/>
            <w:lang w:val="sr-Cyrl-RS"/>
          </w:rPr>
          <w:delText xml:space="preserve"> Boot</w:delText>
        </w:r>
      </w:del>
      <w:ins w:id="281" w:author="Jelena Hrnjak" w:date="2023-08-27T19:05:00Z">
        <w:r w:rsidR="00B77BEF">
          <w:rPr>
            <w:i/>
            <w:lang w:val="en-US"/>
          </w:rPr>
          <w:t xml:space="preserve">Spring </w:t>
        </w:r>
      </w:ins>
      <w:ins w:id="282" w:author="Jelena Hrnjak" w:date="2023-08-27T19:34:00Z">
        <w:r w:rsidR="006C38A9">
          <w:rPr>
            <w:lang w:val="sr-Cyrl-RS"/>
          </w:rPr>
          <w:t>представља</w:t>
        </w:r>
      </w:ins>
      <w:ins w:id="283" w:author="Jelena Hrnjak" w:date="2023-08-27T19:33:00Z">
        <w:r w:rsidR="006C38A9">
          <w:rPr>
            <w:lang w:val="sr-Cyrl-RS"/>
          </w:rPr>
          <w:t xml:space="preserve"> радни оквир </w:t>
        </w:r>
      </w:ins>
      <w:ins w:id="284" w:author="Jelena Hrnjak" w:date="2023-08-28T21:34:00Z">
        <w:r w:rsidR="00A14D15">
          <w:rPr>
            <w:lang w:val="sr-Cyrl-RS"/>
          </w:rPr>
          <w:t xml:space="preserve">за програмски језик </w:t>
        </w:r>
        <w:r w:rsidR="00A14D15">
          <w:rPr>
            <w:i/>
            <w:lang w:val="en-US"/>
          </w:rPr>
          <w:t xml:space="preserve">Java. </w:t>
        </w:r>
        <w:r w:rsidR="00A14D15">
          <w:rPr>
            <w:lang w:val="sr-Cyrl-RS"/>
          </w:rPr>
          <w:t>О</w:t>
        </w:r>
      </w:ins>
      <w:ins w:id="285" w:author="Jelena Hrnjak" w:date="2023-08-28T21:02:00Z">
        <w:r w:rsidR="00D33836">
          <w:rPr>
            <w:lang w:val="sr-Cyrl-RS"/>
          </w:rPr>
          <w:t xml:space="preserve">могућава лакши </w:t>
        </w:r>
        <w:r w:rsidR="00562D7D">
          <w:rPr>
            <w:lang w:val="sr-Cyrl-RS"/>
          </w:rPr>
          <w:t>и бржи развој</w:t>
        </w:r>
      </w:ins>
      <w:ins w:id="286" w:author="Jelena Hrnjak" w:date="2023-08-28T21:34:00Z">
        <w:r w:rsidR="00A14D15">
          <w:rPr>
            <w:lang w:val="sr-Cyrl-RS"/>
          </w:rPr>
          <w:t xml:space="preserve"> </w:t>
        </w:r>
      </w:ins>
      <w:ins w:id="287" w:author="Jelena Hrnjak" w:date="2023-08-28T21:08:00Z">
        <w:r w:rsidR="00DC6929">
          <w:rPr>
            <w:lang w:val="sr-Cyrl-RS"/>
          </w:rPr>
          <w:t>микросервисних</w:t>
        </w:r>
        <w:r w:rsidR="002D2C4D">
          <w:rPr>
            <w:lang w:val="sr-Cyrl-RS"/>
          </w:rPr>
          <w:t>, веб и м</w:t>
        </w:r>
        <w:r w:rsidR="00DC6929">
          <w:rPr>
            <w:lang w:val="sr-Cyrl-RS"/>
          </w:rPr>
          <w:t>ногих других апликација</w:t>
        </w:r>
        <w:r w:rsidR="002D2C4D">
          <w:rPr>
            <w:lang w:val="sr-Cyrl-RS"/>
          </w:rPr>
          <w:t xml:space="preserve">. </w:t>
        </w:r>
      </w:ins>
      <w:ins w:id="288" w:author="Jelena Hrnjak" w:date="2023-08-28T21:13:00Z">
        <w:r w:rsidR="00271A01">
          <w:rPr>
            <w:lang w:val="sr-Cyrl-RS"/>
          </w:rPr>
          <w:t>Овај радни оквир је организован у модуле</w:t>
        </w:r>
      </w:ins>
      <w:ins w:id="289" w:author="Jelena Hrnjak" w:date="2023-08-28T21:10:00Z">
        <w:r w:rsidR="004D0DF4">
          <w:rPr>
            <w:lang w:val="sr-Cyrl-RS"/>
          </w:rPr>
          <w:t xml:space="preserve"> који </w:t>
        </w:r>
        <w:r w:rsidR="00044A2C">
          <w:rPr>
            <w:lang w:val="sr-Cyrl-RS"/>
          </w:rPr>
          <w:t>нуде функционалности за</w:t>
        </w:r>
        <w:r w:rsidR="004D0DF4">
          <w:rPr>
            <w:lang w:val="sr-Cyrl-RS"/>
          </w:rPr>
          <w:t xml:space="preserve"> подршку</w:t>
        </w:r>
        <w:r w:rsidR="00044A2C">
          <w:rPr>
            <w:lang w:val="sr-Cyrl-RS"/>
          </w:rPr>
          <w:t xml:space="preserve"> различитих</w:t>
        </w:r>
        <w:r w:rsidR="006566F6">
          <w:rPr>
            <w:lang w:val="sr-Cyrl-RS"/>
          </w:rPr>
          <w:t xml:space="preserve"> аспекат</w:t>
        </w:r>
        <w:r w:rsidR="00044A2C">
          <w:rPr>
            <w:lang w:val="sr-Cyrl-RS"/>
          </w:rPr>
          <w:t>а</w:t>
        </w:r>
        <w:r w:rsidR="004D0DF4">
          <w:rPr>
            <w:lang w:val="sr-Cyrl-RS"/>
          </w:rPr>
          <w:t xml:space="preserve"> развоја апликација. </w:t>
        </w:r>
      </w:ins>
      <w:ins w:id="290" w:author="Jelena Hrnjak" w:date="2023-08-28T21:11:00Z">
        <w:r w:rsidR="00044A2C">
          <w:rPr>
            <w:lang w:val="sr-Cyrl-RS"/>
          </w:rPr>
          <w:t xml:space="preserve">Неки од најпознатијих модула су </w:t>
        </w:r>
        <w:r w:rsidR="00044A2C">
          <w:rPr>
            <w:i/>
            <w:lang w:val="en-US"/>
          </w:rPr>
          <w:t>Spring Bo</w:t>
        </w:r>
        <w:r w:rsidR="006566F6">
          <w:rPr>
            <w:i/>
            <w:lang w:val="en-US"/>
          </w:rPr>
          <w:t>ot</w:t>
        </w:r>
      </w:ins>
      <w:ins w:id="291" w:author="Jelena Hrnjak" w:date="2023-08-30T04:21:00Z">
        <w:r w:rsidR="009649AE">
          <w:rPr>
            <w:i/>
            <w:lang w:val="en-US"/>
          </w:rPr>
          <w:t xml:space="preserve"> </w:t>
        </w:r>
      </w:ins>
      <w:ins w:id="292" w:author="Jelena Hrnjak" w:date="2023-08-30T04:22:00Z">
        <w:r w:rsidR="009649AE">
          <w:rPr>
            <w:lang w:val="en-US"/>
          </w:rPr>
          <w:t>[1</w:t>
        </w:r>
      </w:ins>
      <w:r w:rsidR="00AF75F3">
        <w:rPr>
          <w:lang w:val="en-US"/>
        </w:rPr>
        <w:t>1</w:t>
      </w:r>
      <w:ins w:id="293" w:author="Jelena Hrnjak" w:date="2023-08-30T04:22:00Z">
        <w:r w:rsidR="009649AE">
          <w:rPr>
            <w:lang w:val="en-US"/>
          </w:rPr>
          <w:t>]</w:t>
        </w:r>
      </w:ins>
      <w:ins w:id="294" w:author="Jelena Hrnjak" w:date="2023-08-28T21:11:00Z">
        <w:r w:rsidR="006566F6">
          <w:rPr>
            <w:i/>
            <w:lang w:val="en-US"/>
          </w:rPr>
          <w:t xml:space="preserve"> </w:t>
        </w:r>
      </w:ins>
      <w:ins w:id="295" w:author="Jelena Hrnjak" w:date="2023-08-28T21:15:00Z">
        <w:r w:rsidR="006566F6">
          <w:rPr>
            <w:lang w:val="sr-Cyrl-RS"/>
          </w:rPr>
          <w:t>и</w:t>
        </w:r>
      </w:ins>
      <w:ins w:id="296" w:author="Jelena Hrnjak" w:date="2023-08-28T21:11:00Z">
        <w:r w:rsidR="00044A2C">
          <w:rPr>
            <w:i/>
            <w:lang w:val="en-US"/>
          </w:rPr>
          <w:t xml:space="preserve"> Spring Security</w:t>
        </w:r>
      </w:ins>
      <w:ins w:id="297" w:author="Jelena Hrnjak" w:date="2023-08-30T04:22:00Z">
        <w:r w:rsidR="009649AE">
          <w:rPr>
            <w:i/>
            <w:lang w:val="en-US"/>
          </w:rPr>
          <w:t xml:space="preserve"> </w:t>
        </w:r>
        <w:r w:rsidR="009649AE">
          <w:rPr>
            <w:sz w:val="22"/>
            <w:lang w:val="en-US"/>
          </w:rPr>
          <w:t>[1</w:t>
        </w:r>
      </w:ins>
      <w:r w:rsidR="00AF75F3">
        <w:rPr>
          <w:sz w:val="22"/>
          <w:lang w:val="en-US"/>
        </w:rPr>
        <w:t>2</w:t>
      </w:r>
      <w:ins w:id="298" w:author="Jelena Hrnjak" w:date="2023-08-30T04:22:00Z">
        <w:r w:rsidR="009649AE">
          <w:rPr>
            <w:sz w:val="22"/>
            <w:lang w:val="en-US"/>
          </w:rPr>
          <w:t>]</w:t>
        </w:r>
      </w:ins>
      <w:ins w:id="299" w:author="Jelena Hrnjak" w:date="2023-08-28T21:06:00Z">
        <w:r w:rsidR="006566F6">
          <w:rPr>
            <w:lang w:val="sr-Cyrl-RS"/>
          </w:rPr>
          <w:t>.</w:t>
        </w:r>
      </w:ins>
    </w:p>
    <w:p w14:paraId="4AA0EB9B" w14:textId="2BE35D37" w:rsidR="006566F6" w:rsidRDefault="009649AE">
      <w:pPr>
        <w:pStyle w:val="BodyText"/>
        <w:ind w:firstLine="0"/>
        <w:rPr>
          <w:ins w:id="300" w:author="Jelena Hrnjak" w:date="2023-08-30T04:21:00Z"/>
          <w:lang w:val="sr-Cyrl-RS"/>
        </w:rPr>
        <w:pPrChange w:id="301" w:author="Jelena Hrnjak" w:date="2023-08-28T21:16:00Z">
          <w:pPr>
            <w:pStyle w:val="Heading3"/>
          </w:pPr>
        </w:pPrChange>
      </w:pPr>
      <w:ins w:id="302" w:author="Jelena Hrnjak" w:date="2023-08-30T04:20:00Z">
        <w:r>
          <w:rPr>
            <w:lang w:val="sr-Cyrl-RS"/>
          </w:rPr>
          <w:t xml:space="preserve"> </w:t>
        </w:r>
      </w:ins>
      <w:ins w:id="303" w:author="Jelena Hrnjak" w:date="2023-08-28T21:15:00Z">
        <w:r w:rsidR="006566F6">
          <w:rPr>
            <w:i/>
            <w:lang w:val="en-US"/>
          </w:rPr>
          <w:t>Spring Boot</w:t>
        </w:r>
      </w:ins>
      <w:ins w:id="304" w:author="Jelena Hrnjak" w:date="2023-08-28T21:20:00Z">
        <w:r w:rsidR="00F01990" w:rsidRPr="00F01990">
          <w:rPr>
            <w:lang w:val="sr-Cyrl-RS"/>
          </w:rPr>
          <w:t xml:space="preserve"> </w:t>
        </w:r>
        <w:r w:rsidR="00F01990">
          <w:rPr>
            <w:lang w:val="sr-Cyrl-RS"/>
          </w:rPr>
          <w:t>је модул који</w:t>
        </w:r>
      </w:ins>
      <w:ins w:id="305" w:author="Jelena Hrnjak" w:date="2023-08-28T21:15:00Z">
        <w:r w:rsidR="006566F6">
          <w:rPr>
            <w:i/>
            <w:lang w:val="en-US"/>
          </w:rPr>
          <w:t xml:space="preserve"> </w:t>
        </w:r>
      </w:ins>
      <w:ins w:id="306" w:author="Jelena Hrnjak" w:date="2023-08-28T21:17:00Z">
        <w:r w:rsidR="00E97BD5">
          <w:rPr>
            <w:lang w:val="sr-Cyrl-RS"/>
          </w:rPr>
          <w:t xml:space="preserve">омогућава </w:t>
        </w:r>
        <w:r w:rsidR="005471A9">
          <w:rPr>
            <w:lang w:val="sr-Cyrl-RS"/>
          </w:rPr>
          <w:t xml:space="preserve">креирање инфраструктуре за самосталне апликације које су спремне за продукцију. </w:t>
        </w:r>
      </w:ins>
      <w:ins w:id="307" w:author="Jelena Hrnjak" w:date="2023-08-28T21:18:00Z">
        <w:r w:rsidR="005471A9">
          <w:rPr>
            <w:lang w:val="sr-Cyrl-RS"/>
          </w:rPr>
          <w:t xml:space="preserve">Конфигурација се врши помоћу алата </w:t>
        </w:r>
        <w:r w:rsidR="005471A9">
          <w:rPr>
            <w:i/>
            <w:lang w:val="en-US"/>
          </w:rPr>
          <w:t xml:space="preserve">Maven </w:t>
        </w:r>
        <w:r w:rsidR="005471A9">
          <w:rPr>
            <w:lang w:val="sr-Cyrl-RS"/>
          </w:rPr>
          <w:t xml:space="preserve">постављањем иницијалног </w:t>
        </w:r>
        <w:r w:rsidR="005471A9">
          <w:rPr>
            <w:i/>
            <w:lang w:val="en-US"/>
          </w:rPr>
          <w:t xml:space="preserve">pom.xml </w:t>
        </w:r>
        <w:r w:rsidR="005471A9">
          <w:rPr>
            <w:lang w:val="sr-Cyrl-RS"/>
          </w:rPr>
          <w:t>фајла.</w:t>
        </w:r>
      </w:ins>
      <w:ins w:id="308" w:author="Jelena Hrnjak" w:date="2023-08-28T21:20:00Z">
        <w:r w:rsidR="00F74A7B">
          <w:rPr>
            <w:lang w:val="en-US"/>
          </w:rPr>
          <w:t xml:space="preserve"> </w:t>
        </w:r>
      </w:ins>
      <w:ins w:id="309" w:author="Jelena Hrnjak" w:date="2023-08-28T21:16:00Z">
        <w:r w:rsidR="00E97BD5">
          <w:rPr>
            <w:i/>
            <w:lang w:val="en-US"/>
          </w:rPr>
          <w:t xml:space="preserve">Spring Security </w:t>
        </w:r>
      </w:ins>
      <w:ins w:id="310" w:author="Jelena Hrnjak" w:date="2023-08-28T21:19:00Z">
        <w:r w:rsidR="00270EA2">
          <w:rPr>
            <w:lang w:val="sr-Cyrl-RS"/>
          </w:rPr>
          <w:t xml:space="preserve">нуди решење за аутентификацију и ауторизацију апликације. </w:t>
        </w:r>
      </w:ins>
      <w:ins w:id="311" w:author="Jelena Hrnjak" w:date="2023-08-28T23:28:00Z">
        <w:r w:rsidR="00504202">
          <w:rPr>
            <w:lang w:val="sr-Cyrl-RS"/>
          </w:rPr>
          <w:t xml:space="preserve">Има уграђену подршку за различите </w:t>
        </w:r>
      </w:ins>
      <w:ins w:id="312" w:author="Jelena Hrnjak" w:date="2023-08-28T23:29:00Z">
        <w:r w:rsidR="00504202">
          <w:rPr>
            <w:lang w:val="sr-Cyrl-RS"/>
          </w:rPr>
          <w:t>безбедносне механизме, односно стандарде</w:t>
        </w:r>
        <w:r w:rsidR="00607A10">
          <w:rPr>
            <w:lang w:val="sr-Cyrl-RS"/>
          </w:rPr>
          <w:t xml:space="preserve"> и складиштење лозинки у шифрованом облику</w:t>
        </w:r>
      </w:ins>
      <w:ins w:id="313" w:author="Jelena Hrnjak" w:date="2023-08-28T23:30:00Z">
        <w:r w:rsidR="00607A10">
          <w:rPr>
            <w:lang w:val="sr-Cyrl-RS"/>
          </w:rPr>
          <w:t>.</w:t>
        </w:r>
      </w:ins>
    </w:p>
    <w:p w14:paraId="4B35C7FE" w14:textId="7C44D8E7" w:rsidR="005D0FF8" w:rsidRDefault="009649AE">
      <w:pPr>
        <w:pStyle w:val="BodyText"/>
        <w:ind w:firstLine="0"/>
        <w:rPr>
          <w:ins w:id="314" w:author="Jelena Hrnjak" w:date="2023-08-30T04:23:00Z"/>
          <w:lang w:val="sr-Cyrl-RS"/>
        </w:rPr>
        <w:pPrChange w:id="315" w:author="Jelena Hrnjak" w:date="2023-08-28T21:16:00Z">
          <w:pPr>
            <w:pStyle w:val="Heading3"/>
          </w:pPr>
        </w:pPrChange>
      </w:pPr>
      <w:ins w:id="316" w:author="Jelena Hrnjak" w:date="2023-08-30T04:21:00Z">
        <w:r>
          <w:rPr>
            <w:lang w:val="sr-Cyrl-RS"/>
          </w:rPr>
          <w:tab/>
          <w:t xml:space="preserve">Подржана су три система за управљање базама података: </w:t>
        </w:r>
        <w:r>
          <w:rPr>
            <w:i/>
            <w:lang w:val="en-US"/>
          </w:rPr>
          <w:t>PostgreSQL</w:t>
        </w:r>
      </w:ins>
      <w:ins w:id="317" w:author="Jelena Hrnjak" w:date="2023-08-30T04:22:00Z">
        <w:r>
          <w:rPr>
            <w:i/>
            <w:lang w:val="en-US"/>
          </w:rPr>
          <w:t xml:space="preserve"> </w:t>
        </w:r>
        <w:r w:rsidR="00BE1519">
          <w:rPr>
            <w:lang w:val="en-US"/>
          </w:rPr>
          <w:t>[1</w:t>
        </w:r>
      </w:ins>
      <w:r w:rsidR="00AF75F3">
        <w:rPr>
          <w:lang w:val="en-US"/>
        </w:rPr>
        <w:t>3</w:t>
      </w:r>
      <w:ins w:id="318" w:author="Jelena Hrnjak" w:date="2023-08-30T04:22:00Z">
        <w:r w:rsidR="00BE1519">
          <w:rPr>
            <w:lang w:val="en-US"/>
          </w:rPr>
          <w:t>]</w:t>
        </w:r>
      </w:ins>
      <w:ins w:id="319" w:author="Jelena Hrnjak" w:date="2023-08-30T04:21:00Z">
        <w:r>
          <w:rPr>
            <w:i/>
            <w:lang w:val="en-US"/>
          </w:rPr>
          <w:t xml:space="preserve">, MySQL </w:t>
        </w:r>
      </w:ins>
      <w:ins w:id="320" w:author="Jelena Hrnjak" w:date="2023-08-30T04:22:00Z">
        <w:r w:rsidR="00BE1519">
          <w:rPr>
            <w:lang w:val="en-US"/>
          </w:rPr>
          <w:t>[1</w:t>
        </w:r>
      </w:ins>
      <w:r w:rsidR="00AF75F3">
        <w:rPr>
          <w:lang w:val="en-US"/>
        </w:rPr>
        <w:t>4</w:t>
      </w:r>
      <w:ins w:id="321" w:author="Jelena Hrnjak" w:date="2023-08-30T04:22:00Z">
        <w:r w:rsidR="00BE1519">
          <w:rPr>
            <w:lang w:val="en-US"/>
          </w:rPr>
          <w:t xml:space="preserve">] </w:t>
        </w:r>
      </w:ins>
      <w:ins w:id="322" w:author="Jelena Hrnjak" w:date="2023-08-30T04:21:00Z">
        <w:r>
          <w:rPr>
            <w:lang w:val="sr-Cyrl-RS"/>
          </w:rPr>
          <w:t xml:space="preserve">и </w:t>
        </w:r>
        <w:r>
          <w:rPr>
            <w:i/>
            <w:lang w:val="en-US"/>
          </w:rPr>
          <w:t>Oracle Database</w:t>
        </w:r>
      </w:ins>
      <w:ins w:id="323" w:author="Jelena Hrnjak" w:date="2023-08-30T04:22:00Z">
        <w:r w:rsidR="00BE1519">
          <w:rPr>
            <w:i/>
            <w:lang w:val="en-US"/>
          </w:rPr>
          <w:t xml:space="preserve"> </w:t>
        </w:r>
        <w:r w:rsidR="00BE1519">
          <w:rPr>
            <w:lang w:val="en-US"/>
          </w:rPr>
          <w:t>[1</w:t>
        </w:r>
      </w:ins>
      <w:r w:rsidR="00AF75F3">
        <w:rPr>
          <w:lang w:val="en-US"/>
        </w:rPr>
        <w:t>5</w:t>
      </w:r>
      <w:ins w:id="324" w:author="Jelena Hrnjak" w:date="2023-08-30T04:22:00Z">
        <w:r w:rsidR="00BE1519">
          <w:rPr>
            <w:lang w:val="en-US"/>
          </w:rPr>
          <w:t>]</w:t>
        </w:r>
      </w:ins>
      <w:ins w:id="325" w:author="Jelena Hrnjak" w:date="2023-08-30T04:21:00Z">
        <w:r>
          <w:rPr>
            <w:i/>
            <w:lang w:val="en-US"/>
          </w:rPr>
          <w:t xml:space="preserve">. </w:t>
        </w:r>
      </w:ins>
      <w:ins w:id="326" w:author="Jelena Hrnjak" w:date="2023-08-29T19:43:00Z">
        <w:r w:rsidR="005D0FF8">
          <w:rPr>
            <w:i/>
            <w:lang w:val="en-US"/>
          </w:rPr>
          <w:t xml:space="preserve">PostgreSQL </w:t>
        </w:r>
        <w:r w:rsidR="005D0FF8">
          <w:rPr>
            <w:lang w:val="sr-Cyrl-RS"/>
          </w:rPr>
          <w:t>је релациони објектно-оријентисан систе</w:t>
        </w:r>
        <w:r>
          <w:rPr>
            <w:lang w:val="sr-Cyrl-RS"/>
          </w:rPr>
          <w:t xml:space="preserve">м за управљање базама података. </w:t>
        </w:r>
        <w:r w:rsidR="005D0FF8">
          <w:rPr>
            <w:lang w:val="sr-Cyrl-RS"/>
          </w:rPr>
          <w:t>Користи и проширује језик</w:t>
        </w:r>
        <w:r w:rsidR="005D0FF8" w:rsidRPr="00D67580">
          <w:rPr>
            <w:i/>
            <w:lang w:val="sr-Cyrl-RS"/>
          </w:rPr>
          <w:t xml:space="preserve"> </w:t>
        </w:r>
        <w:r w:rsidR="005D0FF8" w:rsidRPr="00D67580">
          <w:rPr>
            <w:i/>
            <w:lang w:val="en-US"/>
          </w:rPr>
          <w:t>SQL</w:t>
        </w:r>
        <w:r w:rsidR="005D0FF8">
          <w:rPr>
            <w:i/>
            <w:lang w:val="ru-RU"/>
          </w:rPr>
          <w:t xml:space="preserve"> </w:t>
        </w:r>
        <w:r w:rsidR="005D0FF8">
          <w:rPr>
            <w:lang w:val="ru-RU"/>
          </w:rPr>
          <w:t>и омогућава сигурно склади</w:t>
        </w:r>
        <w:r w:rsidR="005D0FF8">
          <w:rPr>
            <w:lang w:val="sr-Cyrl-RS"/>
          </w:rPr>
          <w:t>штење великог броја података. Издваја се по подршци великог скупа типова података, као и могућности креирања нових типова од стране корисника.</w:t>
        </w:r>
      </w:ins>
      <w:ins w:id="327" w:author="Jelena Hrnjak" w:date="2023-08-30T04:22:00Z">
        <w:r w:rsidR="00020F3F">
          <w:rPr>
            <w:i/>
            <w:lang w:val="en-US"/>
          </w:rPr>
          <w:t xml:space="preserve"> </w:t>
        </w:r>
      </w:ins>
      <w:ins w:id="328" w:author="Jelena Hrnjak" w:date="2023-08-29T19:43:00Z">
        <w:r w:rsidR="005D0FF8">
          <w:rPr>
            <w:i/>
            <w:lang w:val="en-US"/>
          </w:rPr>
          <w:t xml:space="preserve">MySQL </w:t>
        </w:r>
        <w:r w:rsidR="005D0FF8">
          <w:rPr>
            <w:lang w:val="sr-Cyrl-RS"/>
          </w:rPr>
          <w:t xml:space="preserve">представља релациони систем за управљање базама података </w:t>
        </w:r>
      </w:ins>
      <w:ins w:id="329" w:author="Jelena Hrnjak" w:date="2023-08-30T04:23:00Z">
        <w:r w:rsidR="00020F3F">
          <w:rPr>
            <w:lang w:val="sr-Cyrl-RS"/>
          </w:rPr>
          <w:t>који п</w:t>
        </w:r>
      </w:ins>
      <w:ins w:id="330" w:author="Jelena Hrnjak" w:date="2023-08-29T19:43:00Z">
        <w:r w:rsidR="005D0FF8">
          <w:rPr>
            <w:lang w:val="sr-Cyrl-RS"/>
          </w:rPr>
          <w:t xml:space="preserve">одржава широк скуп </w:t>
        </w:r>
        <w:r w:rsidR="005D0FF8">
          <w:rPr>
            <w:i/>
            <w:lang w:val="en-US"/>
          </w:rPr>
          <w:t xml:space="preserve">SQL </w:t>
        </w:r>
        <w:r w:rsidR="005D0FF8">
          <w:rPr>
            <w:lang w:val="sr-Cyrl-RS"/>
          </w:rPr>
          <w:t>операција и фукнционалности, укључујући рад са трансакцијама, индексирање и могућност вишекорисничког опслуживања.</w:t>
        </w:r>
        <w:r w:rsidR="00C47A04">
          <w:rPr>
            <w:lang w:val="sr-Cyrl-RS"/>
          </w:rPr>
          <w:t xml:space="preserve"> </w:t>
        </w:r>
        <w:r w:rsidR="005D0FF8">
          <w:rPr>
            <w:i/>
          </w:rPr>
          <w:t xml:space="preserve">Oracle Database </w:t>
        </w:r>
        <w:r w:rsidR="005D0FF8">
          <w:rPr>
            <w:lang w:val="sr-Cyrl-RS"/>
          </w:rPr>
          <w:t xml:space="preserve">је релациони систем за управљање базама </w:t>
        </w:r>
      </w:ins>
      <w:ins w:id="331" w:author="Jelena Hrnjak" w:date="2023-08-30T04:23:00Z">
        <w:r w:rsidR="00C47A04">
          <w:rPr>
            <w:lang w:val="sr-Cyrl-RS"/>
          </w:rPr>
          <w:t>који к</w:t>
        </w:r>
      </w:ins>
      <w:ins w:id="332" w:author="Jelena Hrnjak" w:date="2023-08-29T19:43:00Z">
        <w:r w:rsidR="005D0FF8">
          <w:rPr>
            <w:lang w:val="sr-Cyrl-RS"/>
          </w:rPr>
          <w:t xml:space="preserve">ористи језик </w:t>
        </w:r>
        <w:r w:rsidR="005D0FF8">
          <w:rPr>
            <w:i/>
            <w:lang w:val="en-US"/>
          </w:rPr>
          <w:t>SQL</w:t>
        </w:r>
        <w:r w:rsidR="005D0FF8">
          <w:rPr>
            <w:i/>
            <w:lang w:val="sr-Cyrl-RS"/>
          </w:rPr>
          <w:t xml:space="preserve"> </w:t>
        </w:r>
        <w:r w:rsidR="005D0FF8">
          <w:rPr>
            <w:lang w:val="sr-Cyrl-RS"/>
          </w:rPr>
          <w:t>за манипулацију над подацима.</w:t>
        </w:r>
      </w:ins>
    </w:p>
    <w:p w14:paraId="65E59B13" w14:textId="366C454F" w:rsidR="003C1FFE" w:rsidRPr="00D03E6D" w:rsidRDefault="003C1FFE">
      <w:pPr>
        <w:pStyle w:val="BodyText"/>
        <w:ind w:firstLine="0"/>
        <w:rPr>
          <w:ins w:id="333" w:author="Jelena Hrnjak" w:date="2023-08-27T19:34:00Z"/>
          <w:lang w:val="en-US"/>
          <w:rPrChange w:id="334" w:author="Jelena Hrnjak" w:date="2023-08-30T04:25:00Z">
            <w:rPr>
              <w:ins w:id="335" w:author="Jelena Hrnjak" w:date="2023-08-27T19:34:00Z"/>
              <w:lang w:val="sr-Cyrl-RS"/>
            </w:rPr>
          </w:rPrChange>
        </w:rPr>
        <w:pPrChange w:id="336" w:author="Jelena Hrnjak" w:date="2023-08-28T21:16:00Z">
          <w:pPr>
            <w:pStyle w:val="Heading3"/>
          </w:pPr>
        </w:pPrChange>
      </w:pPr>
      <w:ins w:id="337" w:author="Jelena Hrnjak" w:date="2023-08-30T04:23:00Z">
        <w:r>
          <w:rPr>
            <w:lang w:val="sr-Cyrl-RS"/>
          </w:rPr>
          <w:tab/>
          <w:t xml:space="preserve">Иако </w:t>
        </w:r>
      </w:ins>
      <w:ins w:id="338" w:author="Jelena Hrnjak" w:date="2023-08-30T04:24:00Z">
        <w:r>
          <w:rPr>
            <w:lang w:val="sr-Cyrl-RS"/>
          </w:rPr>
          <w:t xml:space="preserve">радни оквир </w:t>
        </w:r>
        <w:r>
          <w:rPr>
            <w:i/>
            <w:lang w:val="en-US"/>
          </w:rPr>
          <w:t xml:space="preserve">Spring </w:t>
        </w:r>
        <w:r>
          <w:rPr>
            <w:lang w:val="sr-Cyrl-RS"/>
          </w:rPr>
          <w:t xml:space="preserve">пружа решење за аутентификацију и ауторизацију помоћу модула </w:t>
        </w:r>
        <w:r>
          <w:rPr>
            <w:i/>
            <w:lang w:val="en-US"/>
          </w:rPr>
          <w:t>Spring Security</w:t>
        </w:r>
        <w:r>
          <w:rPr>
            <w:i/>
            <w:lang w:val="sr-Cyrl-RS"/>
          </w:rPr>
          <w:t xml:space="preserve">, </w:t>
        </w:r>
        <w:r w:rsidR="00D03E6D">
          <w:rPr>
            <w:lang w:val="sr-Cyrl-RS"/>
          </w:rPr>
          <w:t xml:space="preserve">оваква заштита веб апликација се не препоручује уколико постоји потреба за вишим нивоом безбедности. </w:t>
        </w:r>
      </w:ins>
      <w:ins w:id="339" w:author="Jelena Hrnjak" w:date="2023-08-30T04:25:00Z">
        <w:r w:rsidR="00D03E6D">
          <w:rPr>
            <w:lang w:val="sr-Cyrl-RS"/>
          </w:rPr>
          <w:t>Због тога, подржана су три механизма безбедности: основна аутентификација</w:t>
        </w:r>
        <w:r w:rsidR="00D03E6D">
          <w:rPr>
            <w:lang w:val="en-US"/>
          </w:rPr>
          <w:t xml:space="preserve"> [1</w:t>
        </w:r>
      </w:ins>
      <w:r w:rsidR="00AF75F3">
        <w:rPr>
          <w:lang w:val="en-US"/>
        </w:rPr>
        <w:t>6</w:t>
      </w:r>
      <w:ins w:id="340" w:author="Jelena Hrnjak" w:date="2023-08-30T04:25:00Z">
        <w:r w:rsidR="00D03E6D">
          <w:rPr>
            <w:lang w:val="en-US"/>
          </w:rPr>
          <w:t xml:space="preserve">] </w:t>
        </w:r>
        <w:r w:rsidR="00D03E6D">
          <w:rPr>
            <w:lang w:val="sr-Cyrl-RS"/>
          </w:rPr>
          <w:t>, стандард</w:t>
        </w:r>
        <w:r w:rsidR="00D03E6D">
          <w:rPr>
            <w:lang w:val="en-US"/>
          </w:rPr>
          <w:t xml:space="preserve"> </w:t>
        </w:r>
      </w:ins>
      <w:ins w:id="341" w:author="Jelena Hrnjak" w:date="2023-08-30T04:26:00Z">
        <w:r w:rsidR="00D03E6D">
          <w:rPr>
            <w:i/>
            <w:lang w:val="en-US"/>
          </w:rPr>
          <w:t xml:space="preserve">JSON </w:t>
        </w:r>
        <w:r w:rsidR="00D03E6D">
          <w:rPr>
            <w:lang w:val="sr-Cyrl-RS"/>
          </w:rPr>
          <w:t xml:space="preserve">веб токен </w:t>
        </w:r>
      </w:ins>
      <w:ins w:id="342" w:author="Jelena Hrnjak" w:date="2023-08-30T04:25:00Z">
        <w:r w:rsidR="00D03E6D">
          <w:rPr>
            <w:lang w:val="en-US"/>
          </w:rPr>
          <w:t>[1</w:t>
        </w:r>
      </w:ins>
      <w:r w:rsidR="00AF75F3">
        <w:rPr>
          <w:lang w:val="en-US"/>
        </w:rPr>
        <w:t>7</w:t>
      </w:r>
      <w:ins w:id="343" w:author="Jelena Hrnjak" w:date="2023-08-30T04:25:00Z">
        <w:r w:rsidR="00D03E6D">
          <w:rPr>
            <w:lang w:val="en-US"/>
          </w:rPr>
          <w:t xml:space="preserve">] и стандард </w:t>
        </w:r>
      </w:ins>
      <w:ins w:id="344" w:author="Jelena Hrnjak" w:date="2023-08-30T04:26:00Z">
        <w:r w:rsidR="00D03E6D">
          <w:rPr>
            <w:i/>
            <w:lang w:val="en-US"/>
          </w:rPr>
          <w:t>OAuth</w:t>
        </w:r>
      </w:ins>
      <w:ins w:id="345" w:author="Jelena Hrnjak" w:date="2023-08-30T04:25:00Z">
        <w:r w:rsidR="00D03E6D">
          <w:rPr>
            <w:lang w:val="en-US"/>
          </w:rPr>
          <w:t xml:space="preserve"> [1</w:t>
        </w:r>
      </w:ins>
      <w:r w:rsidR="00AF75F3">
        <w:rPr>
          <w:lang w:val="en-US"/>
        </w:rPr>
        <w:t>8</w:t>
      </w:r>
      <w:ins w:id="346" w:author="Jelena Hrnjak" w:date="2023-08-30T04:25:00Z">
        <w:r w:rsidR="00D03E6D">
          <w:rPr>
            <w:lang w:val="en-US"/>
          </w:rPr>
          <w:t>].</w:t>
        </w:r>
        <w:r w:rsidR="00D03E6D">
          <w:rPr>
            <w:lang w:val="sr-Cyrl-RS"/>
          </w:rPr>
          <w:t xml:space="preserve"> </w:t>
        </w:r>
      </w:ins>
    </w:p>
    <w:p w14:paraId="510E665F" w14:textId="3E716B3C" w:rsidR="005336AF" w:rsidRDefault="00350156">
      <w:pPr>
        <w:pStyle w:val="Heading3"/>
        <w:rPr>
          <w:ins w:id="347" w:author="Jelena Hrnjak" w:date="2023-08-27T19:44:00Z"/>
        </w:rPr>
      </w:pPr>
      <w:bookmarkStart w:id="348" w:name="_Toc144322155"/>
      <w:ins w:id="349" w:author="Jelena Hrnjak" w:date="2023-08-27T19:45:00Z">
        <w:r>
          <w:rPr>
            <w:lang w:val="sr-Cyrl-RS"/>
          </w:rPr>
          <w:t>Основна аутентификација</w:t>
        </w:r>
      </w:ins>
      <w:bookmarkEnd w:id="348"/>
      <w:del w:id="350" w:author="Jelena Hrnjak" w:date="2023-08-27T19:45:00Z">
        <w:r w:rsidR="005336AF" w:rsidRPr="00A43182" w:rsidDel="00350156">
          <w:delText>Basic Authentication</w:delText>
        </w:r>
      </w:del>
    </w:p>
    <w:p w14:paraId="68E0AFD8" w14:textId="1479A816" w:rsidR="00EE5E1D" w:rsidRPr="00DD1FBA" w:rsidRDefault="00350156">
      <w:pPr>
        <w:pStyle w:val="BodyText"/>
        <w:rPr>
          <w:lang w:val="sr-Cyrl-RS"/>
          <w:rPrChange w:id="351" w:author="Jelena Hrnjak" w:date="2023-08-28T23:47:00Z">
            <w:rPr/>
          </w:rPrChange>
        </w:rPr>
        <w:pPrChange w:id="352" w:author="Jelena Hrnjak" w:date="2023-08-27T19:53:00Z">
          <w:pPr>
            <w:pStyle w:val="Heading3"/>
          </w:pPr>
        </w:pPrChange>
      </w:pPr>
      <w:ins w:id="353" w:author="Jelena Hrnjak" w:date="2023-08-27T19:44:00Z">
        <w:r>
          <w:rPr>
            <w:lang w:val="sr-Cyrl-RS"/>
          </w:rPr>
          <w:t xml:space="preserve">Основна аутентификација </w:t>
        </w:r>
      </w:ins>
      <w:ins w:id="354" w:author="Jelena Hrnjak" w:date="2023-08-27T19:45:00Z">
        <w:r>
          <w:rPr>
            <w:lang w:val="sr-Cyrl-RS"/>
          </w:rPr>
          <w:t xml:space="preserve">(енгл. </w:t>
        </w:r>
        <w:r>
          <w:rPr>
            <w:i/>
            <w:lang w:val="en-US"/>
          </w:rPr>
          <w:t>Basic Authentication</w:t>
        </w:r>
        <w:r>
          <w:rPr>
            <w:lang w:val="sr-Cyrl-RS"/>
          </w:rPr>
          <w:t>)</w:t>
        </w:r>
        <w:r w:rsidR="0075457F">
          <w:rPr>
            <w:lang w:val="sr-Cyrl-RS"/>
          </w:rPr>
          <w:t xml:space="preserve"> представља </w:t>
        </w:r>
      </w:ins>
      <w:ins w:id="355" w:author="Jelena Hrnjak" w:date="2023-08-27T19:49:00Z">
        <w:r w:rsidR="00796A14">
          <w:rPr>
            <w:lang w:val="sr-Cyrl-RS"/>
          </w:rPr>
          <w:t xml:space="preserve">метод </w:t>
        </w:r>
      </w:ins>
      <w:ins w:id="356" w:author="Jelena Hrnjak" w:date="2023-08-27T19:45:00Z">
        <w:r w:rsidR="00796A14">
          <w:rPr>
            <w:lang w:val="sr-Cyrl-RS"/>
          </w:rPr>
          <w:t>аутентификације</w:t>
        </w:r>
        <w:r w:rsidR="0075457F">
          <w:rPr>
            <w:lang w:val="sr-Cyrl-RS"/>
          </w:rPr>
          <w:t xml:space="preserve"> </w:t>
        </w:r>
      </w:ins>
      <w:ins w:id="357" w:author="Jelena Hrnjak" w:date="2023-08-27T19:49:00Z">
        <w:r w:rsidR="00FD7638">
          <w:rPr>
            <w:lang w:val="sr-Cyrl-RS"/>
          </w:rPr>
          <w:t xml:space="preserve">у ком се корисник идентификује </w:t>
        </w:r>
      </w:ins>
      <w:ins w:id="358" w:author="Jelena Hrnjak" w:date="2023-08-27T19:50:00Z">
        <w:r w:rsidR="00FD7638">
          <w:rPr>
            <w:lang w:val="sr-Cyrl-RS"/>
          </w:rPr>
          <w:t>помоћу</w:t>
        </w:r>
      </w:ins>
      <w:ins w:id="359" w:author="Jelena Hrnjak" w:date="2023-08-27T19:49:00Z">
        <w:r w:rsidR="00FD7638">
          <w:rPr>
            <w:lang w:val="sr-Cyrl-RS"/>
          </w:rPr>
          <w:t xml:space="preserve"> </w:t>
        </w:r>
      </w:ins>
      <w:ins w:id="360" w:author="Jelena Hrnjak" w:date="2023-08-27T19:45:00Z">
        <w:r w:rsidR="0075457F">
          <w:rPr>
            <w:lang w:val="sr-Cyrl-RS"/>
          </w:rPr>
          <w:t xml:space="preserve">корисничког имена </w:t>
        </w:r>
      </w:ins>
      <w:ins w:id="361" w:author="Jelena Hrnjak" w:date="2023-08-27T19:46:00Z">
        <w:r w:rsidR="0075457F">
          <w:rPr>
            <w:lang w:val="sr-Cyrl-RS"/>
          </w:rPr>
          <w:t xml:space="preserve">(или неког другог идентификационог параметра) и лозинке. </w:t>
        </w:r>
      </w:ins>
      <w:ins w:id="362" w:author="Jelena Hrnjak" w:date="2023-08-27T23:37:00Z">
        <w:r w:rsidR="00852CEC">
          <w:rPr>
            <w:lang w:val="sr-Cyrl-RS"/>
          </w:rPr>
          <w:t xml:space="preserve">Уколико су унешени подаци валидни, аутентификација корисника се сматра успешном. </w:t>
        </w:r>
      </w:ins>
      <w:ins w:id="363" w:author="Jelena Hrnjak" w:date="2023-08-27T19:46:00Z">
        <w:r w:rsidR="0075457F">
          <w:rPr>
            <w:lang w:val="sr-Cyrl-RS"/>
          </w:rPr>
          <w:t xml:space="preserve">Ова два параметра се </w:t>
        </w:r>
      </w:ins>
      <w:ins w:id="364" w:author="Jelena Hrnjak" w:date="2023-08-27T19:50:00Z">
        <w:r w:rsidR="00FD7638">
          <w:rPr>
            <w:lang w:val="sr-Cyrl-RS"/>
          </w:rPr>
          <w:t>често</w:t>
        </w:r>
      </w:ins>
      <w:ins w:id="365" w:author="Jelena Hrnjak" w:date="2023-08-27T19:46:00Z">
        <w:r w:rsidR="0075457F">
          <w:rPr>
            <w:lang w:val="sr-Cyrl-RS"/>
          </w:rPr>
          <w:t xml:space="preserve"> </w:t>
        </w:r>
      </w:ins>
      <w:ins w:id="366" w:author="Jelena Hrnjak" w:date="2023-08-27T19:50:00Z">
        <w:r w:rsidR="00FD7638">
          <w:rPr>
            <w:lang w:val="sr-Cyrl-RS"/>
          </w:rPr>
          <w:lastRenderedPageBreak/>
          <w:t>прослеђују</w:t>
        </w:r>
      </w:ins>
      <w:ins w:id="367" w:author="Jelena Hrnjak" w:date="2023-08-27T19:47:00Z">
        <w:r w:rsidR="000E5843">
          <w:rPr>
            <w:lang w:val="sr-Cyrl-RS"/>
          </w:rPr>
          <w:t xml:space="preserve"> као обичан текст</w:t>
        </w:r>
      </w:ins>
      <w:ins w:id="368" w:author="Jelena Hrnjak" w:date="2023-08-27T19:50:00Z">
        <w:r w:rsidR="007805B4">
          <w:rPr>
            <w:lang w:val="sr-Cyrl-RS"/>
          </w:rPr>
          <w:t xml:space="preserve"> или </w:t>
        </w:r>
      </w:ins>
      <w:ins w:id="369" w:author="Jelena Hrnjak" w:date="2023-08-27T19:56:00Z">
        <w:r w:rsidR="004140A7">
          <w:rPr>
            <w:lang w:val="sr-Cyrl-RS"/>
          </w:rPr>
          <w:t xml:space="preserve">се </w:t>
        </w:r>
      </w:ins>
      <w:ins w:id="370" w:author="Jelena Hrnjak" w:date="2023-08-28T23:29:00Z">
        <w:r w:rsidR="00607A10">
          <w:rPr>
            <w:lang w:val="sr-Cyrl-RS"/>
          </w:rPr>
          <w:t>шифрују</w:t>
        </w:r>
      </w:ins>
      <w:ins w:id="371" w:author="Jelena Hrnjak" w:date="2023-08-27T19:47:00Z">
        <w:r w:rsidR="007805B4">
          <w:rPr>
            <w:lang w:val="sr-Cyrl-RS"/>
          </w:rPr>
          <w:t xml:space="preserve"> помоћу неког </w:t>
        </w:r>
      </w:ins>
      <w:ins w:id="372" w:author="Jelena Hrnjak" w:date="2023-08-27T19:51:00Z">
        <w:r w:rsidR="004140A7">
          <w:rPr>
            <w:lang w:val="sr-Cyrl-RS"/>
          </w:rPr>
          <w:t xml:space="preserve">механизма шифровања, </w:t>
        </w:r>
        <w:r w:rsidR="007805B4">
          <w:rPr>
            <w:lang w:val="sr-Cyrl-RS"/>
          </w:rPr>
          <w:t xml:space="preserve">као што је </w:t>
        </w:r>
        <w:r w:rsidR="007805B4">
          <w:rPr>
            <w:i/>
            <w:lang w:val="en-US"/>
          </w:rPr>
          <w:t>Base64</w:t>
        </w:r>
      </w:ins>
      <w:ins w:id="373" w:author="Jelena Hrnjak" w:date="2023-08-27T19:47:00Z">
        <w:r w:rsidR="005E626A">
          <w:rPr>
            <w:lang w:val="sr-Cyrl-RS"/>
          </w:rPr>
          <w:t xml:space="preserve">. </w:t>
        </w:r>
      </w:ins>
      <w:ins w:id="374" w:author="Jelena Hrnjak" w:date="2023-08-28T23:47:00Z">
        <w:r w:rsidR="007238CB">
          <w:rPr>
            <w:lang w:val="sr-Cyrl-RS"/>
          </w:rPr>
          <w:t>Овај метод може бити ограничен у погледу ауторизације и заштите података, те се у случају потребе за вишим нивоима безбедности препоручује коришћење додатних безбедносних механизама.</w:t>
        </w:r>
      </w:ins>
    </w:p>
    <w:p w14:paraId="16ED44CA" w14:textId="02E68E81" w:rsidR="00BE1C3D" w:rsidRDefault="005336AF" w:rsidP="005336AF">
      <w:pPr>
        <w:pStyle w:val="Heading3"/>
        <w:rPr>
          <w:ins w:id="375" w:author="Jelena Hrnjak" w:date="2023-08-28T23:30:00Z"/>
          <w:lang w:val="sr-Cyrl-RS"/>
        </w:rPr>
      </w:pPr>
      <w:del w:id="376" w:author="Jelena Hrnjak" w:date="2023-08-28T18:49:00Z">
        <w:r w:rsidRPr="00A43182" w:rsidDel="00CA4530">
          <w:rPr>
            <w:lang w:val="sr-Cyrl-RS"/>
          </w:rPr>
          <w:delText>Аутентификација помоћу</w:delText>
        </w:r>
      </w:del>
      <w:bookmarkStart w:id="377" w:name="_Toc144322156"/>
      <w:ins w:id="378" w:author="Jelena Hrnjak" w:date="2023-08-28T18:49:00Z">
        <w:r w:rsidR="00CA4530">
          <w:rPr>
            <w:lang w:val="sr-Cyrl-RS"/>
          </w:rPr>
          <w:t>С</w:t>
        </w:r>
      </w:ins>
      <w:ins w:id="379" w:author="Jelena Hrnjak" w:date="2023-08-28T18:50:00Z">
        <w:r w:rsidR="00CA4530">
          <w:rPr>
            <w:lang w:val="sr-Cyrl-RS"/>
          </w:rPr>
          <w:t>тандард</w:t>
        </w:r>
      </w:ins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JSON </w:t>
      </w:r>
      <w:del w:id="380" w:author="Jelena Hrnjak" w:date="2023-08-28T23:30:00Z">
        <w:r w:rsidRPr="00A43182" w:rsidDel="00BE1C3D">
          <w:rPr>
            <w:i/>
            <w:lang w:val="sr-Cyrl-RS"/>
          </w:rPr>
          <w:delText>Web</w:delText>
        </w:r>
        <w:r w:rsidRPr="00A43182" w:rsidDel="00BE1C3D">
          <w:rPr>
            <w:lang w:val="sr-Cyrl-RS"/>
          </w:rPr>
          <w:delText xml:space="preserve"> </w:delText>
        </w:r>
      </w:del>
      <w:ins w:id="381" w:author="Jelena Hrnjak" w:date="2023-08-28T23:30:00Z">
        <w:r w:rsidR="00BE1C3D">
          <w:rPr>
            <w:lang w:val="sr-Cyrl-RS"/>
          </w:rPr>
          <w:t>веб</w:t>
        </w:r>
        <w:r w:rsidR="00BE1C3D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>токен</w:t>
      </w:r>
      <w:bookmarkEnd w:id="377"/>
    </w:p>
    <w:p w14:paraId="307A2B8C" w14:textId="2E7A54DE" w:rsidR="005336AF" w:rsidRPr="00A43182" w:rsidRDefault="00BE1C3D">
      <w:pPr>
        <w:pStyle w:val="Obiantekst"/>
        <w:ind w:firstLine="360"/>
        <w:pPrChange w:id="382" w:author="Jelena Hrnjak" w:date="2023-08-28T23:32:00Z">
          <w:pPr>
            <w:pStyle w:val="Heading3"/>
          </w:pPr>
        </w:pPrChange>
      </w:pPr>
      <w:ins w:id="383" w:author="Jelena Hrnjak" w:date="2023-08-28T23:30:00Z">
        <w:r>
          <w:rPr>
            <w:i/>
            <w:lang w:val="sr-Cyrl-RS"/>
          </w:rPr>
          <w:t xml:space="preserve">JSON </w:t>
        </w:r>
        <w:r>
          <w:rPr>
            <w:lang w:val="sr-Cyrl-RS"/>
          </w:rPr>
          <w:t>веб</w:t>
        </w:r>
        <w:r>
          <w:rPr>
            <w:i/>
            <w:lang w:val="en-US"/>
          </w:rPr>
          <w:t xml:space="preserve"> </w:t>
        </w:r>
        <w:r>
          <w:rPr>
            <w:lang w:val="sr-Cyrl-RS"/>
          </w:rPr>
          <w:t>токен (</w:t>
        </w:r>
      </w:ins>
      <w:ins w:id="384" w:author="Jelena Hrnjak" w:date="2023-08-28T23:31:00Z">
        <w:r>
          <w:rPr>
            <w:i/>
            <w:lang w:val="en-US"/>
          </w:rPr>
          <w:t>JWT</w:t>
        </w:r>
      </w:ins>
      <w:ins w:id="385" w:author="Jelena Hrnjak" w:date="2023-08-28T23:30:00Z">
        <w:r>
          <w:rPr>
            <w:lang w:val="sr-Cyrl-RS"/>
          </w:rPr>
          <w:t>)</w:t>
        </w:r>
      </w:ins>
      <w:ins w:id="386" w:author="Jelena Hrnjak" w:date="2023-08-28T23:31:00Z">
        <w:r w:rsidR="00F30F2B">
          <w:rPr>
            <w:lang w:val="en-US"/>
          </w:rPr>
          <w:t xml:space="preserve"> </w:t>
        </w:r>
        <w:r w:rsidR="00F30F2B">
          <w:rPr>
            <w:lang w:val="sr-Cyrl-RS"/>
          </w:rPr>
          <w:t xml:space="preserve">представља формат у ком се репрезентују токени за аутентификацију. </w:t>
        </w:r>
      </w:ins>
      <w:ins w:id="387" w:author="Jelena Hrnjak" w:date="2023-08-28T23:32:00Z">
        <w:r w:rsidR="00F30F2B">
          <w:rPr>
            <w:lang w:val="sr-Cyrl-RS"/>
          </w:rPr>
          <w:t xml:space="preserve">Састоји се од три дела: заглавље (енгл. </w:t>
        </w:r>
        <w:r w:rsidR="00F30F2B">
          <w:rPr>
            <w:i/>
            <w:lang w:val="en-US"/>
          </w:rPr>
          <w:t>header</w:t>
        </w:r>
        <w:r w:rsidR="00F30F2B">
          <w:rPr>
            <w:lang w:val="sr-Cyrl-RS"/>
          </w:rPr>
          <w:t>)</w:t>
        </w:r>
        <w:r w:rsidR="00F30F2B">
          <w:rPr>
            <w:lang w:val="en-US"/>
          </w:rPr>
          <w:t xml:space="preserve">, </w:t>
        </w:r>
        <w:r w:rsidR="00F30F2B">
          <w:rPr>
            <w:lang w:val="sr-Cyrl-RS"/>
          </w:rPr>
          <w:t xml:space="preserve">главног дела (енгл. </w:t>
        </w:r>
        <w:r w:rsidR="00F30F2B">
          <w:rPr>
            <w:i/>
            <w:lang w:val="en-US"/>
          </w:rPr>
          <w:t>payload</w:t>
        </w:r>
        <w:r w:rsidR="00F30F2B">
          <w:rPr>
            <w:lang w:val="sr-Cyrl-RS"/>
          </w:rPr>
          <w:t>)</w:t>
        </w:r>
        <w:r w:rsidR="00F30F2B">
          <w:rPr>
            <w:lang w:val="en-US"/>
          </w:rPr>
          <w:t xml:space="preserve"> </w:t>
        </w:r>
        <w:r w:rsidR="00F30F2B">
          <w:rPr>
            <w:lang w:val="sr-Cyrl-RS"/>
          </w:rPr>
          <w:t xml:space="preserve">и потписа (енгл. </w:t>
        </w:r>
        <w:r w:rsidR="00F30F2B">
          <w:rPr>
            <w:i/>
            <w:lang w:val="en-US"/>
          </w:rPr>
          <w:t>signature</w:t>
        </w:r>
        <w:r w:rsidR="00F30F2B">
          <w:rPr>
            <w:lang w:val="sr-Cyrl-RS"/>
          </w:rPr>
          <w:t>)</w:t>
        </w:r>
        <w:r w:rsidR="00F30F2B">
          <w:rPr>
            <w:lang w:val="en-US"/>
          </w:rPr>
          <w:t>.</w:t>
        </w:r>
      </w:ins>
      <w:ins w:id="388" w:author="Jelena Hrnjak" w:date="2023-08-28T23:33:00Z">
        <w:r w:rsidR="00FC4CF4">
          <w:rPr>
            <w:lang w:val="en-US"/>
          </w:rPr>
          <w:t xml:space="preserve"> </w:t>
        </w:r>
        <w:r w:rsidR="00FC4CF4">
          <w:rPr>
            <w:lang w:val="sr-Cyrl-RS"/>
          </w:rPr>
          <w:t>Токен се генерише при свакој успешној аутентификацији и до</w:t>
        </w:r>
        <w:r w:rsidR="003552CF">
          <w:rPr>
            <w:lang w:val="sr-Cyrl-RS"/>
          </w:rPr>
          <w:t>дељује се пријављеном кориснику, при чему садржи све неопходне податке о њему.</w:t>
        </w:r>
        <w:r w:rsidR="00FC4CF4">
          <w:rPr>
            <w:lang w:val="sr-Cyrl-RS"/>
          </w:rPr>
          <w:t xml:space="preserve"> </w:t>
        </w:r>
      </w:ins>
      <w:ins w:id="389" w:author="Jelena Hrnjak" w:date="2023-08-28T23:38:00Z">
        <w:r w:rsidR="003552CF">
          <w:rPr>
            <w:lang w:val="sr-Cyrl-RS"/>
          </w:rPr>
          <w:t>При</w:t>
        </w:r>
      </w:ins>
      <w:ins w:id="390" w:author="Jelena Hrnjak" w:date="2023-08-28T23:33:00Z">
        <w:r w:rsidR="003552CF">
          <w:rPr>
            <w:lang w:val="sr-Cyrl-RS"/>
          </w:rPr>
          <w:t xml:space="preserve"> сваком</w:t>
        </w:r>
        <w:r w:rsidR="00FC4CF4">
          <w:rPr>
            <w:lang w:val="sr-Cyrl-RS"/>
          </w:rPr>
          <w:t xml:space="preserve"> захтев</w:t>
        </w:r>
      </w:ins>
      <w:ins w:id="391" w:author="Jelena Hrnjak" w:date="2023-08-28T23:38:00Z">
        <w:r w:rsidR="003552CF">
          <w:rPr>
            <w:lang w:val="sr-Cyrl-RS"/>
          </w:rPr>
          <w:t>у</w:t>
        </w:r>
      </w:ins>
      <w:ins w:id="392" w:author="Jelena Hrnjak" w:date="2023-08-28T23:39:00Z">
        <w:r w:rsidR="003552CF">
          <w:rPr>
            <w:lang w:val="sr-Cyrl-RS"/>
          </w:rPr>
          <w:t xml:space="preserve"> се</w:t>
        </w:r>
      </w:ins>
      <w:ins w:id="393" w:author="Jelena Hrnjak" w:date="2023-08-28T23:33:00Z">
        <w:r w:rsidR="00FC4CF4">
          <w:rPr>
            <w:lang w:val="sr-Cyrl-RS"/>
          </w:rPr>
          <w:t xml:space="preserve"> </w:t>
        </w:r>
      </w:ins>
      <w:ins w:id="394" w:author="Jelena Hrnjak" w:date="2023-08-28T23:34:00Z">
        <w:r w:rsidR="00FC4CF4">
          <w:rPr>
            <w:lang w:val="sr-Cyrl-RS"/>
          </w:rPr>
          <w:t xml:space="preserve">проверава валидност </w:t>
        </w:r>
        <w:r w:rsidR="00FC4CF4">
          <w:rPr>
            <w:i/>
            <w:lang w:val="en-US"/>
          </w:rPr>
          <w:t xml:space="preserve">JWT </w:t>
        </w:r>
        <w:r w:rsidR="00FC4CF4">
          <w:rPr>
            <w:lang w:val="sr-Cyrl-RS"/>
          </w:rPr>
          <w:t>токена</w:t>
        </w:r>
      </w:ins>
      <w:ins w:id="395" w:author="Jelena Hrnjak" w:date="2023-08-28T23:39:00Z">
        <w:r w:rsidR="003552CF">
          <w:rPr>
            <w:lang w:val="sr-Cyrl-RS"/>
          </w:rPr>
          <w:t xml:space="preserve"> на основу информација из њега и одређује се да ли је кориснику дозвољен приступ ресурсу или функционалности система</w:t>
        </w:r>
      </w:ins>
      <w:ins w:id="396" w:author="Jelena Hrnjak" w:date="2023-08-28T23:34:00Z">
        <w:r w:rsidR="00FC4CF4">
          <w:rPr>
            <w:lang w:val="sr-Cyrl-RS"/>
          </w:rPr>
          <w:t>.</w:t>
        </w:r>
      </w:ins>
      <w:del w:id="397" w:author="Jelena Hrnjak" w:date="2023-08-28T18:49:00Z">
        <w:r w:rsidR="005336AF" w:rsidRPr="00A43182" w:rsidDel="00CA4530">
          <w:delText>а</w:delText>
        </w:r>
      </w:del>
    </w:p>
    <w:p w14:paraId="59E555F3" w14:textId="31EA1DC3" w:rsidR="005336AF" w:rsidRDefault="00CA4530" w:rsidP="005336AF">
      <w:pPr>
        <w:pStyle w:val="Heading3"/>
        <w:rPr>
          <w:ins w:id="398" w:author="Jelena Hrnjak" w:date="2023-08-27T19:49:00Z"/>
          <w:i/>
          <w:lang w:val="sr-Cyrl-RS"/>
        </w:rPr>
      </w:pPr>
      <w:bookmarkStart w:id="399" w:name="_Toc144322157"/>
      <w:ins w:id="400" w:author="Jelena Hrnjak" w:date="2023-08-28T18:50:00Z">
        <w:r>
          <w:rPr>
            <w:lang w:val="sr-Cyrl-RS"/>
          </w:rPr>
          <w:t>Стандард</w:t>
        </w:r>
        <w:r w:rsidRPr="00A43182">
          <w:rPr>
            <w:lang w:val="sr-Cyrl-RS"/>
          </w:rPr>
          <w:t xml:space="preserve"> </w:t>
        </w:r>
      </w:ins>
      <w:r w:rsidR="005336AF" w:rsidRPr="00A43182">
        <w:rPr>
          <w:i/>
          <w:lang w:val="sr-Cyrl-RS"/>
        </w:rPr>
        <w:t>OAuth</w:t>
      </w:r>
      <w:bookmarkEnd w:id="399"/>
      <w:del w:id="401" w:author="Jelena Hrnjak" w:date="2023-08-28T15:29:00Z">
        <w:r w:rsidR="005336AF" w:rsidRPr="00A43182" w:rsidDel="00F21ACF">
          <w:rPr>
            <w:i/>
            <w:lang w:val="sr-Cyrl-RS"/>
          </w:rPr>
          <w:delText>2.0</w:delText>
        </w:r>
      </w:del>
    </w:p>
    <w:p w14:paraId="2B45142B" w14:textId="4A8023B0" w:rsidR="00796A14" w:rsidRPr="00B71977" w:rsidRDefault="004140A7">
      <w:pPr>
        <w:pStyle w:val="BodyText"/>
        <w:rPr>
          <w:i/>
          <w:lang w:val="sr-Cyrl-RS"/>
          <w:rPrChange w:id="402" w:author="Jelena Hrnjak" w:date="2023-08-28T15:37:00Z">
            <w:rPr>
              <w:lang w:val="sr-Cyrl-RS"/>
            </w:rPr>
          </w:rPrChange>
        </w:rPr>
        <w:pPrChange w:id="403" w:author="Jelena Hrnjak" w:date="2023-08-27T19:49:00Z">
          <w:pPr>
            <w:pStyle w:val="Heading3"/>
          </w:pPr>
        </w:pPrChange>
      </w:pPr>
      <w:ins w:id="404" w:author="Jelena Hrnjak" w:date="2023-08-27T19:58:00Z">
        <w:r>
          <w:rPr>
            <w:i/>
            <w:lang w:val="en-US"/>
          </w:rPr>
          <w:t>OA</w:t>
        </w:r>
        <w:r w:rsidR="00F21ACF">
          <w:rPr>
            <w:i/>
            <w:lang w:val="en-US"/>
          </w:rPr>
          <w:t>uth</w:t>
        </w:r>
      </w:ins>
      <w:ins w:id="405" w:author="Jelena Hrnjak" w:date="2023-08-28T00:30:00Z">
        <w:r w:rsidR="00902562">
          <w:rPr>
            <w:i/>
            <w:lang w:val="sr-Cyrl-RS"/>
          </w:rPr>
          <w:t xml:space="preserve"> </w:t>
        </w:r>
        <w:r w:rsidR="00902562">
          <w:rPr>
            <w:lang w:val="sr-Cyrl-RS"/>
          </w:rPr>
          <w:t xml:space="preserve">(скраћено од </w:t>
        </w:r>
        <w:r w:rsidR="00902562">
          <w:rPr>
            <w:i/>
            <w:lang w:val="en-US"/>
          </w:rPr>
          <w:t>Open Authorization</w:t>
        </w:r>
        <w:r w:rsidR="00902562">
          <w:rPr>
            <w:lang w:val="sr-Cyrl-RS"/>
          </w:rPr>
          <w:t>)</w:t>
        </w:r>
      </w:ins>
      <w:ins w:id="406" w:author="Jelena Hrnjak" w:date="2023-08-27T19:58:00Z">
        <w:r>
          <w:rPr>
            <w:i/>
            <w:lang w:val="en-US"/>
          </w:rPr>
          <w:t xml:space="preserve"> </w:t>
        </w:r>
        <w:r>
          <w:rPr>
            <w:lang w:val="sr-Cyrl-RS"/>
          </w:rPr>
          <w:t xml:space="preserve">представља </w:t>
        </w:r>
      </w:ins>
      <w:ins w:id="407" w:author="Jelena Hrnjak" w:date="2023-08-28T18:53:00Z">
        <w:r w:rsidR="002F6837">
          <w:rPr>
            <w:lang w:val="sr-Cyrl-RS"/>
          </w:rPr>
          <w:t>стандард</w:t>
        </w:r>
      </w:ins>
      <w:ins w:id="408" w:author="Jelena Hrnjak" w:date="2023-08-27T19:58:00Z">
        <w:r>
          <w:rPr>
            <w:lang w:val="sr-Cyrl-RS"/>
          </w:rPr>
          <w:t xml:space="preserve"> за </w:t>
        </w:r>
      </w:ins>
      <w:ins w:id="409" w:author="Jelena Hrnjak" w:date="2023-08-28T15:25:00Z">
        <w:r w:rsidR="00A57CC1">
          <w:rPr>
            <w:lang w:val="sr-Cyrl-RS"/>
          </w:rPr>
          <w:t>доделу</w:t>
        </w:r>
      </w:ins>
      <w:ins w:id="410" w:author="Jelena Hrnjak" w:date="2023-08-27T19:58:00Z">
        <w:r>
          <w:rPr>
            <w:lang w:val="sr-Cyrl-RS"/>
          </w:rPr>
          <w:t xml:space="preserve"> права приступ</w:t>
        </w:r>
        <w:r w:rsidR="00664A34">
          <w:rPr>
            <w:lang w:val="sr-Cyrl-RS"/>
          </w:rPr>
          <w:t>а</w:t>
        </w:r>
        <w:r w:rsidR="0090386A">
          <w:rPr>
            <w:lang w:val="sr-Cyrl-RS"/>
          </w:rPr>
          <w:t xml:space="preserve"> који о</w:t>
        </w:r>
      </w:ins>
      <w:ins w:id="411" w:author="Jelena Hrnjak" w:date="2023-08-28T15:28:00Z">
        <w:r w:rsidR="00664A34">
          <w:rPr>
            <w:lang w:val="sr-Cyrl-RS"/>
          </w:rPr>
          <w:t xml:space="preserve">могућава корисницима да </w:t>
        </w:r>
      </w:ins>
      <w:ins w:id="412" w:author="Jelena Hrnjak" w:date="2023-08-28T15:41:00Z">
        <w:r w:rsidR="00330A74">
          <w:rPr>
            <w:lang w:val="sr-Cyrl-RS"/>
          </w:rPr>
          <w:t>дају овлашћење</w:t>
        </w:r>
      </w:ins>
      <w:ins w:id="413" w:author="Jelena Hrnjak" w:date="2023-08-28T15:28:00Z">
        <w:r w:rsidR="00664A34">
          <w:rPr>
            <w:lang w:val="sr-Cyrl-RS"/>
          </w:rPr>
          <w:t xml:space="preserve"> </w:t>
        </w:r>
        <w:r w:rsidR="00F21ACF">
          <w:rPr>
            <w:lang w:val="sr-Cyrl-RS"/>
          </w:rPr>
          <w:t xml:space="preserve">апликацијама </w:t>
        </w:r>
      </w:ins>
      <w:ins w:id="414" w:author="Jelena Hrnjak" w:date="2023-08-28T15:41:00Z">
        <w:r w:rsidR="00330A74">
          <w:rPr>
            <w:lang w:val="sr-Cyrl-RS"/>
          </w:rPr>
          <w:t>за</w:t>
        </w:r>
      </w:ins>
      <w:ins w:id="415" w:author="Jelena Hrnjak" w:date="2023-08-28T15:28:00Z">
        <w:r w:rsidR="00330A74">
          <w:rPr>
            <w:lang w:val="sr-Cyrl-RS"/>
          </w:rPr>
          <w:t xml:space="preserve"> приступ</w:t>
        </w:r>
        <w:r w:rsidR="00F21ACF">
          <w:rPr>
            <w:lang w:val="sr-Cyrl-RS"/>
          </w:rPr>
          <w:t xml:space="preserve"> њиховим п</w:t>
        </w:r>
        <w:r w:rsidR="0050545A">
          <w:rPr>
            <w:lang w:val="sr-Cyrl-RS"/>
          </w:rPr>
          <w:t>одацима који с</w:t>
        </w:r>
        <w:r w:rsidR="00B71977">
          <w:rPr>
            <w:lang w:val="sr-Cyrl-RS"/>
          </w:rPr>
          <w:t>е налазе у другим апликацијама</w:t>
        </w:r>
      </w:ins>
      <w:ins w:id="416" w:author="Jelena Hrnjak" w:date="2023-08-28T15:32:00Z">
        <w:r w:rsidR="00D571C6">
          <w:rPr>
            <w:i/>
            <w:lang w:val="en-US"/>
          </w:rPr>
          <w:t xml:space="preserve">. </w:t>
        </w:r>
      </w:ins>
      <w:ins w:id="417" w:author="Jelena Hrnjak" w:date="2023-08-28T15:35:00Z">
        <w:r w:rsidR="00C365B4">
          <w:rPr>
            <w:lang w:val="sr-Cyrl-RS"/>
          </w:rPr>
          <w:t>Уместо</w:t>
        </w:r>
      </w:ins>
      <w:ins w:id="418" w:author="Jelena Hrnjak" w:date="2023-08-28T15:36:00Z">
        <w:r w:rsidR="00C365B4">
          <w:rPr>
            <w:lang w:val="sr-Cyrl-RS"/>
          </w:rPr>
          <w:t xml:space="preserve"> уношења</w:t>
        </w:r>
      </w:ins>
      <w:ins w:id="419" w:author="Jelena Hrnjak" w:date="2023-08-28T15:35:00Z">
        <w:r w:rsidR="00C365B4">
          <w:rPr>
            <w:lang w:val="sr-Cyrl-RS"/>
          </w:rPr>
          <w:t xml:space="preserve"> идентификационих параметара, као што су корисничко име и лозинка,</w:t>
        </w:r>
      </w:ins>
      <w:ins w:id="420" w:author="Jelena Hrnjak" w:date="2023-08-28T15:36:00Z">
        <w:r w:rsidR="00C365B4">
          <w:rPr>
            <w:lang w:val="sr-Cyrl-RS"/>
          </w:rPr>
          <w:t xml:space="preserve"> сервер за доделу права приступа генерише</w:t>
        </w:r>
      </w:ins>
      <w:ins w:id="421" w:author="Jelena Hrnjak" w:date="2023-08-28T15:35:00Z">
        <w:r w:rsidR="00C365B4">
          <w:rPr>
            <w:lang w:val="sr-Cyrl-RS"/>
          </w:rPr>
          <w:t xml:space="preserve"> </w:t>
        </w:r>
      </w:ins>
      <w:ins w:id="422" w:author="Jelena Hrnjak" w:date="2023-08-28T15:36:00Z">
        <w:r w:rsidR="00B71977">
          <w:rPr>
            <w:lang w:val="sr-Cyrl-RS"/>
          </w:rPr>
          <w:t xml:space="preserve">токен који се користи за приступ ресурсима апликације. </w:t>
        </w:r>
      </w:ins>
      <w:ins w:id="423" w:author="Jelena Hrnjak" w:date="2023-08-28T15:35:00Z">
        <w:r w:rsidR="00D571C6">
          <w:rPr>
            <w:lang w:val="sr-Cyrl-RS"/>
          </w:rPr>
          <w:t xml:space="preserve">Овај </w:t>
        </w:r>
      </w:ins>
      <w:ins w:id="424" w:author="Jelena Hrnjak" w:date="2023-08-28T18:53:00Z">
        <w:r w:rsidR="002F6837">
          <w:rPr>
            <w:lang w:val="sr-Cyrl-RS"/>
          </w:rPr>
          <w:t>стандард</w:t>
        </w:r>
      </w:ins>
      <w:ins w:id="425" w:author="Jelena Hrnjak" w:date="2023-08-28T15:35:00Z">
        <w:r w:rsidR="00D571C6">
          <w:rPr>
            <w:lang w:val="sr-Cyrl-RS"/>
          </w:rPr>
          <w:t xml:space="preserve"> користи велики број компанија ко што су </w:t>
        </w:r>
        <w:r w:rsidR="00D571C6">
          <w:rPr>
            <w:i/>
            <w:lang w:val="en-US"/>
          </w:rPr>
          <w:t>Google</w:t>
        </w:r>
      </w:ins>
      <w:ins w:id="426" w:author="Jelena Hrnjak" w:date="2023-08-28T18:47:00Z">
        <w:r w:rsidR="001516C9">
          <w:rPr>
            <w:i/>
            <w:lang w:val="en-US"/>
          </w:rPr>
          <w:t xml:space="preserve"> </w:t>
        </w:r>
        <w:r w:rsidR="001516C9">
          <w:rPr>
            <w:lang w:val="sr-Cyrl-RS"/>
          </w:rPr>
          <w:t>и</w:t>
        </w:r>
      </w:ins>
      <w:ins w:id="427" w:author="Jelena Hrnjak" w:date="2023-08-28T15:35:00Z">
        <w:r w:rsidR="00D571C6">
          <w:rPr>
            <w:i/>
            <w:lang w:val="en-US"/>
          </w:rPr>
          <w:t xml:space="preserve"> F</w:t>
        </w:r>
        <w:r w:rsidR="001516C9">
          <w:rPr>
            <w:i/>
            <w:lang w:val="en-US"/>
          </w:rPr>
          <w:t>acebook</w:t>
        </w:r>
        <w:r w:rsidR="00D571C6">
          <w:rPr>
            <w:lang w:val="sr-Cyrl-RS"/>
          </w:rPr>
          <w:t xml:space="preserve"> како би омогућиле корисницима да поделе податке са својих кориснички</w:t>
        </w:r>
        <w:r w:rsidR="001516C9">
          <w:rPr>
            <w:lang w:val="sr-Cyrl-RS"/>
          </w:rPr>
          <w:t>х налога са другим апликацијама</w:t>
        </w:r>
        <w:r w:rsidR="00D571C6">
          <w:rPr>
            <w:lang w:val="en-US"/>
          </w:rPr>
          <w:t>.</w:t>
        </w:r>
      </w:ins>
      <w:ins w:id="428" w:author="Jelena Hrnjak" w:date="2023-08-28T15:37:00Z">
        <w:r w:rsidR="00B71977">
          <w:rPr>
            <w:lang w:val="sr-Cyrl-RS"/>
          </w:rPr>
          <w:t xml:space="preserve"> Последња верзија овог механизма је </w:t>
        </w:r>
        <w:r w:rsidR="00B71977">
          <w:rPr>
            <w:i/>
            <w:lang w:val="en-US"/>
          </w:rPr>
          <w:t>OAuth2.0</w:t>
        </w:r>
        <w:r w:rsidR="00B71977">
          <w:rPr>
            <w:i/>
            <w:lang w:val="sr-Cyrl-RS"/>
          </w:rPr>
          <w:t>.</w:t>
        </w:r>
      </w:ins>
    </w:p>
    <w:p w14:paraId="148A4282" w14:textId="3D3B91CA" w:rsidR="0015794F" w:rsidRPr="00F40556" w:rsidDel="005D0FF8" w:rsidRDefault="005336AF">
      <w:pPr>
        <w:pStyle w:val="BodyText"/>
        <w:rPr>
          <w:del w:id="429" w:author="Jelena Hrnjak" w:date="2023-08-29T19:43:00Z"/>
          <w:i/>
          <w:lang w:val="en-US"/>
          <w:rPrChange w:id="430" w:author="Jelena Hrnjak" w:date="2023-08-25T16:49:00Z">
            <w:rPr>
              <w:del w:id="431" w:author="Jelena Hrnjak" w:date="2023-08-29T19:43:00Z"/>
              <w:lang w:val="sr-Cyrl-RS"/>
            </w:rPr>
          </w:rPrChange>
        </w:rPr>
        <w:pPrChange w:id="432" w:author="Jelena Hrnjak" w:date="2023-08-25T16:44:00Z">
          <w:pPr>
            <w:pStyle w:val="Heading3"/>
          </w:pPr>
        </w:pPrChange>
      </w:pPr>
      <w:del w:id="433" w:author="Jelena Hrnjak" w:date="2023-08-29T19:43:00Z">
        <w:r w:rsidRPr="00A43182" w:rsidDel="005D0FF8">
          <w:rPr>
            <w:i/>
            <w:lang w:val="sr-Cyrl-RS"/>
          </w:rPr>
          <w:delText>PostgreSQL</w:delText>
        </w:r>
      </w:del>
    </w:p>
    <w:p w14:paraId="465119E9" w14:textId="6BBB51B2" w:rsidR="00F40556" w:rsidRPr="00D33836" w:rsidDel="005D0FF8" w:rsidRDefault="005336AF">
      <w:pPr>
        <w:pStyle w:val="BodyText"/>
        <w:rPr>
          <w:del w:id="434" w:author="Jelena Hrnjak" w:date="2023-08-29T19:43:00Z"/>
          <w:lang w:val="en-US"/>
          <w:rPrChange w:id="435" w:author="Jelena Hrnjak" w:date="2023-08-28T20:26:00Z">
            <w:rPr>
              <w:del w:id="436" w:author="Jelena Hrnjak" w:date="2023-08-29T19:43:00Z"/>
              <w:i/>
              <w:lang w:val="sr-Cyrl-RS"/>
            </w:rPr>
          </w:rPrChange>
        </w:rPr>
        <w:pPrChange w:id="437" w:author="Jelena Hrnjak" w:date="2023-08-25T16:49:00Z">
          <w:pPr>
            <w:pStyle w:val="Heading3"/>
          </w:pPr>
        </w:pPrChange>
      </w:pPr>
      <w:del w:id="438" w:author="Jelena Hrnjak" w:date="2023-08-29T19:43:00Z">
        <w:r w:rsidRPr="00A43182" w:rsidDel="005D0FF8">
          <w:rPr>
            <w:i/>
            <w:lang w:val="sr-Cyrl-RS"/>
          </w:rPr>
          <w:delText>MySQl</w:delText>
        </w:r>
      </w:del>
    </w:p>
    <w:p w14:paraId="5F93B439" w14:textId="4169907A" w:rsidR="00BB5A06" w:rsidRPr="00E963FE" w:rsidDel="003F736E" w:rsidRDefault="005336AF">
      <w:pPr>
        <w:pStyle w:val="Obiantekst"/>
        <w:ind w:firstLine="360"/>
        <w:rPr>
          <w:del w:id="439" w:author="Jelena Hrnjak" w:date="2023-08-28T21:55:00Z"/>
          <w:lang w:val="en-US"/>
          <w:rPrChange w:id="440" w:author="Jelena Hrnjak" w:date="2023-08-28T23:22:00Z">
            <w:rPr>
              <w:del w:id="441" w:author="Jelena Hrnjak" w:date="2023-08-28T21:55:00Z"/>
              <w:lang w:val="sr-Cyrl-RS"/>
            </w:rPr>
          </w:rPrChange>
        </w:rPr>
        <w:pPrChange w:id="442" w:author="Jelena Hrnjak" w:date="2023-08-28T21:50:00Z">
          <w:pPr>
            <w:pStyle w:val="Heading3"/>
          </w:pPr>
        </w:pPrChange>
      </w:pPr>
      <w:del w:id="443" w:author="Jelena Hrnjak" w:date="2023-08-29T19:43:00Z">
        <w:r w:rsidRPr="00A43182" w:rsidDel="005D0FF8">
          <w:rPr>
            <w:i/>
            <w:lang w:val="sr-Cyrl-RS"/>
          </w:rPr>
          <w:delText>Oracle</w:delText>
        </w:r>
      </w:del>
    </w:p>
    <w:p w14:paraId="2E3E5C47" w14:textId="6BCA6655" w:rsidR="0052622D" w:rsidRPr="00A43182" w:rsidRDefault="00AA00AB">
      <w:pPr>
        <w:pStyle w:val="Obiantekst"/>
        <w:ind w:firstLine="360"/>
        <w:pPrChange w:id="444" w:author="Jelena Hrnjak" w:date="2023-08-28T21:55:00Z">
          <w:pPr>
            <w:pStyle w:val="Heading3"/>
          </w:pPr>
        </w:pPrChange>
      </w:pPr>
      <w:del w:id="445" w:author="Jelena Hrnjak" w:date="2023-08-28T21:55:00Z">
        <w:r w:rsidRPr="00A43182" w:rsidDel="003F736E">
          <w:br w:type="page"/>
        </w:r>
      </w:del>
    </w:p>
    <w:p w14:paraId="099EF73B" w14:textId="7EC30B87" w:rsidR="0052622D" w:rsidRPr="00A43182" w:rsidRDefault="00212868" w:rsidP="0052622D">
      <w:pPr>
        <w:pStyle w:val="Heading1"/>
        <w:rPr>
          <w:lang w:val="sr-Cyrl-RS"/>
        </w:rPr>
      </w:pPr>
      <w:bookmarkStart w:id="446" w:name="_Toc144322158"/>
      <w:r w:rsidRPr="00A43182">
        <w:rPr>
          <w:lang w:val="sr-Cyrl-RS"/>
        </w:rPr>
        <w:lastRenderedPageBreak/>
        <w:t>Преглед постојећег стања у области</w:t>
      </w:r>
      <w:bookmarkEnd w:id="446"/>
    </w:p>
    <w:p w14:paraId="7C0AADAF" w14:textId="53C1A28C" w:rsidR="006F37F6" w:rsidRPr="00FC7E84" w:rsidRDefault="00FC7E84" w:rsidP="00FC7E84">
      <w:pPr>
        <w:pStyle w:val="Obiantekst"/>
        <w:ind w:left="360"/>
        <w:rPr>
          <w:lang w:val="sr-Cyrl-RS"/>
        </w:rPr>
      </w:pPr>
      <w:r>
        <w:rPr>
          <w:lang w:val="sr-Cyrl-RS"/>
        </w:rPr>
        <w:t>Креирање веб апликациј</w:t>
      </w:r>
    </w:p>
    <w:p w14:paraId="4FA2B741" w14:textId="23F3AF80" w:rsidR="0073544B" w:rsidRPr="00A43182" w:rsidRDefault="00FA6F39" w:rsidP="0073544B">
      <w:pPr>
        <w:pStyle w:val="Heading2"/>
        <w:rPr>
          <w:lang w:val="sr-Cyrl-RS"/>
        </w:rPr>
      </w:pPr>
      <w:bookmarkStart w:id="447" w:name="_Toc144322159"/>
      <w:r w:rsidRPr="00A43182">
        <w:rPr>
          <w:lang w:val="sr-Cyrl-RS"/>
        </w:rPr>
        <w:t xml:space="preserve">Преглед </w:t>
      </w:r>
      <w:r w:rsidR="004146F6" w:rsidRPr="00A43182">
        <w:rPr>
          <w:lang w:val="sr-Cyrl-RS"/>
        </w:rPr>
        <w:t>постојећих начина за моделовање веб апликација</w:t>
      </w:r>
      <w:bookmarkEnd w:id="447"/>
    </w:p>
    <w:p w14:paraId="3FFFBCAB" w14:textId="51DC78F6" w:rsidR="0009589A" w:rsidRPr="00A43182" w:rsidRDefault="00543C75" w:rsidP="0009589A">
      <w:pPr>
        <w:pStyle w:val="Heading1"/>
        <w:rPr>
          <w:lang w:val="sr-Cyrl-RS"/>
        </w:rPr>
      </w:pPr>
      <w:bookmarkStart w:id="448" w:name="_Toc144322160"/>
      <w:r w:rsidRPr="00A43182">
        <w:rPr>
          <w:lang w:val="sr-Cyrl-RS"/>
        </w:rPr>
        <w:lastRenderedPageBreak/>
        <w:t xml:space="preserve">Наменски језик за </w:t>
      </w:r>
      <w:r w:rsidR="00780138" w:rsidRPr="00A43182">
        <w:rPr>
          <w:lang w:val="sr-Cyrl-RS"/>
        </w:rPr>
        <w:t xml:space="preserve">подршку брзог успостављања конфигурације безбедносних аспеката у радном оквиру </w:t>
      </w:r>
      <w:r w:rsidR="00780138" w:rsidRPr="00A43182">
        <w:rPr>
          <w:i/>
          <w:lang w:val="sr-Cyrl-RS"/>
        </w:rPr>
        <w:t>Spring</w:t>
      </w:r>
      <w:bookmarkEnd w:id="448"/>
    </w:p>
    <w:p w14:paraId="7ECCE9AD" w14:textId="55FBC86C" w:rsidR="00AE0F6D" w:rsidRPr="00A43182" w:rsidRDefault="00675D00" w:rsidP="00322573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Да би наменски језик омогућио брзо</w:t>
      </w:r>
      <w:r w:rsidR="00C3339B" w:rsidRPr="00A43182">
        <w:rPr>
          <w:lang w:val="sr-Cyrl-RS"/>
        </w:rPr>
        <w:t xml:space="preserve"> и ефикасно</w:t>
      </w:r>
      <w:r w:rsidRPr="00A43182">
        <w:rPr>
          <w:lang w:val="sr-Cyrl-RS"/>
        </w:rPr>
        <w:t xml:space="preserve"> успостављање конфигурације безбедносних аспеката у радном оквиру </w:t>
      </w:r>
      <w:r w:rsidRPr="00A43182">
        <w:rPr>
          <w:i/>
          <w:lang w:val="sr-Cyrl-RS"/>
        </w:rPr>
        <w:t xml:space="preserve">Spring, </w:t>
      </w:r>
      <w:r w:rsidR="00C3339B" w:rsidRPr="00A43182">
        <w:rPr>
          <w:lang w:val="sr-Cyrl-RS"/>
        </w:rPr>
        <w:t>неопхо</w:t>
      </w:r>
      <w:r w:rsidR="0009629B">
        <w:rPr>
          <w:lang w:val="sr-Cyrl-RS"/>
        </w:rPr>
        <w:t>дно је подржати</w:t>
      </w:r>
      <w:r w:rsidR="00C3339B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моделовање </w:t>
      </w:r>
      <w:r w:rsidR="00922453" w:rsidRPr="00A43182">
        <w:rPr>
          <w:lang w:val="sr-Cyrl-RS"/>
        </w:rPr>
        <w:t xml:space="preserve">свих </w:t>
      </w:r>
      <w:r w:rsidR="00C3339B" w:rsidRPr="00A43182">
        <w:rPr>
          <w:lang w:val="sr-Cyrl-RS"/>
        </w:rPr>
        <w:t xml:space="preserve">неопходних </w:t>
      </w:r>
      <w:r w:rsidRPr="00A43182">
        <w:rPr>
          <w:lang w:val="sr-Cyrl-RS"/>
        </w:rPr>
        <w:t>концепата</w:t>
      </w:r>
      <w:r w:rsidR="00922453" w:rsidRPr="00A43182">
        <w:rPr>
          <w:lang w:val="sr-Cyrl-RS"/>
        </w:rPr>
        <w:t xml:space="preserve"> за иницијализацију веб </w:t>
      </w:r>
      <w:r w:rsidR="0079693A" w:rsidRPr="00A43182">
        <w:rPr>
          <w:lang w:val="sr-Cyrl-RS"/>
        </w:rPr>
        <w:t xml:space="preserve">апликације. </w:t>
      </w:r>
      <w:r w:rsidR="0079693A" w:rsidRPr="009D5D2C">
        <w:rPr>
          <w:color w:val="FF0000"/>
          <w:lang w:val="sr-Cyrl-RS"/>
          <w:rPrChange w:id="449" w:author="Jelena Hrnjak" w:date="2023-08-29T00:17:00Z">
            <w:rPr>
              <w:lang w:val="sr-Cyrl-RS"/>
            </w:rPr>
          </w:rPrChange>
        </w:rPr>
        <w:t xml:space="preserve">Ови концепти </w:t>
      </w:r>
      <w:r w:rsidR="00F647FE" w:rsidRPr="009D5D2C">
        <w:rPr>
          <w:color w:val="FF0000"/>
          <w:lang w:val="sr-Cyrl-RS"/>
          <w:rPrChange w:id="450" w:author="Jelena Hrnjak" w:date="2023-08-29T00:17:00Z">
            <w:rPr>
              <w:lang w:val="sr-Cyrl-RS"/>
            </w:rPr>
          </w:rPrChange>
        </w:rPr>
        <w:t xml:space="preserve">сврставају се </w:t>
      </w:r>
      <w:r w:rsidRPr="009D5D2C">
        <w:rPr>
          <w:color w:val="FF0000"/>
          <w:lang w:val="sr-Cyrl-RS"/>
          <w:rPrChange w:id="451" w:author="Jelena Hrnjak" w:date="2023-08-29T00:17:00Z">
            <w:rPr>
              <w:lang w:val="sr-Cyrl-RS"/>
            </w:rPr>
          </w:rPrChange>
        </w:rPr>
        <w:t xml:space="preserve">у пет </w:t>
      </w:r>
      <w:r w:rsidR="00FA4906" w:rsidRPr="009D5D2C">
        <w:rPr>
          <w:color w:val="FF0000"/>
          <w:lang w:val="sr-Cyrl-RS"/>
          <w:rPrChange w:id="452" w:author="Jelena Hrnjak" w:date="2023-08-29T00:17:00Z">
            <w:rPr>
              <w:lang w:val="sr-Cyrl-RS"/>
            </w:rPr>
          </w:rPrChange>
        </w:rPr>
        <w:t xml:space="preserve">главних </w:t>
      </w:r>
      <w:r w:rsidR="0079693A" w:rsidRPr="009D5D2C">
        <w:rPr>
          <w:color w:val="FF0000"/>
          <w:lang w:val="sr-Cyrl-RS"/>
          <w:rPrChange w:id="453" w:author="Jelena Hrnjak" w:date="2023-08-29T00:17:00Z">
            <w:rPr>
              <w:lang w:val="sr-Cyrl-RS"/>
            </w:rPr>
          </w:rPrChange>
        </w:rPr>
        <w:t>целина. На почетку, п</w:t>
      </w:r>
      <w:r w:rsidRPr="009D5D2C">
        <w:rPr>
          <w:color w:val="FF0000"/>
          <w:lang w:val="sr-Cyrl-RS"/>
          <w:rPrChange w:id="454" w:author="Jelena Hrnjak" w:date="2023-08-29T00:17:00Z">
            <w:rPr>
              <w:lang w:val="sr-Cyrl-RS"/>
            </w:rPr>
          </w:rPrChange>
        </w:rPr>
        <w:t>араметри који се односне на саму апликацију</w:t>
      </w:r>
      <w:r w:rsidR="0079693A" w:rsidRPr="009D5D2C">
        <w:rPr>
          <w:color w:val="FF0000"/>
          <w:lang w:val="sr-Cyrl-RS"/>
          <w:rPrChange w:id="455" w:author="Jelena Hrnjak" w:date="2023-08-29T00:17:00Z">
            <w:rPr>
              <w:lang w:val="sr-Cyrl-RS"/>
            </w:rPr>
          </w:rPrChange>
        </w:rPr>
        <w:t>,</w:t>
      </w:r>
      <w:ins w:id="456" w:author="Jelena Hrnjak" w:date="2023-08-29T00:17:00Z">
        <w:r w:rsidR="00736F1D" w:rsidRPr="009D5D2C">
          <w:rPr>
            <w:color w:val="FF0000"/>
            <w:lang w:val="sr-Cyrl-RS"/>
            <w:rPrChange w:id="457" w:author="Jelena Hrnjak" w:date="2023-08-29T00:17:00Z">
              <w:rPr>
                <w:lang w:val="sr-Cyrl-RS"/>
              </w:rPr>
            </w:rPrChange>
          </w:rPr>
          <w:t xml:space="preserve"> односно њене мета податке, ш</w:t>
        </w:r>
      </w:ins>
      <w:del w:id="458" w:author="Jelena Hrnjak" w:date="2023-08-29T00:17:00Z">
        <w:r w:rsidR="0079693A" w:rsidRPr="009D5D2C" w:rsidDel="00736F1D">
          <w:rPr>
            <w:color w:val="FF0000"/>
            <w:lang w:val="sr-Cyrl-RS"/>
            <w:rPrChange w:id="459" w:author="Jelena Hrnjak" w:date="2023-08-29T00:17:00Z">
              <w:rPr>
                <w:lang w:val="sr-Cyrl-RS"/>
              </w:rPr>
            </w:rPrChange>
          </w:rPr>
          <w:delText xml:space="preserve"> као што су њен </w:delText>
        </w:r>
        <w:commentRangeStart w:id="460"/>
        <w:r w:rsidR="0079693A" w:rsidRPr="009D5D2C" w:rsidDel="00736F1D">
          <w:rPr>
            <w:color w:val="FF0000"/>
            <w:lang w:val="sr-Cyrl-RS"/>
            <w:rPrChange w:id="461" w:author="Jelena Hrnjak" w:date="2023-08-29T00:17:00Z">
              <w:rPr>
                <w:lang w:val="sr-Cyrl-RS"/>
              </w:rPr>
            </w:rPrChange>
          </w:rPr>
          <w:delText xml:space="preserve">артефакт </w:delText>
        </w:r>
        <w:commentRangeEnd w:id="460"/>
        <w:r w:rsidR="00A946DE" w:rsidRPr="009D5D2C" w:rsidDel="00736F1D">
          <w:rPr>
            <w:rStyle w:val="CommentReference"/>
            <w:color w:val="FF0000"/>
            <w:lang w:val="en-US"/>
            <w:rPrChange w:id="462" w:author="Jelena Hrnjak" w:date="2023-08-29T00:17:00Z">
              <w:rPr>
                <w:rStyle w:val="CommentReference"/>
                <w:lang w:val="en-US"/>
              </w:rPr>
            </w:rPrChange>
          </w:rPr>
          <w:commentReference w:id="460"/>
        </w:r>
        <w:r w:rsidR="0079693A" w:rsidRPr="009D5D2C" w:rsidDel="00736F1D">
          <w:rPr>
            <w:color w:val="FF0000"/>
            <w:lang w:val="sr-Cyrl-RS"/>
            <w:rPrChange w:id="463" w:author="Jelena Hrnjak" w:date="2023-08-29T00:17:00Z">
              <w:rPr>
                <w:lang w:val="sr-Cyrl-RS"/>
              </w:rPr>
            </w:rPrChange>
          </w:rPr>
          <w:delText>и опис, ш</w:delText>
        </w:r>
      </w:del>
      <w:r w:rsidR="00C62E1C" w:rsidRPr="009D5D2C">
        <w:rPr>
          <w:color w:val="FF0000"/>
          <w:lang w:val="sr-Cyrl-RS"/>
          <w:rPrChange w:id="464" w:author="Jelena Hrnjak" w:date="2023-08-29T00:17:00Z">
            <w:rPr>
              <w:lang w:val="sr-Cyrl-RS"/>
            </w:rPr>
          </w:rPrChange>
        </w:rPr>
        <w:t xml:space="preserve">то омогућава брзу конфигурацију </w:t>
      </w:r>
      <w:r w:rsidR="0079693A" w:rsidRPr="009D5D2C">
        <w:rPr>
          <w:color w:val="FF0000"/>
          <w:lang w:val="sr-Cyrl-RS"/>
          <w:rPrChange w:id="465" w:author="Jelena Hrnjak" w:date="2023-08-29T00:17:00Z">
            <w:rPr>
              <w:lang w:val="sr-Cyrl-RS"/>
            </w:rPr>
          </w:rPrChange>
        </w:rPr>
        <w:t xml:space="preserve">апликације. </w:t>
      </w:r>
      <w:ins w:id="466" w:author="Jelena Hrnjak" w:date="2023-08-29T00:14:00Z">
        <w:r w:rsidR="004F42D5" w:rsidRPr="009D5D2C">
          <w:rPr>
            <w:color w:val="FF0000"/>
            <w:lang w:val="sr-Cyrl-RS"/>
            <w:rPrChange w:id="467" w:author="Jelena Hrnjak" w:date="2023-08-29T00:17:00Z">
              <w:rPr>
                <w:lang w:val="sr-Cyrl-RS"/>
              </w:rPr>
            </w:rPrChange>
          </w:rPr>
          <w:t xml:space="preserve">Параметри базе података који омогућавају складиштење и руковање подацима </w:t>
        </w:r>
      </w:ins>
      <w:del w:id="468" w:author="Jelena Hrnjak" w:date="2023-08-29T00:15:00Z">
        <w:r w:rsidR="003B058C" w:rsidRPr="009D5D2C" w:rsidDel="004F42D5">
          <w:rPr>
            <w:color w:val="FF0000"/>
            <w:lang w:val="sr-Cyrl-RS"/>
            <w:rPrChange w:id="469" w:author="Jelena Hrnjak" w:date="2023-08-29T00:17:00Z">
              <w:rPr>
                <w:lang w:val="sr-Cyrl-RS"/>
              </w:rPr>
            </w:rPrChange>
          </w:rPr>
          <w:delText xml:space="preserve">Слој </w:delText>
        </w:r>
        <w:commentRangeStart w:id="470"/>
        <w:r w:rsidR="003B058C" w:rsidRPr="009D5D2C" w:rsidDel="004F42D5">
          <w:rPr>
            <w:color w:val="FF0000"/>
            <w:lang w:val="sr-Cyrl-RS"/>
            <w:rPrChange w:id="471" w:author="Jelena Hrnjak" w:date="2023-08-29T00:17:00Z">
              <w:rPr>
                <w:lang w:val="sr-Cyrl-RS"/>
              </w:rPr>
            </w:rPrChange>
          </w:rPr>
          <w:delText xml:space="preserve">за репрезентацију </w:delText>
        </w:r>
        <w:r w:rsidR="003B058C" w:rsidRPr="009D5D2C" w:rsidDel="00982400">
          <w:rPr>
            <w:color w:val="FF0000"/>
            <w:lang w:val="sr-Cyrl-RS"/>
            <w:rPrChange w:id="472" w:author="Jelena Hrnjak" w:date="2023-08-29T00:17:00Z">
              <w:rPr>
                <w:lang w:val="sr-Cyrl-RS"/>
              </w:rPr>
            </w:rPrChange>
          </w:rPr>
          <w:delText xml:space="preserve">података </w:delText>
        </w:r>
        <w:commentRangeEnd w:id="470"/>
        <w:r w:rsidR="00A946DE" w:rsidRPr="009D5D2C" w:rsidDel="00982400">
          <w:rPr>
            <w:rStyle w:val="CommentReference"/>
            <w:color w:val="FF0000"/>
            <w:lang w:val="en-US"/>
            <w:rPrChange w:id="473" w:author="Jelena Hrnjak" w:date="2023-08-29T00:17:00Z">
              <w:rPr>
                <w:rStyle w:val="CommentReference"/>
                <w:lang w:val="en-US"/>
              </w:rPr>
            </w:rPrChange>
          </w:rPr>
          <w:commentReference w:id="470"/>
        </w:r>
      </w:del>
      <w:r w:rsidR="003B058C" w:rsidRPr="009D5D2C">
        <w:rPr>
          <w:color w:val="FF0000"/>
          <w:lang w:val="sr-Cyrl-RS"/>
          <w:rPrChange w:id="474" w:author="Jelena Hrnjak" w:date="2023-08-29T00:17:00Z">
            <w:rPr>
              <w:lang w:val="sr-Cyrl-RS"/>
            </w:rPr>
          </w:rPrChange>
        </w:rPr>
        <w:t>представља</w:t>
      </w:r>
      <w:ins w:id="475" w:author="Jelena Hrnjak" w:date="2023-08-29T00:15:00Z">
        <w:r w:rsidR="004F42D5" w:rsidRPr="009D5D2C">
          <w:rPr>
            <w:color w:val="FF0000"/>
            <w:lang w:val="sr-Cyrl-RS"/>
            <w:rPrChange w:id="476" w:author="Jelena Hrnjak" w:date="2023-08-29T00:17:00Z">
              <w:rPr>
                <w:lang w:val="sr-Cyrl-RS"/>
              </w:rPr>
            </w:rPrChange>
          </w:rPr>
          <w:t>ју</w:t>
        </w:r>
      </w:ins>
      <w:r w:rsidR="003B058C" w:rsidRPr="009D5D2C">
        <w:rPr>
          <w:color w:val="FF0000"/>
          <w:lang w:val="sr-Cyrl-RS"/>
          <w:rPrChange w:id="477" w:author="Jelena Hrnjak" w:date="2023-08-29T00:17:00Z">
            <w:rPr>
              <w:lang w:val="sr-Cyrl-RS"/>
            </w:rPr>
          </w:rPrChange>
        </w:rPr>
        <w:t xml:space="preserve"> другу целину</w:t>
      </w:r>
      <w:del w:id="478" w:author="Jelena Hrnjak" w:date="2023-08-29T00:15:00Z">
        <w:r w:rsidR="003B058C" w:rsidRPr="009D5D2C" w:rsidDel="00982400">
          <w:rPr>
            <w:color w:val="FF0000"/>
            <w:lang w:val="sr-Cyrl-RS"/>
            <w:rPrChange w:id="479" w:author="Jelena Hrnjak" w:date="2023-08-29T00:17:00Z">
              <w:rPr>
                <w:lang w:val="sr-Cyrl-RS"/>
              </w:rPr>
            </w:rPrChange>
          </w:rPr>
          <w:delText xml:space="preserve">, где је могуће дефинисање </w:delText>
        </w:r>
        <w:commentRangeStart w:id="480"/>
        <w:r w:rsidR="003B058C" w:rsidRPr="009D5D2C" w:rsidDel="00982400">
          <w:rPr>
            <w:color w:val="FF0000"/>
            <w:lang w:val="sr-Cyrl-RS"/>
            <w:rPrChange w:id="481" w:author="Jelena Hrnjak" w:date="2023-08-29T00:17:00Z">
              <w:rPr>
                <w:lang w:val="sr-Cyrl-RS"/>
              </w:rPr>
            </w:rPrChange>
          </w:rPr>
          <w:delText xml:space="preserve">ентитета </w:delText>
        </w:r>
        <w:commentRangeEnd w:id="480"/>
        <w:r w:rsidR="003A1C42" w:rsidRPr="009D5D2C" w:rsidDel="00982400">
          <w:rPr>
            <w:rStyle w:val="CommentReference"/>
            <w:color w:val="FF0000"/>
            <w:lang w:val="en-US"/>
            <w:rPrChange w:id="482" w:author="Jelena Hrnjak" w:date="2023-08-29T00:17:00Z">
              <w:rPr>
                <w:rStyle w:val="CommentReference"/>
                <w:lang w:val="en-US"/>
              </w:rPr>
            </w:rPrChange>
          </w:rPr>
          <w:commentReference w:id="480"/>
        </w:r>
        <w:r w:rsidR="003B058C" w:rsidRPr="009D5D2C" w:rsidDel="00982400">
          <w:rPr>
            <w:color w:val="FF0000"/>
            <w:lang w:val="sr-Cyrl-RS"/>
            <w:rPrChange w:id="483" w:author="Jelena Hrnjak" w:date="2023-08-29T00:17:00Z">
              <w:rPr>
                <w:lang w:val="sr-Cyrl-RS"/>
              </w:rPr>
            </w:rPrChange>
          </w:rPr>
          <w:delText>који су од интереса за домен апликације</w:delText>
        </w:r>
      </w:del>
      <w:r w:rsidR="00436699" w:rsidRPr="009D5D2C">
        <w:rPr>
          <w:color w:val="FF0000"/>
          <w:lang w:val="sr-Cyrl-RS"/>
          <w:rPrChange w:id="484" w:author="Jelena Hrnjak" w:date="2023-08-29T00:17:00Z">
            <w:rPr>
              <w:lang w:val="sr-Cyrl-RS"/>
            </w:rPr>
          </w:rPrChange>
        </w:rPr>
        <w:t xml:space="preserve">, док </w:t>
      </w:r>
      <w:r w:rsidR="00B00F82" w:rsidRPr="009D5D2C">
        <w:rPr>
          <w:color w:val="FF0000"/>
          <w:lang w:val="sr-Cyrl-RS"/>
          <w:rPrChange w:id="485" w:author="Jelena Hrnjak" w:date="2023-08-29T00:17:00Z">
            <w:rPr>
              <w:lang w:val="sr-Cyrl-RS"/>
            </w:rPr>
          </w:rPrChange>
        </w:rPr>
        <w:t>следећа</w:t>
      </w:r>
      <w:r w:rsidR="00054DE5" w:rsidRPr="009D5D2C">
        <w:rPr>
          <w:color w:val="FF0000"/>
          <w:lang w:val="sr-Cyrl-RS"/>
          <w:rPrChange w:id="486" w:author="Jelena Hrnjak" w:date="2023-08-29T00:17:00Z">
            <w:rPr>
              <w:lang w:val="sr-Cyrl-RS"/>
            </w:rPr>
          </w:rPrChange>
        </w:rPr>
        <w:t xml:space="preserve"> </w:t>
      </w:r>
      <w:del w:id="487" w:author="Jelena Hrnjak" w:date="2023-08-29T00:18:00Z">
        <w:r w:rsidR="00054DE5" w:rsidRPr="009D5D2C" w:rsidDel="001D19EE">
          <w:rPr>
            <w:color w:val="FF0000"/>
            <w:lang w:val="sr-Cyrl-RS"/>
            <w:rPrChange w:id="488" w:author="Jelena Hrnjak" w:date="2023-08-29T00:17:00Z">
              <w:rPr>
                <w:lang w:val="sr-Cyrl-RS"/>
              </w:rPr>
            </w:rPrChange>
          </w:rPr>
          <w:delText xml:space="preserve">целина </w:delText>
        </w:r>
      </w:del>
      <w:ins w:id="489" w:author="Jelena Hrnjak" w:date="2023-08-29T00:18:00Z">
        <w:r w:rsidR="001D19EE" w:rsidRPr="009D5D2C">
          <w:rPr>
            <w:color w:val="FF0000"/>
            <w:lang w:val="sr-Cyrl-RS"/>
            <w:rPrChange w:id="490" w:author="Jelena Hrnjak" w:date="2023-08-29T00:17:00Z">
              <w:rPr>
                <w:lang w:val="sr-Cyrl-RS"/>
              </w:rPr>
            </w:rPrChange>
          </w:rPr>
          <w:t>целин</w:t>
        </w:r>
        <w:r w:rsidR="001D19EE">
          <w:rPr>
            <w:color w:val="FF0000"/>
            <w:lang w:val="sr-Cyrl-RS"/>
          </w:rPr>
          <w:t>у</w:t>
        </w:r>
        <w:r w:rsidR="001D19EE" w:rsidRPr="009D5D2C">
          <w:rPr>
            <w:color w:val="FF0000"/>
            <w:lang w:val="sr-Cyrl-RS"/>
            <w:rPrChange w:id="491" w:author="Jelena Hrnjak" w:date="2023-08-29T00:17:00Z">
              <w:rPr>
                <w:lang w:val="sr-Cyrl-RS"/>
              </w:rPr>
            </w:rPrChange>
          </w:rPr>
          <w:t xml:space="preserve"> </w:t>
        </w:r>
      </w:ins>
      <w:del w:id="492" w:author="Jelena Hrnjak" w:date="2023-08-29T00:18:00Z">
        <w:r w:rsidR="00054DE5" w:rsidRPr="009D5D2C" w:rsidDel="001D19EE">
          <w:rPr>
            <w:color w:val="FF0000"/>
            <w:lang w:val="sr-Cyrl-RS"/>
            <w:rPrChange w:id="493" w:author="Jelena Hrnjak" w:date="2023-08-29T00:17:00Z">
              <w:rPr>
                <w:lang w:val="sr-Cyrl-RS"/>
              </w:rPr>
            </w:rPrChange>
          </w:rPr>
          <w:delText>представља</w:delText>
        </w:r>
      </w:del>
      <w:ins w:id="494" w:author="Jelena Hrnjak" w:date="2023-08-29T00:18:00Z">
        <w:r w:rsidR="001D19EE">
          <w:rPr>
            <w:color w:val="FF0000"/>
            <w:lang w:val="sr-Cyrl-RS"/>
          </w:rPr>
          <w:t>чини</w:t>
        </w:r>
        <w:r w:rsidR="001D19EE" w:rsidRPr="009D5D2C">
          <w:rPr>
            <w:color w:val="FF0000"/>
            <w:lang w:val="sr-Cyrl-RS"/>
            <w:rPrChange w:id="495" w:author="Jelena Hrnjak" w:date="2023-08-29T00:17:00Z">
              <w:rPr>
                <w:lang w:val="sr-Cyrl-RS"/>
              </w:rPr>
            </w:rPrChange>
          </w:rPr>
          <w:t xml:space="preserve"> </w:t>
        </w:r>
      </w:ins>
      <w:ins w:id="496" w:author="Jelena Hrnjak" w:date="2023-08-29T00:15:00Z">
        <w:r w:rsidR="00982400" w:rsidRPr="009D5D2C">
          <w:rPr>
            <w:color w:val="FF0000"/>
            <w:lang w:val="sr-Cyrl-RS"/>
            <w:rPrChange w:id="497" w:author="Jelena Hrnjak" w:date="2023-08-29T00:17:00Z">
              <w:rPr>
                <w:lang w:val="sr-Cyrl-RS"/>
              </w:rPr>
            </w:rPrChange>
          </w:rPr>
          <w:t>слој који моделује п</w:t>
        </w:r>
      </w:ins>
      <w:ins w:id="498" w:author="Jelena Hrnjak" w:date="2023-08-29T00:16:00Z">
        <w:r w:rsidR="00736F1D" w:rsidRPr="009D5D2C">
          <w:rPr>
            <w:color w:val="FF0000"/>
            <w:lang w:val="sr-Cyrl-RS"/>
            <w:rPrChange w:id="499" w:author="Jelena Hrnjak" w:date="2023-08-29T00:17:00Z">
              <w:rPr>
                <w:lang w:val="sr-Cyrl-RS"/>
              </w:rPr>
            </w:rPrChange>
          </w:rPr>
          <w:t>одатке из базе података</w:t>
        </w:r>
      </w:ins>
      <w:ins w:id="500" w:author="Jelena Hrnjak" w:date="2023-08-29T00:15:00Z">
        <w:r w:rsidR="00982400" w:rsidRPr="009D5D2C">
          <w:rPr>
            <w:color w:val="FF0000"/>
            <w:lang w:val="sr-Cyrl-RS"/>
            <w:rPrChange w:id="501" w:author="Jelena Hrnjak" w:date="2023-08-29T00:17:00Z">
              <w:rPr>
                <w:lang w:val="sr-Cyrl-RS"/>
              </w:rPr>
            </w:rPrChange>
          </w:rPr>
          <w:t xml:space="preserve">, где је могуће дефинисање </w:t>
        </w:r>
        <w:commentRangeStart w:id="502"/>
        <w:r w:rsidR="00982400" w:rsidRPr="009D5D2C">
          <w:rPr>
            <w:color w:val="FF0000"/>
            <w:lang w:val="sr-Cyrl-RS"/>
            <w:rPrChange w:id="503" w:author="Jelena Hrnjak" w:date="2023-08-29T00:17:00Z">
              <w:rPr>
                <w:lang w:val="sr-Cyrl-RS"/>
              </w:rPr>
            </w:rPrChange>
          </w:rPr>
          <w:t xml:space="preserve">ентитета </w:t>
        </w:r>
        <w:commentRangeEnd w:id="502"/>
        <w:r w:rsidR="00982400" w:rsidRPr="009D5D2C">
          <w:rPr>
            <w:rStyle w:val="CommentReference"/>
            <w:color w:val="FF0000"/>
            <w:lang w:val="en-US"/>
            <w:rPrChange w:id="504" w:author="Jelena Hrnjak" w:date="2023-08-29T00:17:00Z">
              <w:rPr>
                <w:rStyle w:val="CommentReference"/>
                <w:lang w:val="en-US"/>
              </w:rPr>
            </w:rPrChange>
          </w:rPr>
          <w:commentReference w:id="502"/>
        </w:r>
        <w:r w:rsidR="00982400" w:rsidRPr="009D5D2C">
          <w:rPr>
            <w:color w:val="FF0000"/>
            <w:lang w:val="sr-Cyrl-RS"/>
            <w:rPrChange w:id="505" w:author="Jelena Hrnjak" w:date="2023-08-29T00:17:00Z">
              <w:rPr>
                <w:lang w:val="sr-Cyrl-RS"/>
              </w:rPr>
            </w:rPrChange>
          </w:rPr>
          <w:t>к</w:t>
        </w:r>
      </w:ins>
      <w:r w:rsidR="000E6BCF">
        <w:rPr>
          <w:color w:val="FF0000"/>
          <w:lang w:val="sr-Cyrl-RS"/>
        </w:rPr>
        <w:t>оји описују структуру података у бази</w:t>
      </w:r>
      <w:del w:id="506" w:author="Jelena Hrnjak" w:date="2023-08-29T00:14:00Z">
        <w:r w:rsidR="00054DE5" w:rsidRPr="009D5D2C" w:rsidDel="004F42D5">
          <w:rPr>
            <w:color w:val="FF0000"/>
            <w:lang w:val="sr-Cyrl-RS"/>
            <w:rPrChange w:id="507" w:author="Jelena Hrnjak" w:date="2023-08-29T00:17:00Z">
              <w:rPr>
                <w:lang w:val="sr-Cyrl-RS"/>
              </w:rPr>
            </w:rPrChange>
          </w:rPr>
          <w:delText>параметре</w:delText>
        </w:r>
        <w:r w:rsidRPr="009D5D2C" w:rsidDel="004F42D5">
          <w:rPr>
            <w:color w:val="FF0000"/>
            <w:lang w:val="sr-Cyrl-RS"/>
            <w:rPrChange w:id="508" w:author="Jelena Hrnjak" w:date="2023-08-29T00:17:00Z">
              <w:rPr>
                <w:lang w:val="sr-Cyrl-RS"/>
              </w:rPr>
            </w:rPrChange>
          </w:rPr>
          <w:delText xml:space="preserve"> базе</w:delText>
        </w:r>
        <w:r w:rsidR="00054DE5" w:rsidRPr="009D5D2C" w:rsidDel="004F42D5">
          <w:rPr>
            <w:color w:val="FF0000"/>
            <w:lang w:val="sr-Cyrl-RS"/>
            <w:rPrChange w:id="509" w:author="Jelena Hrnjak" w:date="2023-08-29T00:17:00Z">
              <w:rPr>
                <w:lang w:val="sr-Cyrl-RS"/>
              </w:rPr>
            </w:rPrChange>
          </w:rPr>
          <w:delText xml:space="preserve"> података</w:delText>
        </w:r>
        <w:r w:rsidR="0075141E" w:rsidRPr="009D5D2C" w:rsidDel="004F42D5">
          <w:rPr>
            <w:color w:val="FF0000"/>
            <w:lang w:val="sr-Cyrl-RS"/>
            <w:rPrChange w:id="510" w:author="Jelena Hrnjak" w:date="2023-08-29T00:17:00Z">
              <w:rPr>
                <w:lang w:val="sr-Cyrl-RS"/>
              </w:rPr>
            </w:rPrChange>
          </w:rPr>
          <w:delText xml:space="preserve"> који омогућавају ск</w:delText>
        </w:r>
        <w:r w:rsidR="003B058C" w:rsidRPr="009D5D2C" w:rsidDel="004F42D5">
          <w:rPr>
            <w:color w:val="FF0000"/>
            <w:lang w:val="sr-Cyrl-RS"/>
            <w:rPrChange w:id="511" w:author="Jelena Hrnjak" w:date="2023-08-29T00:17:00Z">
              <w:rPr>
                <w:lang w:val="sr-Cyrl-RS"/>
              </w:rPr>
            </w:rPrChange>
          </w:rPr>
          <w:delText>ладиштење и руковање подацима</w:delText>
        </w:r>
        <w:r w:rsidR="002C2DBC" w:rsidRPr="009D5D2C" w:rsidDel="004F42D5">
          <w:rPr>
            <w:color w:val="FF0000"/>
            <w:lang w:val="sr-Cyrl-RS"/>
            <w:rPrChange w:id="512" w:author="Jelena Hrnjak" w:date="2023-08-29T00:17:00Z">
              <w:rPr>
                <w:lang w:val="sr-Cyrl-RS"/>
              </w:rPr>
            </w:rPrChange>
          </w:rPr>
          <w:delText xml:space="preserve"> </w:delText>
        </w:r>
      </w:del>
      <w:commentRangeStart w:id="513"/>
      <w:del w:id="514" w:author="Jelena Hrnjak" w:date="2023-08-23T17:28:00Z">
        <w:r w:rsidR="002C2DBC" w:rsidRPr="009D5D2C" w:rsidDel="009B65C1">
          <w:rPr>
            <w:color w:val="FF0000"/>
            <w:lang w:val="sr-Cyrl-RS"/>
            <w:rPrChange w:id="515" w:author="Jelena Hrnjak" w:date="2023-08-29T00:17:00Z">
              <w:rPr>
                <w:lang w:val="sr-Cyrl-RS"/>
              </w:rPr>
            </w:rPrChange>
          </w:rPr>
          <w:delText xml:space="preserve">везаних за </w:delText>
        </w:r>
        <w:commentRangeEnd w:id="513"/>
        <w:r w:rsidR="00DC1151" w:rsidRPr="009D5D2C" w:rsidDel="009B65C1">
          <w:rPr>
            <w:rStyle w:val="CommentReference"/>
            <w:color w:val="FF0000"/>
            <w:lang w:val="en-US"/>
            <w:rPrChange w:id="516" w:author="Jelena Hrnjak" w:date="2023-08-29T00:17:00Z">
              <w:rPr>
                <w:rStyle w:val="CommentReference"/>
                <w:lang w:val="en-US"/>
              </w:rPr>
            </w:rPrChange>
          </w:rPr>
          <w:commentReference w:id="513"/>
        </w:r>
      </w:del>
      <w:del w:id="517" w:author="Jelena Hrnjak" w:date="2023-08-29T00:14:00Z">
        <w:r w:rsidR="002C2DBC" w:rsidRPr="009D5D2C" w:rsidDel="004F42D5">
          <w:rPr>
            <w:color w:val="FF0000"/>
            <w:lang w:val="sr-Cyrl-RS"/>
            <w:rPrChange w:id="518" w:author="Jelena Hrnjak" w:date="2023-08-29T00:17:00Z">
              <w:rPr>
                <w:lang w:val="sr-Cyrl-RS"/>
              </w:rPr>
            </w:rPrChange>
          </w:rPr>
          <w:delText>ентитет</w:delText>
        </w:r>
      </w:del>
      <w:del w:id="519" w:author="Jelena Hrnjak" w:date="2023-08-23T17:28:00Z">
        <w:r w:rsidR="002C2DBC" w:rsidRPr="009D5D2C" w:rsidDel="009B65C1">
          <w:rPr>
            <w:color w:val="FF0000"/>
            <w:lang w:val="sr-Cyrl-RS"/>
            <w:rPrChange w:id="520" w:author="Jelena Hrnjak" w:date="2023-08-29T00:17:00Z">
              <w:rPr>
                <w:lang w:val="sr-Cyrl-RS"/>
              </w:rPr>
            </w:rPrChange>
          </w:rPr>
          <w:delText>е</w:delText>
        </w:r>
      </w:del>
      <w:r w:rsidR="003B058C" w:rsidRPr="009D5D2C">
        <w:rPr>
          <w:color w:val="FF0000"/>
          <w:lang w:val="sr-Cyrl-RS"/>
          <w:rPrChange w:id="521" w:author="Jelena Hrnjak" w:date="2023-08-29T00:17:00Z">
            <w:rPr>
              <w:lang w:val="sr-Cyrl-RS"/>
            </w:rPr>
          </w:rPrChange>
        </w:rPr>
        <w:t>.</w:t>
      </w:r>
      <w:r w:rsidR="00B00F82" w:rsidRPr="00A43182">
        <w:rPr>
          <w:lang w:val="sr-Cyrl-RS"/>
        </w:rPr>
        <w:t xml:space="preserve"> Слој за</w:t>
      </w:r>
      <w:r w:rsidR="003B058C" w:rsidRPr="00A43182">
        <w:rPr>
          <w:lang w:val="sr-Cyrl-RS"/>
        </w:rPr>
        <w:t xml:space="preserve"> </w:t>
      </w:r>
      <w:r w:rsidR="00322573" w:rsidRPr="00A43182">
        <w:rPr>
          <w:lang w:val="sr-Cyrl-RS"/>
        </w:rPr>
        <w:t>обраду захтева корисника је целина за себе и омогућава дефинисање контролера. Последња целина представља сигурносни сло</w:t>
      </w:r>
      <w:ins w:id="522" w:author="Vladimir Dimitrieski" w:date="2023-08-13T10:29:00Z">
        <w:r w:rsidR="00A04FD3">
          <w:rPr>
            <w:lang w:val="sr-Cyrl-RS"/>
          </w:rPr>
          <w:t>ј</w:t>
        </w:r>
      </w:ins>
      <w:del w:id="523" w:author="Vladimir Dimitrieski" w:date="2023-08-13T10:29:00Z">
        <w:r w:rsidR="00322573" w:rsidRPr="00A43182" w:rsidDel="00A04FD3">
          <w:rPr>
            <w:lang w:val="sr-Cyrl-RS"/>
          </w:rPr>
          <w:delText>г</w:delText>
        </w:r>
      </w:del>
      <w:r w:rsidR="00322573" w:rsidRPr="00A43182">
        <w:rPr>
          <w:lang w:val="sr-Cyrl-RS"/>
        </w:rPr>
        <w:t xml:space="preserve"> који се односи на аутентификацију и контролу приступа корисника. </w:t>
      </w:r>
      <w:r w:rsidR="00AE0F6D" w:rsidRPr="00A43182">
        <w:rPr>
          <w:lang w:val="sr-Cyrl-RS"/>
        </w:rPr>
        <w:t xml:space="preserve">Наменски језик </w:t>
      </w:r>
      <w:r w:rsidR="00AE0F6D" w:rsidRPr="00A43182">
        <w:rPr>
          <w:i/>
          <w:lang w:val="sr-Cyrl-RS"/>
        </w:rPr>
        <w:t xml:space="preserve">securityDSL </w:t>
      </w:r>
      <w:r w:rsidR="00AE0F6D" w:rsidRPr="00A43182">
        <w:rPr>
          <w:lang w:val="sr-Cyrl-RS"/>
        </w:rPr>
        <w:t>подрж</w:t>
      </w:r>
      <w:r w:rsidR="00394899">
        <w:rPr>
          <w:lang w:val="sr-Cyrl-RS"/>
        </w:rPr>
        <w:t>ава конфигурацију три безбеднос</w:t>
      </w:r>
      <w:r w:rsidR="00AE0F6D" w:rsidRPr="00A43182">
        <w:rPr>
          <w:lang w:val="sr-Cyrl-RS"/>
        </w:rPr>
        <w:t xml:space="preserve">на механизма у радном оквиру </w:t>
      </w:r>
      <w:r w:rsidR="00AE0F6D" w:rsidRPr="00A43182">
        <w:rPr>
          <w:i/>
          <w:lang w:val="sr-Cyrl-RS"/>
        </w:rPr>
        <w:t>Spring</w:t>
      </w:r>
      <w:r w:rsidR="00AE0F6D" w:rsidRPr="00A43182">
        <w:rPr>
          <w:lang w:val="sr-Cyrl-RS"/>
        </w:rPr>
        <w:t>:</w:t>
      </w:r>
    </w:p>
    <w:p w14:paraId="162D8E75" w14:textId="4458C1C9" w:rsidR="00AE0F6D" w:rsidRPr="00A43182" w:rsidRDefault="00AE0F6D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lang w:val="sr-Cyrl-RS"/>
        </w:rPr>
        <w:t>основну аутентификацију (</w:t>
      </w:r>
      <w:r w:rsidRPr="00A43182">
        <w:rPr>
          <w:i/>
          <w:lang w:val="sr-Cyrl-RS"/>
        </w:rPr>
        <w:t>Basic Authentication),</w:t>
      </w:r>
    </w:p>
    <w:p w14:paraId="6CBED4AD" w14:textId="57264172" w:rsidR="00AE0F6D" w:rsidRPr="00A43182" w:rsidRDefault="00AE0F6D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lang w:val="sr-Cyrl-RS"/>
        </w:rPr>
        <w:t xml:space="preserve">аутентификација помоћу </w:t>
      </w:r>
      <w:r w:rsidRPr="00A43182">
        <w:rPr>
          <w:i/>
          <w:lang w:val="sr-Cyrl-RS"/>
        </w:rPr>
        <w:t xml:space="preserve">JSON Web </w:t>
      </w:r>
      <w:r w:rsidRPr="00A43182">
        <w:rPr>
          <w:lang w:val="sr-Cyrl-RS"/>
        </w:rPr>
        <w:t>токена (</w:t>
      </w:r>
      <w:r w:rsidRPr="00A43182">
        <w:rPr>
          <w:i/>
          <w:lang w:val="sr-Cyrl-RS"/>
        </w:rPr>
        <w:t>JWT</w:t>
      </w:r>
      <w:r w:rsidRPr="00A43182">
        <w:rPr>
          <w:lang w:val="sr-Cyrl-RS"/>
        </w:rPr>
        <w:t>) и</w:t>
      </w:r>
    </w:p>
    <w:p w14:paraId="6FF1D732" w14:textId="59F7015E" w:rsidR="00AE0F6D" w:rsidRPr="00A43182" w:rsidRDefault="00984B96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i/>
          <w:lang w:val="sr-Cyrl-RS"/>
        </w:rPr>
        <w:t xml:space="preserve">Open Authorization </w:t>
      </w:r>
      <w:r w:rsidR="00FC34FC" w:rsidRPr="00A43182">
        <w:rPr>
          <w:lang w:val="sr-Cyrl-RS"/>
        </w:rPr>
        <w:t>(</w:t>
      </w:r>
      <w:r w:rsidR="00AE0F6D" w:rsidRPr="00A43182">
        <w:rPr>
          <w:i/>
          <w:lang w:val="sr-Cyrl-RS"/>
        </w:rPr>
        <w:t>OAuth2.0</w:t>
      </w:r>
      <w:r w:rsidR="00FC34FC" w:rsidRPr="00A43182">
        <w:rPr>
          <w:lang w:val="sr-Cyrl-RS"/>
        </w:rPr>
        <w:t>)</w:t>
      </w:r>
      <w:r w:rsidR="00AE0F6D" w:rsidRPr="00A43182">
        <w:rPr>
          <w:i/>
          <w:lang w:val="sr-Cyrl-RS"/>
        </w:rPr>
        <w:t>.</w:t>
      </w:r>
    </w:p>
    <w:p w14:paraId="5E49CE21" w14:textId="0939241F" w:rsidR="00884B88" w:rsidRPr="00A43182" w:rsidRDefault="00AE0F6D" w:rsidP="00DE6F10">
      <w:pPr>
        <w:pStyle w:val="Obiantekst"/>
        <w:rPr>
          <w:lang w:val="sr-Cyrl-RS"/>
        </w:rPr>
      </w:pPr>
      <w:r w:rsidRPr="00A43182">
        <w:rPr>
          <w:lang w:val="sr-Cyrl-RS"/>
        </w:rPr>
        <w:t xml:space="preserve">Овим се обезбеђује флексибилност и могућност одабира </w:t>
      </w:r>
      <w:r w:rsidR="00E849D0" w:rsidRPr="00A43182">
        <w:rPr>
          <w:lang w:val="sr-Cyrl-RS"/>
        </w:rPr>
        <w:t>оптималног</w:t>
      </w:r>
      <w:r w:rsidRPr="00A43182">
        <w:rPr>
          <w:lang w:val="sr-Cyrl-RS"/>
        </w:rPr>
        <w:t xml:space="preserve"> безбедносног механизма у зависности од потреба и захтева система</w:t>
      </w:r>
      <w:r w:rsidR="00C84510" w:rsidRPr="00A43182">
        <w:rPr>
          <w:lang w:val="sr-Cyrl-RS"/>
        </w:rPr>
        <w:t>.</w:t>
      </w:r>
    </w:p>
    <w:p w14:paraId="702B793F" w14:textId="03EC1293" w:rsidR="0000164B" w:rsidRPr="00A43182" w:rsidRDefault="0000164B" w:rsidP="00DE6F10">
      <w:pPr>
        <w:pStyle w:val="Obiantekst"/>
        <w:rPr>
          <w:i/>
          <w:lang w:val="sr-Cyrl-RS"/>
        </w:rPr>
      </w:pPr>
      <w:r w:rsidRPr="00A43182">
        <w:rPr>
          <w:lang w:val="sr-Cyrl-RS"/>
        </w:rPr>
        <w:tab/>
        <w:t xml:space="preserve">Иако је примарна намена наменског језика </w:t>
      </w:r>
      <w:r w:rsidRPr="00A43182">
        <w:rPr>
          <w:i/>
          <w:lang w:val="sr-Cyrl-RS"/>
        </w:rPr>
        <w:t xml:space="preserve">securityDSL </w:t>
      </w:r>
      <w:r w:rsidRPr="00A43182">
        <w:rPr>
          <w:lang w:val="sr-Cyrl-RS"/>
        </w:rPr>
        <w:t xml:space="preserve">конфигурација безбедносних аспеката, корисницима је омогућена и конфигурација </w:t>
      </w:r>
      <w:r w:rsidR="00567F71" w:rsidRPr="00A43182">
        <w:rPr>
          <w:lang w:val="sr-Cyrl-RS"/>
        </w:rPr>
        <w:t xml:space="preserve">веб апликације без </w:t>
      </w:r>
      <w:r w:rsidR="00394899">
        <w:rPr>
          <w:lang w:val="sr-Cyrl-RS"/>
        </w:rPr>
        <w:t>тог</w:t>
      </w:r>
      <w:r w:rsidR="00567F71" w:rsidRPr="00A43182">
        <w:rPr>
          <w:lang w:val="sr-Cyrl-RS"/>
        </w:rPr>
        <w:t xml:space="preserve"> слоја. Претходно наведене целине је могуће комбиновати </w:t>
      </w:r>
      <w:r w:rsidR="00FD52EF" w:rsidRPr="00A43182">
        <w:rPr>
          <w:lang w:val="sr-Cyrl-RS"/>
        </w:rPr>
        <w:t>уз ограничења која ће бити наведена у наставку поглавља</w:t>
      </w:r>
      <w:r w:rsidR="00567F71" w:rsidRPr="00A43182">
        <w:rPr>
          <w:lang w:val="sr-Cyrl-RS"/>
        </w:rPr>
        <w:t>.</w:t>
      </w:r>
      <w:r w:rsidR="005C75F6" w:rsidRPr="00A43182">
        <w:rPr>
          <w:lang w:val="sr-Cyrl-RS"/>
        </w:rPr>
        <w:t xml:space="preserve"> Кори</w:t>
      </w:r>
      <w:r w:rsidR="0080491D" w:rsidRPr="00A43182">
        <w:rPr>
          <w:lang w:val="sr-Cyrl-RS"/>
        </w:rPr>
        <w:t>шћење</w:t>
      </w:r>
      <w:r w:rsidR="005C75F6" w:rsidRPr="00A43182">
        <w:rPr>
          <w:lang w:val="sr-Cyrl-RS"/>
        </w:rPr>
        <w:t xml:space="preserve"> </w:t>
      </w:r>
      <w:r w:rsidR="005C75F6" w:rsidRPr="00A43182">
        <w:rPr>
          <w:i/>
          <w:lang w:val="sr-Cyrl-RS"/>
        </w:rPr>
        <w:t>securityD</w:t>
      </w:r>
      <w:r w:rsidR="0080491D" w:rsidRPr="00A43182">
        <w:rPr>
          <w:i/>
          <w:lang w:val="sr-Cyrl-RS"/>
        </w:rPr>
        <w:t>SL</w:t>
      </w:r>
      <w:r w:rsidR="00B8321F">
        <w:rPr>
          <w:i/>
          <w:lang w:val="sr-Cyrl-RS"/>
        </w:rPr>
        <w:t>,</w:t>
      </w:r>
      <w:r w:rsidR="005C75F6" w:rsidRPr="00A43182">
        <w:rPr>
          <w:lang w:val="sr-Cyrl-RS"/>
        </w:rPr>
        <w:t xml:space="preserve"> доменски</w:t>
      </w:r>
      <w:r w:rsidR="0080491D" w:rsidRPr="00A43182">
        <w:rPr>
          <w:lang w:val="sr-Cyrl-RS"/>
        </w:rPr>
        <w:t>м</w:t>
      </w:r>
      <w:r w:rsidR="005C75F6" w:rsidRPr="00A43182">
        <w:rPr>
          <w:lang w:val="sr-Cyrl-RS"/>
        </w:rPr>
        <w:t xml:space="preserve"> експерти</w:t>
      </w:r>
      <w:r w:rsidR="0080491D" w:rsidRPr="00A43182">
        <w:rPr>
          <w:lang w:val="sr-Cyrl-RS"/>
        </w:rPr>
        <w:t>ма</w:t>
      </w:r>
      <w:r w:rsidR="005C75F6" w:rsidRPr="00A43182">
        <w:rPr>
          <w:lang w:val="sr-Cyrl-RS"/>
        </w:rPr>
        <w:t xml:space="preserve"> </w:t>
      </w:r>
      <w:r w:rsidR="0080491D" w:rsidRPr="00A43182">
        <w:rPr>
          <w:lang w:val="sr-Cyrl-RS"/>
        </w:rPr>
        <w:t>знатно убрзава и олакшава</w:t>
      </w:r>
      <w:r w:rsidR="005C75F6" w:rsidRPr="00A43182">
        <w:rPr>
          <w:lang w:val="sr-Cyrl-RS"/>
        </w:rPr>
        <w:t xml:space="preserve"> процес развоја сигурних веб апликација у радном оквиру </w:t>
      </w:r>
      <w:r w:rsidR="005C75F6" w:rsidRPr="00A43182">
        <w:rPr>
          <w:i/>
          <w:lang w:val="sr-Cyrl-RS"/>
        </w:rPr>
        <w:t>Spring</w:t>
      </w:r>
      <w:r w:rsidR="004F592A" w:rsidRPr="00A43182">
        <w:rPr>
          <w:i/>
          <w:lang w:val="sr-Cyrl-RS"/>
        </w:rPr>
        <w:t>.</w:t>
      </w:r>
    </w:p>
    <w:p w14:paraId="0866612E" w14:textId="20AE756D" w:rsidR="00543C75" w:rsidRPr="00A43182" w:rsidRDefault="00543C75" w:rsidP="00543C75">
      <w:pPr>
        <w:pStyle w:val="Heading2"/>
        <w:rPr>
          <w:lang w:val="sr-Cyrl-RS"/>
        </w:rPr>
      </w:pPr>
      <w:bookmarkStart w:id="524" w:name="_Toc144322161"/>
      <w:r w:rsidRPr="00A43182">
        <w:rPr>
          <w:lang w:val="sr-Cyrl-RS"/>
        </w:rPr>
        <w:t>Апстрактна синтакса</w:t>
      </w:r>
      <w:bookmarkEnd w:id="524"/>
    </w:p>
    <w:p w14:paraId="3D28914E" w14:textId="7465F554" w:rsidR="006314C8" w:rsidRPr="00A43182" w:rsidRDefault="00B90D60" w:rsidP="00675D0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Апстрактна синтаска омогућава опис структуре наменског језика</w:t>
      </w:r>
      <w:r w:rsidR="004F4941" w:rsidRPr="00A43182">
        <w:rPr>
          <w:lang w:val="sr-Cyrl-RS"/>
        </w:rPr>
        <w:t xml:space="preserve"> </w:t>
      </w:r>
      <w:r w:rsidR="00406A90" w:rsidRPr="00A43182">
        <w:rPr>
          <w:i/>
          <w:lang w:val="sr-Cyrl-RS"/>
        </w:rPr>
        <w:t>securityDSL</w:t>
      </w:r>
      <w:r w:rsidR="00406A90" w:rsidRPr="00A43182">
        <w:rPr>
          <w:lang w:val="sr-Cyrl-RS"/>
        </w:rPr>
        <w:t xml:space="preserve">  </w:t>
      </w:r>
      <w:r w:rsidR="004F4941" w:rsidRPr="00A43182">
        <w:rPr>
          <w:lang w:val="sr-Cyrl-RS"/>
        </w:rPr>
        <w:t>и представљена је помоћу мета-модела</w:t>
      </w:r>
      <w:r w:rsidR="00CA4BBF" w:rsidRPr="00A43182">
        <w:rPr>
          <w:lang w:val="sr-Cyrl-RS"/>
        </w:rPr>
        <w:t xml:space="preserve"> (слика 4.1)</w:t>
      </w:r>
      <w:r w:rsidRPr="00A43182">
        <w:rPr>
          <w:lang w:val="sr-Cyrl-RS"/>
        </w:rPr>
        <w:t xml:space="preserve">. </w:t>
      </w:r>
    </w:p>
    <w:p w14:paraId="06819985" w14:textId="41101EC8" w:rsidR="00F3674B" w:rsidRPr="00A43182" w:rsidRDefault="00F3674B" w:rsidP="00F3674B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У даљем тексту дат је опис концепата апстрактне</w:t>
      </w:r>
      <w:r w:rsidR="00EE633E" w:rsidRPr="00A43182">
        <w:rPr>
          <w:lang w:val="sr-Cyrl-RS"/>
        </w:rPr>
        <w:t xml:space="preserve"> синтаксе</w:t>
      </w:r>
      <w:r w:rsidRPr="00A43182">
        <w:rPr>
          <w:lang w:val="sr-Cyrl-RS"/>
        </w:rPr>
        <w:t xml:space="preserve"> где су енглески називи концепата који су приказани на слици наведени курзивом.</w:t>
      </w:r>
    </w:p>
    <w:p w14:paraId="7884B8A3" w14:textId="7244259F" w:rsidR="00CE7F6B" w:rsidRPr="00A43182" w:rsidRDefault="00B35751" w:rsidP="009559E9">
      <w:pPr>
        <w:pStyle w:val="Obiantekst"/>
        <w:jc w:val="center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w:drawing>
          <wp:inline distT="0" distB="0" distL="0" distR="0" wp14:anchorId="0E9BB6AF" wp14:editId="75208F0D">
            <wp:extent cx="5595483" cy="5632034"/>
            <wp:effectExtent l="0" t="0" r="571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ta-model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83" cy="563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C0D00" w14:textId="6F93AA19" w:rsidR="00D55CCA" w:rsidRPr="00A43182" w:rsidRDefault="00A02F34" w:rsidP="00615F75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Слика 4.1 – Апстракнта синтакса наменског језика </w:t>
      </w:r>
      <w:r w:rsidRPr="00A43182">
        <w:rPr>
          <w:i/>
          <w:lang w:val="sr-Cyrl-RS"/>
        </w:rPr>
        <w:t>securityDSL</w:t>
      </w:r>
      <w:r w:rsidRPr="00A43182">
        <w:rPr>
          <w:lang w:val="sr-Cyrl-RS"/>
        </w:rPr>
        <w:t xml:space="preserve"> </w:t>
      </w:r>
    </w:p>
    <w:p w14:paraId="1DE79FC9" w14:textId="482E2014" w:rsidR="00E954A3" w:rsidRPr="00A43182" w:rsidRDefault="001A6A1C" w:rsidP="00324C0C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Коренски концепт </w:t>
      </w:r>
      <w:r w:rsidR="00142BCC" w:rsidRPr="00A43182">
        <w:rPr>
          <w:lang w:val="sr-Cyrl-RS"/>
        </w:rPr>
        <w:t>апстрактне синтаксе је апликација</w:t>
      </w:r>
      <w:r w:rsidRPr="00A43182">
        <w:rPr>
          <w:lang w:val="sr-Cyrl-RS"/>
        </w:rPr>
        <w:t xml:space="preserve"> (</w:t>
      </w:r>
      <w:r w:rsidRPr="00A43182">
        <w:rPr>
          <w:i/>
          <w:lang w:val="sr-Cyrl-RS"/>
        </w:rPr>
        <w:t>Application</w:t>
      </w:r>
      <w:r w:rsidR="00142BCC" w:rsidRPr="00A43182">
        <w:rPr>
          <w:lang w:val="sr-Cyrl-RS"/>
        </w:rPr>
        <w:t>)</w:t>
      </w:r>
      <w:r w:rsidR="00C60090" w:rsidRPr="00A43182">
        <w:rPr>
          <w:lang w:val="sr-Cyrl-RS"/>
        </w:rPr>
        <w:t xml:space="preserve"> и садржи податке о параметрима нео</w:t>
      </w:r>
      <w:ins w:id="525" w:author="Vladimir Dimitrieski" w:date="2023-08-13T10:30:00Z">
        <w:r w:rsidR="00C136C4">
          <w:rPr>
            <w:lang w:val="sr-Cyrl-RS"/>
          </w:rPr>
          <w:t>п</w:t>
        </w:r>
      </w:ins>
      <w:r w:rsidR="00C60090" w:rsidRPr="00A43182">
        <w:rPr>
          <w:lang w:val="sr-Cyrl-RS"/>
        </w:rPr>
        <w:t xml:space="preserve">ходним за иницијализацију апликације. </w:t>
      </w:r>
      <w:r w:rsidR="00224C50" w:rsidRPr="00A43182">
        <w:rPr>
          <w:lang w:val="sr-Cyrl-RS"/>
        </w:rPr>
        <w:t>Кориснику је остављена</w:t>
      </w:r>
      <w:ins w:id="526" w:author="Vladimir Dimitrieski" w:date="2023-08-13T10:30:00Z">
        <w:r w:rsidR="00EB5260">
          <w:rPr>
            <w:lang w:val="sr-Cyrl-RS"/>
          </w:rPr>
          <w:t xml:space="preserve"> и</w:t>
        </w:r>
      </w:ins>
      <w:r w:rsidR="00224C50" w:rsidRPr="00A43182">
        <w:rPr>
          <w:lang w:val="sr-Cyrl-RS"/>
        </w:rPr>
        <w:t xml:space="preserve"> могућност проширења апликације додатним </w:t>
      </w:r>
      <w:r w:rsidR="000024D7" w:rsidRPr="00A43182">
        <w:rPr>
          <w:lang w:val="sr-Cyrl-RS"/>
        </w:rPr>
        <w:t>концептима</w:t>
      </w:r>
      <w:r w:rsidR="00224C50" w:rsidRPr="00A43182">
        <w:rPr>
          <w:lang w:val="sr-Cyrl-RS"/>
        </w:rPr>
        <w:t xml:space="preserve">. Могуће је </w:t>
      </w:r>
      <w:r w:rsidR="00272059" w:rsidRPr="00A43182">
        <w:rPr>
          <w:lang w:val="sr-Cyrl-RS"/>
        </w:rPr>
        <w:t>п</w:t>
      </w:r>
      <w:r w:rsidR="004A5256" w:rsidRPr="00A43182">
        <w:rPr>
          <w:lang w:val="sr-Cyrl-RS"/>
        </w:rPr>
        <w:t>одесити параметре за повез</w:t>
      </w:r>
      <w:r w:rsidR="00272059" w:rsidRPr="00A43182">
        <w:rPr>
          <w:lang w:val="sr-Cyrl-RS"/>
        </w:rPr>
        <w:t>ивање са</w:t>
      </w:r>
      <w:r w:rsidR="00224C50" w:rsidRPr="00A43182">
        <w:rPr>
          <w:lang w:val="sr-Cyrl-RS"/>
        </w:rPr>
        <w:t xml:space="preserve"> </w:t>
      </w:r>
      <w:r w:rsidR="00272059" w:rsidRPr="00A43182">
        <w:rPr>
          <w:lang w:val="sr-Cyrl-RS"/>
        </w:rPr>
        <w:t>базом</w:t>
      </w:r>
      <w:r w:rsidR="00224C50" w:rsidRPr="00A43182">
        <w:rPr>
          <w:lang w:val="sr-Cyrl-RS"/>
        </w:rPr>
        <w:t xml:space="preserve"> података </w:t>
      </w:r>
      <w:r w:rsidR="005351AD" w:rsidRPr="00A43182">
        <w:rPr>
          <w:i/>
          <w:lang w:val="sr-Cyrl-RS"/>
        </w:rPr>
        <w:t>(Database)</w:t>
      </w:r>
      <w:r w:rsidR="00272059" w:rsidRPr="00A43182">
        <w:rPr>
          <w:lang w:val="sr-Cyrl-RS"/>
        </w:rPr>
        <w:t>, а</w:t>
      </w:r>
      <w:r w:rsidR="00DB53A6" w:rsidRPr="00A43182">
        <w:rPr>
          <w:lang w:val="sr-Cyrl-RS"/>
        </w:rPr>
        <w:t xml:space="preserve"> </w:t>
      </w:r>
      <w:r w:rsidR="00272059" w:rsidRPr="00A43182">
        <w:rPr>
          <w:lang w:val="sr-Cyrl-RS"/>
        </w:rPr>
        <w:t>п</w:t>
      </w:r>
      <w:r w:rsidR="00DB53A6" w:rsidRPr="00A43182">
        <w:rPr>
          <w:lang w:val="sr-Cyrl-RS"/>
        </w:rPr>
        <w:t>оред тога,</w:t>
      </w:r>
      <w:r w:rsidR="00272059" w:rsidRPr="00A43182">
        <w:rPr>
          <w:lang w:val="sr-Cyrl-RS"/>
        </w:rPr>
        <w:t xml:space="preserve"> могу се дефинисати ентитети (</w:t>
      </w:r>
      <w:r w:rsidR="00272059" w:rsidRPr="00A43182">
        <w:rPr>
          <w:i/>
          <w:lang w:val="sr-Cyrl-RS"/>
        </w:rPr>
        <w:t>Entity</w:t>
      </w:r>
      <w:r w:rsidR="00272059" w:rsidRPr="00A43182">
        <w:rPr>
          <w:lang w:val="sr-Cyrl-RS"/>
        </w:rPr>
        <w:t>) који се односе на кориснике (</w:t>
      </w:r>
      <w:r w:rsidR="00272059" w:rsidRPr="00A43182">
        <w:rPr>
          <w:i/>
          <w:lang w:val="sr-Cyrl-RS"/>
        </w:rPr>
        <w:t>User</w:t>
      </w:r>
      <w:r w:rsidR="00272059" w:rsidRPr="00A43182">
        <w:rPr>
          <w:lang w:val="sr-Cyrl-RS"/>
        </w:rPr>
        <w:t xml:space="preserve">) и </w:t>
      </w:r>
      <w:commentRangeStart w:id="527"/>
      <w:commentRangeStart w:id="528"/>
      <w:del w:id="529" w:author="Jelena Hrnjak" w:date="2023-08-23T17:29:00Z">
        <w:r w:rsidR="00272059" w:rsidRPr="00A43182" w:rsidDel="00C922E1">
          <w:rPr>
            <w:lang w:val="sr-Cyrl-RS"/>
          </w:rPr>
          <w:delText xml:space="preserve">роле </w:delText>
        </w:r>
      </w:del>
      <w:commentRangeEnd w:id="527"/>
      <w:ins w:id="530" w:author="Jelena Hrnjak" w:date="2023-08-23T17:29:00Z">
        <w:r w:rsidR="00C922E1">
          <w:rPr>
            <w:lang w:val="sr-Cyrl-RS"/>
          </w:rPr>
          <w:t>улоге</w:t>
        </w:r>
        <w:r w:rsidR="00C922E1" w:rsidRPr="00A43182">
          <w:rPr>
            <w:lang w:val="sr-Cyrl-RS"/>
          </w:rPr>
          <w:t xml:space="preserve"> </w:t>
        </w:r>
      </w:ins>
      <w:r w:rsidR="00EB5260">
        <w:rPr>
          <w:rStyle w:val="CommentReference"/>
          <w:lang w:val="en-US"/>
        </w:rPr>
        <w:commentReference w:id="527"/>
      </w:r>
      <w:commentRangeEnd w:id="528"/>
      <w:r w:rsidR="00B5617F">
        <w:rPr>
          <w:rStyle w:val="CommentReference"/>
          <w:lang w:val="en-US"/>
        </w:rPr>
        <w:commentReference w:id="528"/>
      </w:r>
      <w:r w:rsidR="00272059" w:rsidRPr="00A43182">
        <w:rPr>
          <w:lang w:val="sr-Cyrl-RS"/>
        </w:rPr>
        <w:t>(</w:t>
      </w:r>
      <w:r w:rsidR="00272059" w:rsidRPr="00A43182">
        <w:rPr>
          <w:i/>
          <w:lang w:val="sr-Cyrl-RS"/>
        </w:rPr>
        <w:t>Role</w:t>
      </w:r>
      <w:r w:rsidR="00272059" w:rsidRPr="00A43182">
        <w:rPr>
          <w:lang w:val="sr-Cyrl-RS"/>
        </w:rPr>
        <w:t xml:space="preserve">). </w:t>
      </w:r>
      <w:r w:rsidR="004A5256" w:rsidRPr="00A43182">
        <w:rPr>
          <w:lang w:val="sr-Cyrl-RS"/>
        </w:rPr>
        <w:t>Пр</w:t>
      </w:r>
      <w:r w:rsidR="00BD3078" w:rsidRPr="00A43182">
        <w:rPr>
          <w:lang w:val="sr-Cyrl-RS"/>
        </w:rPr>
        <w:t>и деф</w:t>
      </w:r>
      <w:r w:rsidR="004A5256" w:rsidRPr="00A43182">
        <w:rPr>
          <w:lang w:val="sr-Cyrl-RS"/>
        </w:rPr>
        <w:t>инисању ентитета, неопходно је навести обележја (</w:t>
      </w:r>
      <w:r w:rsidR="004A5256" w:rsidRPr="00A43182">
        <w:rPr>
          <w:i/>
          <w:lang w:val="sr-Cyrl-RS"/>
        </w:rPr>
        <w:t>Attribute</w:t>
      </w:r>
      <w:r w:rsidR="004A5256" w:rsidRPr="00A43182">
        <w:rPr>
          <w:lang w:val="sr-Cyrl-RS"/>
        </w:rPr>
        <w:t>)</w:t>
      </w:r>
      <w:r w:rsidR="000024D7" w:rsidRPr="00A43182">
        <w:rPr>
          <w:lang w:val="sr-Cyrl-RS"/>
        </w:rPr>
        <w:t xml:space="preserve"> за сваки ентитет</w:t>
      </w:r>
      <w:r w:rsidR="004A5256" w:rsidRPr="00A43182">
        <w:rPr>
          <w:lang w:val="sr-Cyrl-RS"/>
        </w:rPr>
        <w:t xml:space="preserve">. </w:t>
      </w:r>
      <w:r w:rsidR="006F111F" w:rsidRPr="00A43182">
        <w:rPr>
          <w:lang w:val="sr-Cyrl-RS"/>
        </w:rPr>
        <w:t>Концепт који се односи на обраду захтева корисника (</w:t>
      </w:r>
      <w:r w:rsidR="006F111F" w:rsidRPr="00A43182">
        <w:rPr>
          <w:i/>
          <w:lang w:val="sr-Cyrl-RS"/>
        </w:rPr>
        <w:t>Controller</w:t>
      </w:r>
      <w:r w:rsidR="006F111F" w:rsidRPr="00A43182">
        <w:rPr>
          <w:lang w:val="sr-Cyrl-RS"/>
        </w:rPr>
        <w:t xml:space="preserve">) </w:t>
      </w:r>
      <w:r w:rsidR="00D23F86" w:rsidRPr="00A43182">
        <w:rPr>
          <w:lang w:val="sr-Cyrl-RS"/>
        </w:rPr>
        <w:t xml:space="preserve">је повезан са концептом </w:t>
      </w:r>
      <w:r w:rsidR="00D23F86" w:rsidRPr="00A43182">
        <w:rPr>
          <w:i/>
          <w:lang w:val="sr-Cyrl-RS"/>
        </w:rPr>
        <w:t xml:space="preserve">Endpoint </w:t>
      </w:r>
      <w:r w:rsidR="00D23F86" w:rsidRPr="00A43182">
        <w:rPr>
          <w:lang w:val="sr-Cyrl-RS"/>
        </w:rPr>
        <w:t>где је остављена могућност додавања метода које се односе на различите функционалности апликације</w:t>
      </w:r>
      <w:r w:rsidR="006E46D5" w:rsidRPr="00A43182">
        <w:rPr>
          <w:lang w:val="sr-Cyrl-RS"/>
        </w:rPr>
        <w:t xml:space="preserve">. Навођењем </w:t>
      </w:r>
      <w:r w:rsidR="006E3529" w:rsidRPr="00A43182">
        <w:rPr>
          <w:lang w:val="sr-Cyrl-RS"/>
        </w:rPr>
        <w:t>инстанци</w:t>
      </w:r>
      <w:r w:rsidR="006E46D5" w:rsidRPr="00A43182">
        <w:rPr>
          <w:lang w:val="sr-Cyrl-RS"/>
        </w:rPr>
        <w:t xml:space="preserve"> </w:t>
      </w:r>
      <w:del w:id="531" w:author="Jelena Hrnjak" w:date="2023-08-23T17:37:00Z">
        <w:r w:rsidR="006E46D5" w:rsidRPr="00A43182" w:rsidDel="004C7348">
          <w:rPr>
            <w:lang w:val="sr-Cyrl-RS"/>
          </w:rPr>
          <w:delText xml:space="preserve">рола </w:delText>
        </w:r>
      </w:del>
      <w:ins w:id="532" w:author="Jelena Hrnjak" w:date="2023-08-23T17:37:00Z">
        <w:r w:rsidR="004C7348">
          <w:rPr>
            <w:lang w:val="sr-Cyrl-RS"/>
          </w:rPr>
          <w:t>улога</w:t>
        </w:r>
        <w:r w:rsidR="004C7348" w:rsidRPr="00A43182">
          <w:rPr>
            <w:lang w:val="sr-Cyrl-RS"/>
          </w:rPr>
          <w:t xml:space="preserve"> </w:t>
        </w:r>
      </w:ins>
      <w:r w:rsidR="006E46D5" w:rsidRPr="00A43182">
        <w:rPr>
          <w:lang w:val="sr-Cyrl-RS"/>
        </w:rPr>
        <w:t>(</w:t>
      </w:r>
      <w:r w:rsidR="006E46D5" w:rsidRPr="00A43182">
        <w:rPr>
          <w:i/>
          <w:lang w:val="sr-Cyrl-RS"/>
        </w:rPr>
        <w:t>RoleInstance</w:t>
      </w:r>
      <w:r w:rsidR="00FC1905">
        <w:rPr>
          <w:lang w:val="sr-Cyrl-RS"/>
        </w:rPr>
        <w:t xml:space="preserve">) које се налазе </w:t>
      </w:r>
      <w:r w:rsidR="006E46D5" w:rsidRPr="00A43182">
        <w:rPr>
          <w:lang w:val="sr-Cyrl-RS"/>
        </w:rPr>
        <w:t xml:space="preserve">у систему и повезивањем са одређеним </w:t>
      </w:r>
      <w:commentRangeStart w:id="533"/>
      <w:del w:id="534" w:author="Jelena Hrnjak" w:date="2023-08-23T17:39:00Z">
        <w:r w:rsidR="006E46D5" w:rsidRPr="00434264" w:rsidDel="00F5541B">
          <w:rPr>
            <w:i/>
            <w:color w:val="FF0000"/>
            <w:lang w:val="sr-Cyrl-RS"/>
            <w:rPrChange w:id="535" w:author="Jelena Hrnjak" w:date="2023-08-23T17:39:00Z">
              <w:rPr>
                <w:i/>
                <w:lang w:val="sr-Cyrl-RS"/>
              </w:rPr>
            </w:rPrChange>
          </w:rPr>
          <w:delText>endpoint</w:delText>
        </w:r>
        <w:commentRangeEnd w:id="533"/>
        <w:r w:rsidR="00B5617F" w:rsidRPr="00434264" w:rsidDel="00F5541B">
          <w:rPr>
            <w:rStyle w:val="CommentReference"/>
            <w:color w:val="FF0000"/>
            <w:lang w:val="en-US"/>
            <w:rPrChange w:id="536" w:author="Jelena Hrnjak" w:date="2023-08-23T17:39:00Z">
              <w:rPr>
                <w:rStyle w:val="CommentReference"/>
                <w:lang w:val="en-US"/>
              </w:rPr>
            </w:rPrChange>
          </w:rPr>
          <w:commentReference w:id="533"/>
        </w:r>
        <w:r w:rsidR="006E46D5" w:rsidRPr="00434264" w:rsidDel="00F5541B">
          <w:rPr>
            <w:i/>
            <w:color w:val="FF0000"/>
            <w:lang w:val="sr-Cyrl-RS"/>
            <w:rPrChange w:id="537" w:author="Jelena Hrnjak" w:date="2023-08-23T17:39:00Z">
              <w:rPr>
                <w:i/>
                <w:lang w:val="sr-Cyrl-RS"/>
              </w:rPr>
            </w:rPrChange>
          </w:rPr>
          <w:delText>-</w:delText>
        </w:r>
        <w:r w:rsidR="006E46D5" w:rsidRPr="00434264" w:rsidDel="00F5541B">
          <w:rPr>
            <w:color w:val="FF0000"/>
            <w:lang w:val="sr-Cyrl-RS"/>
            <w:rPrChange w:id="538" w:author="Jelena Hrnjak" w:date="2023-08-23T17:39:00Z">
              <w:rPr>
                <w:lang w:val="sr-Cyrl-RS"/>
              </w:rPr>
            </w:rPrChange>
          </w:rPr>
          <w:delText>овима</w:delText>
        </w:r>
      </w:del>
      <w:ins w:id="539" w:author="Jelena Hrnjak" w:date="2023-08-23T17:39:00Z">
        <w:r w:rsidR="00F5541B" w:rsidRPr="00434264">
          <w:rPr>
            <w:color w:val="FF0000"/>
            <w:lang w:val="sr-Cyrl-RS"/>
            <w:rPrChange w:id="540" w:author="Jelena Hrnjak" w:date="2023-08-23T17:39:00Z">
              <w:rPr>
                <w:lang w:val="sr-Cyrl-RS"/>
              </w:rPr>
            </w:rPrChange>
          </w:rPr>
          <w:t>методама</w:t>
        </w:r>
      </w:ins>
      <w:r w:rsidR="006E46D5" w:rsidRPr="00434264">
        <w:rPr>
          <w:color w:val="FF0000"/>
          <w:lang w:val="sr-Cyrl-RS"/>
          <w:rPrChange w:id="541" w:author="Jelena Hrnjak" w:date="2023-08-23T17:39:00Z">
            <w:rPr>
              <w:lang w:val="sr-Cyrl-RS"/>
            </w:rPr>
          </w:rPrChange>
        </w:rPr>
        <w:t xml:space="preserve"> </w:t>
      </w:r>
      <w:r w:rsidR="006E46D5" w:rsidRPr="00A43182">
        <w:rPr>
          <w:lang w:val="sr-Cyrl-RS"/>
        </w:rPr>
        <w:t>омогућена је контрола приступа.</w:t>
      </w:r>
      <w:r w:rsidR="00B54405" w:rsidRPr="00A43182">
        <w:rPr>
          <w:lang w:val="sr-Cyrl-RS"/>
        </w:rPr>
        <w:t xml:space="preserve"> </w:t>
      </w:r>
      <w:r w:rsidR="004220A6" w:rsidRPr="00A43182">
        <w:rPr>
          <w:lang w:val="sr-Cyrl-RS"/>
        </w:rPr>
        <w:t>Контролер за аутентификацију (</w:t>
      </w:r>
      <w:r w:rsidR="004220A6" w:rsidRPr="00A43182">
        <w:rPr>
          <w:i/>
          <w:lang w:val="sr-Cyrl-RS"/>
        </w:rPr>
        <w:t>Authentication</w:t>
      </w:r>
      <w:r w:rsidR="004220A6" w:rsidRPr="00A43182">
        <w:rPr>
          <w:lang w:val="sr-Cyrl-RS"/>
        </w:rPr>
        <w:t xml:space="preserve">) може да садржи </w:t>
      </w:r>
      <w:commentRangeStart w:id="542"/>
      <w:commentRangeStart w:id="543"/>
      <w:r w:rsidR="004220A6" w:rsidRPr="00A43182">
        <w:rPr>
          <w:lang w:val="sr-Cyrl-RS"/>
        </w:rPr>
        <w:t xml:space="preserve">методе </w:t>
      </w:r>
      <w:commentRangeEnd w:id="542"/>
      <w:r w:rsidR="00CC2EA9">
        <w:rPr>
          <w:rStyle w:val="CommentReference"/>
          <w:lang w:val="en-US"/>
        </w:rPr>
        <w:commentReference w:id="542"/>
      </w:r>
      <w:commentRangeEnd w:id="543"/>
      <w:r w:rsidR="00EF601F">
        <w:rPr>
          <w:rStyle w:val="CommentReference"/>
          <w:lang w:val="en-US"/>
        </w:rPr>
        <w:commentReference w:id="543"/>
      </w:r>
      <w:r w:rsidR="004220A6" w:rsidRPr="00A43182">
        <w:rPr>
          <w:lang w:val="sr-Cyrl-RS"/>
        </w:rPr>
        <w:t>за регистрацију, пријаву</w:t>
      </w:r>
      <w:r w:rsidR="00B54405" w:rsidRPr="00A43182">
        <w:rPr>
          <w:lang w:val="sr-Cyrl-RS"/>
        </w:rPr>
        <w:t xml:space="preserve"> на систем и одјаву са система.</w:t>
      </w:r>
    </w:p>
    <w:p w14:paraId="69B92819" w14:textId="4F0B2901" w:rsidR="00462B24" w:rsidRPr="00A43182" w:rsidRDefault="00462B24" w:rsidP="00324C0C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lastRenderedPageBreak/>
        <w:t>Посебан део апстрактне синтаксе односи се на сигурносни слој (</w:t>
      </w:r>
      <w:r w:rsidRPr="00A43182">
        <w:rPr>
          <w:i/>
          <w:lang w:val="sr-Cyrl-RS"/>
        </w:rPr>
        <w:t>Security</w:t>
      </w:r>
      <w:r w:rsidRPr="00A43182">
        <w:rPr>
          <w:lang w:val="sr-Cyrl-RS"/>
        </w:rPr>
        <w:t xml:space="preserve">), </w:t>
      </w:r>
      <w:r w:rsidR="00771271" w:rsidRPr="00A43182">
        <w:rPr>
          <w:lang w:val="sr-Cyrl-RS"/>
        </w:rPr>
        <w:t>где су подржана три безбедносна механизма: основна аутентификација (</w:t>
      </w:r>
      <w:r w:rsidR="00771271" w:rsidRPr="00A43182">
        <w:rPr>
          <w:i/>
          <w:lang w:val="sr-Cyrl-RS"/>
        </w:rPr>
        <w:t>BasicAuthentication</w:t>
      </w:r>
      <w:r w:rsidR="00771271" w:rsidRPr="00A43182">
        <w:rPr>
          <w:lang w:val="sr-Cyrl-RS"/>
        </w:rPr>
        <w:t xml:space="preserve">), аутентификација заснована на </w:t>
      </w:r>
      <w:r w:rsidR="00771271" w:rsidRPr="00A43182">
        <w:rPr>
          <w:i/>
          <w:lang w:val="sr-Cyrl-RS"/>
        </w:rPr>
        <w:t xml:space="preserve">JWT </w:t>
      </w:r>
      <w:r w:rsidR="00771271" w:rsidRPr="00A43182">
        <w:rPr>
          <w:lang w:val="sr-Cyrl-RS"/>
        </w:rPr>
        <w:t>токенима (</w:t>
      </w:r>
      <w:r w:rsidR="00771271" w:rsidRPr="00A43182">
        <w:rPr>
          <w:i/>
          <w:lang w:val="sr-Cyrl-RS"/>
        </w:rPr>
        <w:t>JWT</w:t>
      </w:r>
      <w:r w:rsidR="00771271" w:rsidRPr="00A43182">
        <w:rPr>
          <w:lang w:val="sr-Cyrl-RS"/>
        </w:rPr>
        <w:t xml:space="preserve">) и </w:t>
      </w:r>
      <w:r w:rsidR="00771271" w:rsidRPr="00A43182">
        <w:rPr>
          <w:i/>
          <w:lang w:val="sr-Cyrl-RS"/>
        </w:rPr>
        <w:t xml:space="preserve">OAuth2.0 </w:t>
      </w:r>
      <w:r w:rsidR="00771271" w:rsidRPr="00A43182">
        <w:rPr>
          <w:lang w:val="sr-Cyrl-RS"/>
        </w:rPr>
        <w:t xml:space="preserve">аутентификација </w:t>
      </w:r>
      <w:r w:rsidR="00771271" w:rsidRPr="00A43182">
        <w:rPr>
          <w:i/>
          <w:lang w:val="sr-Cyrl-RS"/>
        </w:rPr>
        <w:t xml:space="preserve">(OAuth2). </w:t>
      </w:r>
      <w:r w:rsidR="00F10D02" w:rsidRPr="00A43182">
        <w:rPr>
          <w:lang w:val="sr-Cyrl-RS"/>
        </w:rPr>
        <w:t xml:space="preserve">У зависности од жељеног механизма могу се дефинисати додатни параметри описани </w:t>
      </w:r>
      <w:r w:rsidR="000E2A1A" w:rsidRPr="00A43182">
        <w:rPr>
          <w:lang w:val="sr-Cyrl-RS"/>
        </w:rPr>
        <w:t xml:space="preserve">адекватним </w:t>
      </w:r>
      <w:r w:rsidR="00F10D02" w:rsidRPr="00A43182">
        <w:rPr>
          <w:lang w:val="sr-Cyrl-RS"/>
        </w:rPr>
        <w:t>концептима.</w:t>
      </w:r>
    </w:p>
    <w:p w14:paraId="6AF1B75D" w14:textId="5BAAB516" w:rsidR="004220A6" w:rsidRPr="00A43182" w:rsidRDefault="00C2102F" w:rsidP="00B5440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Сваки од наведених концепата могу се додати или изоставити у зависности од потреба корисника. О</w:t>
      </w:r>
      <w:r w:rsidR="00BD3078" w:rsidRPr="00A43182">
        <w:rPr>
          <w:lang w:val="sr-Cyrl-RS"/>
        </w:rPr>
        <w:t xml:space="preserve">ваква апстрактна </w:t>
      </w:r>
      <w:r w:rsidR="00B54405" w:rsidRPr="00A43182">
        <w:rPr>
          <w:lang w:val="sr-Cyrl-RS"/>
        </w:rPr>
        <w:t>синтакса омог</w:t>
      </w:r>
      <w:r w:rsidR="00BD3078" w:rsidRPr="00A43182">
        <w:rPr>
          <w:lang w:val="sr-Cyrl-RS"/>
        </w:rPr>
        <w:t>ућава кориснику флексибилност и једноставно проширење генерисане апликације у складу са потребама.</w:t>
      </w:r>
    </w:p>
    <w:p w14:paraId="3EF1E422" w14:textId="61BFEBF2" w:rsidR="006C76FB" w:rsidRPr="00A43182" w:rsidRDefault="006C76FB" w:rsidP="00B54405">
      <w:pPr>
        <w:pStyle w:val="Obiantekst"/>
        <w:ind w:firstLine="360"/>
        <w:rPr>
          <w:i/>
          <w:lang w:val="sr-Cyrl-RS"/>
        </w:rPr>
      </w:pPr>
      <w:r w:rsidRPr="00A43182">
        <w:rPr>
          <w:lang w:val="sr-Cyrl-RS"/>
        </w:rPr>
        <w:t xml:space="preserve">У наставку поглавља описани су сви концепти апстрактне синтаксе наменског језика </w:t>
      </w:r>
      <w:r w:rsidRPr="00A43182">
        <w:rPr>
          <w:i/>
          <w:lang w:val="sr-Cyrl-RS"/>
        </w:rPr>
        <w:t xml:space="preserve">securityDSL </w:t>
      </w:r>
      <w:r w:rsidRPr="00A43182">
        <w:rPr>
          <w:lang w:val="sr-Cyrl-RS"/>
        </w:rPr>
        <w:t>уз опи</w:t>
      </w:r>
      <w:r w:rsidR="00CD2FA6" w:rsidRPr="00A43182">
        <w:rPr>
          <w:lang w:val="sr-Cyrl-RS"/>
        </w:rPr>
        <w:t>с</w:t>
      </w:r>
      <w:r w:rsidRPr="00A43182">
        <w:rPr>
          <w:lang w:val="sr-Cyrl-RS"/>
        </w:rPr>
        <w:t xml:space="preserve"> обележја и асоцијација концепата.</w:t>
      </w:r>
      <w:r w:rsidR="00F001B4" w:rsidRPr="00A43182">
        <w:rPr>
          <w:lang w:val="sr-Cyrl-RS"/>
        </w:rPr>
        <w:t xml:space="preserve"> Поред тога, наведена су</w:t>
      </w:r>
      <w:r w:rsidR="00184F72" w:rsidRPr="00A43182">
        <w:rPr>
          <w:lang w:val="sr-Cyrl-RS"/>
        </w:rPr>
        <w:t xml:space="preserve"> и појашњена</w:t>
      </w:r>
      <w:r w:rsidR="00F001B4" w:rsidRPr="00A43182">
        <w:rPr>
          <w:lang w:val="sr-Cyrl-RS"/>
        </w:rPr>
        <w:t xml:space="preserve"> ограничења имплементирана помоћу декларативног језика </w:t>
      </w:r>
      <w:r w:rsidR="00F001B4" w:rsidRPr="00A43182">
        <w:rPr>
          <w:i/>
          <w:lang w:val="sr-Cyrl-RS"/>
        </w:rPr>
        <w:t>OCL.</w:t>
      </w:r>
    </w:p>
    <w:p w14:paraId="62684FA6" w14:textId="21BD5D6E" w:rsidR="0081776E" w:rsidRPr="00A43182" w:rsidRDefault="0081776E" w:rsidP="0081776E">
      <w:pPr>
        <w:pStyle w:val="Heading3"/>
        <w:rPr>
          <w:i/>
          <w:lang w:val="sr-Cyrl-RS"/>
        </w:rPr>
      </w:pPr>
      <w:bookmarkStart w:id="544" w:name="_Toc144322162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Application</w:t>
      </w:r>
      <w:bookmarkEnd w:id="544"/>
    </w:p>
    <w:p w14:paraId="520BE51F" w14:textId="7724D31F" w:rsidR="00A00B6D" w:rsidRPr="00A43182" w:rsidRDefault="00D26DE6" w:rsidP="00247003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Коренски концепт</w:t>
      </w:r>
      <w:r w:rsidR="00925160" w:rsidRPr="00A43182">
        <w:rPr>
          <w:lang w:val="sr-Cyrl-RS"/>
        </w:rPr>
        <w:t xml:space="preserve"> апстрактне синтаксе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>A</w:t>
      </w:r>
      <w:r w:rsidR="00925160" w:rsidRPr="00A43182">
        <w:rPr>
          <w:i/>
          <w:lang w:val="sr-Cyrl-RS"/>
        </w:rPr>
        <w:t xml:space="preserve">pplication </w:t>
      </w:r>
      <w:r w:rsidR="00247003" w:rsidRPr="00A43182">
        <w:rPr>
          <w:lang w:val="sr-Cyrl-RS"/>
        </w:rPr>
        <w:t>садржи обележја која се односе на основне параметре неопходне за иницијализацију апликације.</w:t>
      </w:r>
      <w:r w:rsidR="00857A78" w:rsidRPr="00A43182">
        <w:rPr>
          <w:lang w:val="sr-Cyrl-RS"/>
        </w:rPr>
        <w:t xml:space="preserve">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6DC2E16C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7D4215B" w14:textId="446719D3" w:rsidR="00DC3A87" w:rsidRPr="00A43182" w:rsidRDefault="00DC3A87" w:rsidP="00DC3A87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0109327" w14:textId="19A89297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6E9F2A5" w14:textId="40AE3A18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480E759D" w14:textId="72976CBD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4C81FFF1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84EE0D2" w14:textId="600C6EFD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artifact</w:t>
            </w:r>
          </w:p>
        </w:tc>
        <w:tc>
          <w:tcPr>
            <w:tcW w:w="1890" w:type="dxa"/>
          </w:tcPr>
          <w:p w14:paraId="3513CA68" w14:textId="1367A4EB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348C3C2" w14:textId="4F672E10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98ACA5C" w14:textId="741EBFE9" w:rsidR="00DC3A87" w:rsidRPr="00A43182" w:rsidRDefault="00204E0C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Назив </w:t>
            </w:r>
            <w:commentRangeStart w:id="545"/>
            <w:r w:rsidRPr="00A43182">
              <w:rPr>
                <w:szCs w:val="24"/>
                <w:lang w:val="sr-Cyrl-RS"/>
              </w:rPr>
              <w:t xml:space="preserve">артефакта </w:t>
            </w:r>
            <w:commentRangeEnd w:id="545"/>
            <w:r w:rsidR="00F82E79">
              <w:rPr>
                <w:rStyle w:val="CommentReference"/>
                <w:lang w:val="en-US"/>
              </w:rPr>
              <w:commentReference w:id="545"/>
            </w:r>
          </w:p>
        </w:tc>
      </w:tr>
      <w:tr w:rsidR="00DC3A87" w:rsidRPr="005D4A40" w14:paraId="2FC579AD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2449632" w14:textId="220E066D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group</w:t>
            </w:r>
          </w:p>
        </w:tc>
        <w:tc>
          <w:tcPr>
            <w:tcW w:w="1890" w:type="dxa"/>
          </w:tcPr>
          <w:p w14:paraId="0C42C73F" w14:textId="2F1BD5A6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78E26F82" w14:textId="1CD21998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1DCD433" w14:textId="62BDCD77" w:rsidR="00DC3A87" w:rsidRPr="00A43182" w:rsidRDefault="00204E0C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групе који представља</w:t>
            </w:r>
            <w:r w:rsidR="00ED4B47" w:rsidRPr="00A43182">
              <w:rPr>
                <w:szCs w:val="24"/>
                <w:lang w:val="sr-Cyrl-RS"/>
              </w:rPr>
              <w:t xml:space="preserve"> организацију, компанију или тим</w:t>
            </w:r>
            <w:r w:rsidRPr="00A43182">
              <w:rPr>
                <w:szCs w:val="24"/>
                <w:lang w:val="sr-Cyrl-RS"/>
              </w:rPr>
              <w:t xml:space="preserve"> који развија апликацију</w:t>
            </w:r>
          </w:p>
        </w:tc>
      </w:tr>
      <w:tr w:rsidR="00DC3A87" w:rsidRPr="00A43182" w14:paraId="4E805CF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5D9B0D2" w14:textId="7FC79BCC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4B61535C" w14:textId="56BAC65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C7DFEA" w14:textId="1823729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61E5F8A3" w14:textId="5C8BA65C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апликације</w:t>
            </w:r>
          </w:p>
        </w:tc>
      </w:tr>
      <w:tr w:rsidR="00DC3A87" w:rsidRPr="00A43182" w14:paraId="0E56EB97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D7AF161" w14:textId="1ED54688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packageName</w:t>
            </w:r>
          </w:p>
        </w:tc>
        <w:tc>
          <w:tcPr>
            <w:tcW w:w="1890" w:type="dxa"/>
          </w:tcPr>
          <w:p w14:paraId="608AEFED" w14:textId="796E3A17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4D234132" w14:textId="7C9FE719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5C88FCCB" w14:textId="6BC1B66A" w:rsidR="00DC3A87" w:rsidRPr="00A43182" w:rsidRDefault="00ED4B4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Назив пакета </w:t>
            </w:r>
            <w:del w:id="546" w:author="Vladimir Dimitrieski" w:date="2023-08-13T10:34:00Z">
              <w:r w:rsidRPr="00A43182" w:rsidDel="009536C9">
                <w:rPr>
                  <w:szCs w:val="24"/>
                  <w:lang w:val="sr-Cyrl-RS"/>
                </w:rPr>
                <w:delText>(</w:delText>
              </w:r>
              <w:r w:rsidR="00C84162" w:rsidRPr="00A43182" w:rsidDel="009536C9">
                <w:rPr>
                  <w:i/>
                  <w:szCs w:val="24"/>
                  <w:lang w:val="sr-Cyrl-RS"/>
                </w:rPr>
                <w:delText>namespace</w:delText>
              </w:r>
              <w:r w:rsidRPr="00A43182" w:rsidDel="009536C9">
                <w:rPr>
                  <w:i/>
                  <w:szCs w:val="24"/>
                  <w:lang w:val="sr-Cyrl-RS"/>
                </w:rPr>
                <w:delText>)</w:delText>
              </w:r>
              <w:r w:rsidR="00C84162" w:rsidRPr="00A43182" w:rsidDel="009536C9">
                <w:rPr>
                  <w:i/>
                  <w:szCs w:val="24"/>
                  <w:lang w:val="sr-Cyrl-RS"/>
                </w:rPr>
                <w:delText xml:space="preserve"> </w:delText>
              </w:r>
            </w:del>
            <w:r w:rsidR="00C84162" w:rsidRPr="00A43182">
              <w:rPr>
                <w:szCs w:val="24"/>
                <w:lang w:val="sr-Cyrl-RS"/>
              </w:rPr>
              <w:t>у ком се налази изворни код апликације</w:t>
            </w:r>
          </w:p>
        </w:tc>
      </w:tr>
      <w:tr w:rsidR="00DC3A87" w:rsidRPr="00A43182" w14:paraId="1239B548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798AC4A" w14:textId="4624C8AE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description</w:t>
            </w:r>
          </w:p>
        </w:tc>
        <w:tc>
          <w:tcPr>
            <w:tcW w:w="1890" w:type="dxa"/>
          </w:tcPr>
          <w:p w14:paraId="771661B4" w14:textId="4FA122B1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30AF39E4" w14:textId="5B5BDDC5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4D4CB146" w14:textId="18F45174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 апликације</w:t>
            </w:r>
          </w:p>
        </w:tc>
      </w:tr>
      <w:tr w:rsidR="00DC3A87" w:rsidRPr="00A43182" w14:paraId="6FEF08A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AEC3F62" w14:textId="274AC8ED" w:rsidR="00DC3A87" w:rsidRPr="00A43182" w:rsidRDefault="008E4DB7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port</w:t>
            </w:r>
          </w:p>
        </w:tc>
        <w:tc>
          <w:tcPr>
            <w:tcW w:w="1890" w:type="dxa"/>
          </w:tcPr>
          <w:p w14:paraId="64485D3A" w14:textId="2F19860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ELongObject</w:t>
            </w:r>
          </w:p>
        </w:tc>
        <w:tc>
          <w:tcPr>
            <w:tcW w:w="1620" w:type="dxa"/>
          </w:tcPr>
          <w:p w14:paraId="472D76FA" w14:textId="53248EF4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63A26CB" w14:textId="7B63CF41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Порт на ком апликација </w:t>
            </w:r>
            <w:del w:id="547" w:author="Vladimir Dimitrieski" w:date="2023-08-13T10:34:00Z">
              <w:r w:rsidRPr="00A43182" w:rsidDel="009536C9">
                <w:rPr>
                  <w:szCs w:val="24"/>
                  <w:lang w:val="sr-Cyrl-RS"/>
                </w:rPr>
                <w:delText xml:space="preserve">слуша </w:delText>
              </w:r>
            </w:del>
            <w:ins w:id="548" w:author="Vladimir Dimitrieski" w:date="2023-08-13T10:34:00Z">
              <w:r w:rsidR="009536C9">
                <w:rPr>
                  <w:szCs w:val="24"/>
                  <w:lang w:val="sr-Cyrl-RS"/>
                </w:rPr>
                <w:t>осл</w:t>
              </w:r>
            </w:ins>
            <w:ins w:id="549" w:author="Vladimir Dimitrieski" w:date="2023-08-13T10:35:00Z">
              <w:r w:rsidR="009536C9">
                <w:rPr>
                  <w:szCs w:val="24"/>
                  <w:lang w:val="sr-Cyrl-RS"/>
                </w:rPr>
                <w:t>ушкује</w:t>
              </w:r>
            </w:ins>
            <w:ins w:id="550" w:author="Vladimir Dimitrieski" w:date="2023-08-13T10:34:00Z">
              <w:r w:rsidR="009536C9" w:rsidRPr="00A43182">
                <w:rPr>
                  <w:szCs w:val="24"/>
                  <w:lang w:val="sr-Cyrl-RS"/>
                </w:rPr>
                <w:t xml:space="preserve"> </w:t>
              </w:r>
            </w:ins>
            <w:r w:rsidRPr="00A43182">
              <w:rPr>
                <w:szCs w:val="24"/>
                <w:lang w:val="sr-Cyrl-RS"/>
              </w:rPr>
              <w:t>захтеве</w:t>
            </w:r>
          </w:p>
        </w:tc>
      </w:tr>
      <w:tr w:rsidR="00DC3A87" w:rsidRPr="00A43182" w14:paraId="2BB51688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02B860C" w14:textId="3A5F7B47" w:rsidR="00DC3A87" w:rsidRPr="00A43182" w:rsidRDefault="008E4DB7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hostname</w:t>
            </w:r>
          </w:p>
        </w:tc>
        <w:tc>
          <w:tcPr>
            <w:tcW w:w="1890" w:type="dxa"/>
          </w:tcPr>
          <w:p w14:paraId="60C2479C" w14:textId="0E6CB5DB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18420FEE" w14:textId="0991C088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969D249" w14:textId="4EFE91FD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Адреса рачунара или сервера на ком се извршава апликација</w:t>
            </w:r>
          </w:p>
        </w:tc>
      </w:tr>
    </w:tbl>
    <w:p w14:paraId="3C78A497" w14:textId="77777777" w:rsidR="0042196C" w:rsidRPr="00A43182" w:rsidRDefault="00392435" w:rsidP="0042196C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4.1 – Обележја концепта </w:t>
      </w:r>
      <w:r w:rsidRPr="00A43182">
        <w:rPr>
          <w:i/>
          <w:lang w:val="sr-Cyrl-RS"/>
        </w:rPr>
        <w:t>Application</w:t>
      </w:r>
    </w:p>
    <w:p w14:paraId="22D83598" w14:textId="661B1988" w:rsidR="005C54B0" w:rsidRPr="00A43182" w:rsidRDefault="00304334" w:rsidP="0042196C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C71EC2" wp14:editId="6C250FA7">
                <wp:simplePos x="0" y="0"/>
                <wp:positionH relativeFrom="margin">
                  <wp:align>left</wp:align>
                </wp:positionH>
                <wp:positionV relativeFrom="paragraph">
                  <wp:posOffset>810260</wp:posOffset>
                </wp:positionV>
                <wp:extent cx="5638800" cy="704850"/>
                <wp:effectExtent l="0" t="0" r="19050" b="1905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0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3F190D" w14:textId="77777777" w:rsidR="00D06530" w:rsidRDefault="00D06530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validRegisteredPort(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'Port must be in the valid range of </w:t>
                            </w:r>
                          </w:p>
                          <w:p w14:paraId="549ADCD9" w14:textId="796E8B1F" w:rsidR="00D06530" w:rsidRDefault="00D06530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5648"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1024 to 49151!'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E5D3E3E" w14:textId="6A297C85" w:rsidR="00D06530" w:rsidRDefault="00D06530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&gt;=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1024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49151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654558CA" w14:textId="2618DECD" w:rsidR="00D06530" w:rsidRDefault="00D06530" w:rsidP="00B61AC7">
                            <w:pPr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C71EC2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0;margin-top:63.8pt;width:444pt;height:55.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">
                <v:textbox>
                  <w:txbxContent>
                    <w:p w14:paraId="323F190D" w14:textId="77777777" w:rsidR="00D06530" w:rsidRDefault="00D06530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validRegisteredPort(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'Port must be in the valid range of </w:t>
                      </w:r>
                    </w:p>
                    <w:p w14:paraId="549ADCD9" w14:textId="796E8B1F" w:rsidR="00D06530" w:rsidRDefault="00D06530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5648"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1024 to 49151!'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E5D3E3E" w14:textId="6A297C85" w:rsidR="00D06530" w:rsidRDefault="00D06530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&gt;=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1024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49151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654558CA" w14:textId="2618DECD" w:rsidR="00D06530" w:rsidRDefault="00D06530" w:rsidP="00B61AC7">
                      <w:pPr>
                        <w:jc w:val="both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2196C" w:rsidRPr="00A43182">
        <w:rPr>
          <w:lang w:val="sr-Cyrl-RS"/>
        </w:rPr>
        <w:tab/>
        <w:t>Портови у опсегу од 1024 до 49151 п</w:t>
      </w:r>
      <w:r w:rsidR="001E0D61" w:rsidRPr="00A43182">
        <w:rPr>
          <w:lang w:val="sr-Cyrl-RS"/>
        </w:rPr>
        <w:t>редстављају регистроване портове који се могу доделити апликацији</w:t>
      </w:r>
      <w:r w:rsidR="00B00FE0" w:rsidRPr="00A43182">
        <w:rPr>
          <w:lang w:val="sr-Cyrl-RS"/>
        </w:rPr>
        <w:t xml:space="preserve">. Ограничење </w:t>
      </w:r>
      <w:r w:rsidR="00B00FE0" w:rsidRPr="00A43182">
        <w:rPr>
          <w:i/>
          <w:lang w:val="sr-Cyrl-RS"/>
        </w:rPr>
        <w:t xml:space="preserve">validRegisteredPort </w:t>
      </w:r>
      <w:r w:rsidR="001E0D61" w:rsidRPr="00A43182">
        <w:rPr>
          <w:lang w:val="sr-Cyrl-RS"/>
        </w:rPr>
        <w:t xml:space="preserve">(листинг 4.1) гарантује да апликација користи </w:t>
      </w:r>
      <w:del w:id="551" w:author="Vladimir Dimitrieski" w:date="2023-08-13T10:35:00Z">
        <w:r w:rsidR="001E0D61" w:rsidRPr="00A43182" w:rsidDel="00960CF0">
          <w:rPr>
            <w:lang w:val="sr-Cyrl-RS"/>
          </w:rPr>
          <w:delText xml:space="preserve">валидан </w:delText>
        </w:r>
      </w:del>
      <w:ins w:id="552" w:author="Vladimir Dimitrieski" w:date="2023-08-13T10:35:00Z">
        <w:r w:rsidR="00960CF0">
          <w:rPr>
            <w:lang w:val="sr-Cyrl-RS"/>
          </w:rPr>
          <w:t>исправан</w:t>
        </w:r>
        <w:r w:rsidR="00960CF0" w:rsidRPr="00A43182">
          <w:rPr>
            <w:lang w:val="sr-Cyrl-RS"/>
          </w:rPr>
          <w:t xml:space="preserve"> </w:t>
        </w:r>
      </w:ins>
      <w:r w:rsidR="001E0D61" w:rsidRPr="00A43182">
        <w:rPr>
          <w:lang w:val="sr-Cyrl-RS"/>
        </w:rPr>
        <w:t xml:space="preserve">и регистрован порт. </w:t>
      </w:r>
    </w:p>
    <w:p w14:paraId="197095C6" w14:textId="065373DE" w:rsidR="008F6326" w:rsidRPr="00A43182" w:rsidRDefault="008F6326" w:rsidP="008F632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4.1 – Порт апликације мора бити унутар опсега регистрованих портова</w:t>
      </w:r>
    </w:p>
    <w:p w14:paraId="70596E3E" w14:textId="6CAA1787" w:rsidR="005C54B0" w:rsidRPr="00A43182" w:rsidRDefault="005C54B0" w:rsidP="005C54B0">
      <w:pPr>
        <w:pStyle w:val="Labelaslike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6A69B2" w:rsidRPr="00A43182" w14:paraId="43EEEC7F" w14:textId="77777777" w:rsidTr="003924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BB9FCF2" w14:textId="7D823C57" w:rsidR="006A69B2" w:rsidRPr="00A43182" w:rsidRDefault="006A69B2" w:rsidP="006A69B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49299107" w14:textId="6D9C2F1C" w:rsidR="006A69B2" w:rsidRPr="00A43182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5AAD8D76" w14:textId="4297EADE" w:rsidR="006A69B2" w:rsidRPr="00A43182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4F18D27D" w14:textId="1876B104" w:rsidR="006A69B2" w:rsidRPr="00A43182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6A69B2" w:rsidRPr="00A43182" w14:paraId="00D035C1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FF3998E" w14:textId="5873538C" w:rsidR="006A69B2" w:rsidRPr="00A43182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app_database</w:t>
            </w:r>
          </w:p>
        </w:tc>
        <w:tc>
          <w:tcPr>
            <w:tcW w:w="1060" w:type="pct"/>
          </w:tcPr>
          <w:p w14:paraId="7F56B91E" w14:textId="71DFA9BB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Database</w:t>
            </w:r>
          </w:p>
        </w:tc>
        <w:tc>
          <w:tcPr>
            <w:tcW w:w="928" w:type="pct"/>
          </w:tcPr>
          <w:p w14:paraId="3D08C09D" w14:textId="5D6370B2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0..1</w:t>
            </w:r>
          </w:p>
        </w:tc>
        <w:tc>
          <w:tcPr>
            <w:tcW w:w="1853" w:type="pct"/>
          </w:tcPr>
          <w:p w14:paraId="13D225AC" w14:textId="4D0BAA57" w:rsidR="006A69B2" w:rsidRPr="00A43182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База података апликације</w:t>
            </w:r>
          </w:p>
        </w:tc>
      </w:tr>
      <w:tr w:rsidR="006A69B2" w:rsidRPr="00A43182" w14:paraId="170A164B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4EAAED07" w14:textId="0BFB8E88" w:rsidR="006A69B2" w:rsidRPr="00A43182" w:rsidRDefault="006A69B2" w:rsidP="00907EF4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</w:t>
            </w:r>
            <w:r w:rsidR="00907EF4" w:rsidRPr="00A43182">
              <w:rPr>
                <w:i/>
                <w:szCs w:val="24"/>
                <w:lang w:val="sr-Cyrl-RS"/>
              </w:rPr>
              <w:t>entitites</w:t>
            </w:r>
          </w:p>
        </w:tc>
        <w:tc>
          <w:tcPr>
            <w:tcW w:w="1060" w:type="pct"/>
          </w:tcPr>
          <w:p w14:paraId="0E53FD10" w14:textId="7070ECEC" w:rsidR="006A69B2" w:rsidRPr="00A43182" w:rsidRDefault="00907EF4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Entity</w:t>
            </w:r>
          </w:p>
        </w:tc>
        <w:tc>
          <w:tcPr>
            <w:tcW w:w="928" w:type="pct"/>
          </w:tcPr>
          <w:p w14:paraId="472013BF" w14:textId="18ABD206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34A2646C" w14:textId="77636738" w:rsidR="006A69B2" w:rsidRPr="00A43182" w:rsidRDefault="00D30A25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Eнтитети у апликацији</w:t>
            </w:r>
          </w:p>
        </w:tc>
      </w:tr>
      <w:tr w:rsidR="006A69B2" w:rsidRPr="00A43182" w14:paraId="496937AC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7905F816" w14:textId="480D64A5" w:rsidR="006A69B2" w:rsidRPr="00A43182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app_controllers</w:t>
            </w:r>
          </w:p>
        </w:tc>
        <w:tc>
          <w:tcPr>
            <w:tcW w:w="1060" w:type="pct"/>
          </w:tcPr>
          <w:p w14:paraId="750B50B6" w14:textId="06B6E415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Controller</w:t>
            </w:r>
          </w:p>
        </w:tc>
        <w:tc>
          <w:tcPr>
            <w:tcW w:w="928" w:type="pct"/>
          </w:tcPr>
          <w:p w14:paraId="4E244589" w14:textId="17D3F4AC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608C7681" w14:textId="4FD996EC" w:rsidR="006A69B2" w:rsidRPr="00A43182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Контролери </w:t>
            </w:r>
            <w:r w:rsidR="00D30A25" w:rsidRPr="00A43182">
              <w:rPr>
                <w:szCs w:val="24"/>
                <w:lang w:val="sr-Cyrl-RS"/>
              </w:rPr>
              <w:t>у апликацији</w:t>
            </w:r>
          </w:p>
        </w:tc>
      </w:tr>
      <w:tr w:rsidR="006A69B2" w:rsidRPr="00A43182" w14:paraId="562D2605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6489A330" w14:textId="1AB3E7B1" w:rsidR="006A69B2" w:rsidRPr="00A43182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app_security</w:t>
            </w:r>
          </w:p>
        </w:tc>
        <w:tc>
          <w:tcPr>
            <w:tcW w:w="1060" w:type="pct"/>
          </w:tcPr>
          <w:p w14:paraId="0F466340" w14:textId="4A3C5041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Security</w:t>
            </w:r>
          </w:p>
        </w:tc>
        <w:tc>
          <w:tcPr>
            <w:tcW w:w="928" w:type="pct"/>
          </w:tcPr>
          <w:p w14:paraId="1A5A3690" w14:textId="4192F790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0..1</w:t>
            </w:r>
          </w:p>
        </w:tc>
        <w:tc>
          <w:tcPr>
            <w:tcW w:w="1853" w:type="pct"/>
          </w:tcPr>
          <w:p w14:paraId="11EC0184" w14:textId="60F37100" w:rsidR="006A69B2" w:rsidRPr="00A43182" w:rsidRDefault="00220680" w:rsidP="004A048C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Безбедносна </w:t>
            </w:r>
            <w:r w:rsidR="004A048C">
              <w:rPr>
                <w:szCs w:val="24"/>
                <w:lang w:val="sr-Cyrl-RS"/>
              </w:rPr>
              <w:t>конфигурација</w:t>
            </w:r>
            <w:r w:rsidRPr="00A43182">
              <w:rPr>
                <w:szCs w:val="24"/>
                <w:lang w:val="sr-Cyrl-RS"/>
              </w:rPr>
              <w:t xml:space="preserve"> апликације</w:t>
            </w:r>
          </w:p>
        </w:tc>
      </w:tr>
    </w:tbl>
    <w:p w14:paraId="7DCA8219" w14:textId="776BDF39" w:rsidR="006A69B2" w:rsidRPr="00A43182" w:rsidRDefault="00392435" w:rsidP="00392435">
      <w:pPr>
        <w:pStyle w:val="Labelaslike"/>
        <w:rPr>
          <w:i/>
          <w:lang w:val="sr-Cyrl-RS"/>
        </w:rPr>
      </w:pPr>
      <w:commentRangeStart w:id="553"/>
      <w:r w:rsidRPr="00A43182">
        <w:rPr>
          <w:lang w:val="sr-Cyrl-RS"/>
        </w:rPr>
        <w:t xml:space="preserve">Табела </w:t>
      </w:r>
      <w:commentRangeEnd w:id="553"/>
      <w:r w:rsidR="008768EE">
        <w:rPr>
          <w:rStyle w:val="CommentReference"/>
          <w:lang w:val="en-US"/>
        </w:rPr>
        <w:commentReference w:id="553"/>
      </w:r>
      <w:r w:rsidRPr="00A43182">
        <w:rPr>
          <w:lang w:val="sr-Cyrl-RS"/>
        </w:rPr>
        <w:t xml:space="preserve">4.2 – Асоцијације концепта </w:t>
      </w:r>
      <w:r w:rsidRPr="00A43182">
        <w:rPr>
          <w:i/>
          <w:lang w:val="sr-Cyrl-RS"/>
        </w:rPr>
        <w:t>Application</w:t>
      </w:r>
    </w:p>
    <w:p w14:paraId="39B97B6A" w14:textId="6CF1DB79" w:rsidR="00360558" w:rsidRPr="00A43182" w:rsidRDefault="0035216D" w:rsidP="00360558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Апликација може садржати ентитете, контролере, базу података и аспекте безбедности.</w:t>
      </w:r>
      <w:r w:rsidR="009D104B" w:rsidRPr="00A43182">
        <w:rPr>
          <w:lang w:val="sr-Cyrl-RS"/>
        </w:rPr>
        <w:t xml:space="preserve"> Кориснику је остављен простор да наведе или изостави одређене целине. Међутим, навођење неких целина повлачи одређена ограничења. Уколико се наведу ентитет, неопхо</w:t>
      </w:r>
      <w:r w:rsidR="00A51D83" w:rsidRPr="00A43182">
        <w:rPr>
          <w:lang w:val="sr-Cyrl-RS"/>
        </w:rPr>
        <w:t>дно је да апликација има дефинис</w:t>
      </w:r>
      <w:r w:rsidR="009D104B" w:rsidRPr="00A43182">
        <w:rPr>
          <w:lang w:val="sr-Cyrl-RS"/>
        </w:rPr>
        <w:t>ану базу података</w:t>
      </w:r>
      <w:r w:rsidR="00A51D83" w:rsidRPr="00A43182">
        <w:rPr>
          <w:lang w:val="sr-Cyrl-RS"/>
        </w:rPr>
        <w:t xml:space="preserve"> која складишти податке о тим ентитетима. Ово је омогућено </w:t>
      </w:r>
      <w:r w:rsidR="00A51D83" w:rsidRPr="00A43182">
        <w:rPr>
          <w:i/>
          <w:lang w:val="sr-Cyrl-RS"/>
        </w:rPr>
        <w:t xml:space="preserve">OCL </w:t>
      </w:r>
      <w:r w:rsidR="00A51D83" w:rsidRPr="00A43182">
        <w:rPr>
          <w:lang w:val="sr-Cyrl-RS"/>
        </w:rPr>
        <w:t xml:space="preserve">ограничењем </w:t>
      </w:r>
      <w:r w:rsidR="00A51D83" w:rsidRPr="00A43182">
        <w:rPr>
          <w:i/>
          <w:lang w:val="sr-Cyrl-RS"/>
        </w:rPr>
        <w:t xml:space="preserve">hasDatabawseForEntity </w:t>
      </w:r>
      <w:r w:rsidR="00A51D83" w:rsidRPr="00A43182">
        <w:rPr>
          <w:lang w:val="sr-Cyrl-RS"/>
        </w:rPr>
        <w:t>(листинг 4.2).</w:t>
      </w:r>
      <w:r w:rsidR="004233F7" w:rsidRPr="00A43182">
        <w:rPr>
          <w:lang w:val="sr-Cyrl-RS"/>
        </w:rPr>
        <w:t xml:space="preserve"> </w:t>
      </w:r>
    </w:p>
    <w:p w14:paraId="6524FB0E" w14:textId="02FCF1C7" w:rsidR="00F04760" w:rsidRPr="00A43182" w:rsidRDefault="00360558" w:rsidP="00360558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E5EE533" wp14:editId="1D9C13B8">
                <wp:simplePos x="0" y="0"/>
                <wp:positionH relativeFrom="margin">
                  <wp:align>right</wp:align>
                </wp:positionH>
                <wp:positionV relativeFrom="paragraph">
                  <wp:posOffset>24130</wp:posOffset>
                </wp:positionV>
                <wp:extent cx="2286000" cy="609600"/>
                <wp:effectExtent l="0" t="0" r="17780" b="19050"/>
                <wp:wrapTopAndBottom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950E5" w14:textId="77777777" w:rsidR="00D06530" w:rsidRDefault="00D06530" w:rsidP="004A04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hasDatabaseForEntity(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'An application must have a database defined if it has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CD4DAE3" w14:textId="5AAA2424" w:rsidR="00D06530" w:rsidRDefault="00D06530" w:rsidP="00DD3D0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app_entities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app_database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-&gt;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();</w:t>
                            </w:r>
                          </w:p>
                          <w:p w14:paraId="0EF76322" w14:textId="26D22564" w:rsidR="00D06530" w:rsidRDefault="00D06530" w:rsidP="00253154">
                            <w:pPr>
                              <w:pStyle w:val="Ko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EE533" id="_x0000_s1027" type="#_x0000_t202" style="position:absolute;left:0;text-align:left;margin-left:128.8pt;margin-top:1.9pt;width:180pt;height:48pt;z-index:251661312;visibility:visible;mso-wrap-style:square;mso-width-percent:10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">
                <v:textbox>
                  <w:txbxContent>
                    <w:p w14:paraId="4C3950E5" w14:textId="77777777" w:rsidR="00D06530" w:rsidRDefault="00D06530" w:rsidP="004A04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hasDatabaseForEntity(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'An application must have a database defined if it has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CD4DAE3" w14:textId="5AAA2424" w:rsidR="00D06530" w:rsidRDefault="00D06530" w:rsidP="00DD3D0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app_entities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app_database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-&gt;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();</w:t>
                      </w:r>
                    </w:p>
                    <w:p w14:paraId="0EF76322" w14:textId="26D22564" w:rsidR="00D06530" w:rsidRDefault="00D06530" w:rsidP="00253154">
                      <w:pPr>
                        <w:pStyle w:val="Kod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8560A" w:rsidRPr="00A43182">
        <w:rPr>
          <w:lang w:val="sr-Cyrl-RS"/>
        </w:rPr>
        <w:t>Листинг 4.2 – Уколико апликација има дефинисане ентитете, мора да има дефинисану базу података</w:t>
      </w:r>
    </w:p>
    <w:p w14:paraId="74751030" w14:textId="36E9D672" w:rsidR="0081776E" w:rsidRPr="00A43182" w:rsidRDefault="0081776E" w:rsidP="00E131C2">
      <w:pPr>
        <w:pStyle w:val="Heading3"/>
        <w:rPr>
          <w:lang w:val="sr-Cyrl-RS"/>
        </w:rPr>
      </w:pPr>
      <w:bookmarkStart w:id="554" w:name="_Toc144322163"/>
      <w:r w:rsidRPr="00A43182">
        <w:rPr>
          <w:lang w:val="sr-Cyrl-RS"/>
        </w:rPr>
        <w:t>Концепт Database</w:t>
      </w:r>
      <w:bookmarkEnd w:id="554"/>
    </w:p>
    <w:p w14:paraId="4427F604" w14:textId="42EA966F" w:rsidR="00BF620D" w:rsidRDefault="00BF620D" w:rsidP="00BF620D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Апстрактни концепт </w:t>
      </w:r>
      <w:r w:rsidRPr="00A43182">
        <w:rPr>
          <w:i/>
          <w:lang w:val="sr-Cyrl-RS"/>
        </w:rPr>
        <w:t xml:space="preserve">Database </w:t>
      </w:r>
      <w:del w:id="555" w:author="Vladimir Dimitrieski" w:date="2023-08-13T10:37:00Z">
        <w:r w:rsidRPr="00A43182" w:rsidDel="00047CFB">
          <w:rPr>
            <w:lang w:val="sr-Cyrl-RS"/>
          </w:rPr>
          <w:delText xml:space="preserve">представља </w:delText>
        </w:r>
      </w:del>
      <w:ins w:id="556" w:author="Vladimir Dimitrieski" w:date="2023-08-13T10:37:00Z">
        <w:r w:rsidR="00047CFB">
          <w:rPr>
            <w:lang w:val="sr-Cyrl-RS"/>
          </w:rPr>
          <w:t>обухвата</w:t>
        </w:r>
        <w:r w:rsidR="00047CFB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>параметре за повезивање апликације са базом података.</w:t>
      </w:r>
      <w:r w:rsidR="00527A7E" w:rsidRPr="00A43182">
        <w:rPr>
          <w:lang w:val="sr-Cyrl-RS"/>
        </w:rPr>
        <w:t xml:space="preserve"> Тип података </w:t>
      </w:r>
      <w:r w:rsidR="00527A7E" w:rsidRPr="00A43182">
        <w:rPr>
          <w:i/>
          <w:lang w:val="sr-Cyrl-RS"/>
        </w:rPr>
        <w:t>EDatabaseType</w:t>
      </w:r>
      <w:r w:rsidR="008B4287" w:rsidRPr="00A43182">
        <w:rPr>
          <w:i/>
          <w:lang w:val="sr-Cyrl-RS"/>
        </w:rPr>
        <w:t xml:space="preserve"> </w:t>
      </w:r>
      <w:r w:rsidR="008B4287" w:rsidRPr="00A43182">
        <w:rPr>
          <w:lang w:val="sr-Cyrl-RS"/>
        </w:rPr>
        <w:t>представља енумерацију за</w:t>
      </w:r>
      <w:r w:rsidR="00E36209" w:rsidRPr="00A43182">
        <w:rPr>
          <w:i/>
          <w:lang w:val="sr-Cyrl-RS"/>
        </w:rPr>
        <w:t xml:space="preserve"> </w:t>
      </w:r>
      <w:r w:rsidR="008B4287" w:rsidRPr="00A43182">
        <w:rPr>
          <w:lang w:val="sr-Cyrl-RS"/>
        </w:rPr>
        <w:t>назив компаније која је развила жељени систем за управљање базама података</w:t>
      </w:r>
      <w:r w:rsidR="00E36209" w:rsidRPr="00A43182">
        <w:rPr>
          <w:lang w:val="sr-Cyrl-RS"/>
        </w:rPr>
        <w:t>.</w:t>
      </w:r>
      <w:r w:rsidR="00485A36" w:rsidRPr="00A43182">
        <w:rPr>
          <w:lang w:val="sr-Cyrl-RS"/>
        </w:rPr>
        <w:t xml:space="preserve"> </w:t>
      </w:r>
      <w:r w:rsidR="00F051FF" w:rsidRPr="00A43182">
        <w:rPr>
          <w:lang w:val="sr-Cyrl-RS"/>
        </w:rPr>
        <w:t>Корисник је дужан да</w:t>
      </w:r>
      <w:r w:rsidR="00485A36" w:rsidRPr="00A43182">
        <w:rPr>
          <w:lang w:val="sr-Cyrl-RS"/>
        </w:rPr>
        <w:t xml:space="preserve"> унесе валидне </w:t>
      </w:r>
      <w:del w:id="557" w:author="Jelena Hrnjak" w:date="2023-08-25T15:54:00Z">
        <w:r w:rsidR="00485A36" w:rsidRPr="00A43182" w:rsidDel="007A10A5">
          <w:rPr>
            <w:lang w:val="sr-Cyrl-RS"/>
          </w:rPr>
          <w:delText xml:space="preserve">креденцијале </w:delText>
        </w:r>
      </w:del>
      <w:ins w:id="558" w:author="Jelena Hrnjak" w:date="2023-08-25T15:54:00Z">
        <w:r w:rsidR="007A10A5">
          <w:rPr>
            <w:lang w:val="sr-Cyrl-RS"/>
          </w:rPr>
          <w:t>идентификационе параметре</w:t>
        </w:r>
        <w:r w:rsidR="007A10A5" w:rsidRPr="00A43182">
          <w:rPr>
            <w:lang w:val="sr-Cyrl-RS"/>
          </w:rPr>
          <w:t xml:space="preserve"> </w:t>
        </w:r>
      </w:ins>
      <w:r w:rsidR="00485A36" w:rsidRPr="00A43182">
        <w:rPr>
          <w:lang w:val="sr-Cyrl-RS"/>
        </w:rPr>
        <w:t>и конекциони стринг како би апликација</w:t>
      </w:r>
      <w:r w:rsidR="00F051FF" w:rsidRPr="00A43182">
        <w:rPr>
          <w:lang w:val="sr-Cyrl-RS"/>
        </w:rPr>
        <w:t xml:space="preserve"> успешно успоставила везу са </w:t>
      </w:r>
      <w:ins w:id="559" w:author="Vladimir Dimitrieski" w:date="2023-08-13T10:37:00Z">
        <w:r w:rsidR="006F5BCD">
          <w:rPr>
            <w:lang w:val="sr-Cyrl-RS"/>
          </w:rPr>
          <w:t xml:space="preserve">системом за управљање </w:t>
        </w:r>
      </w:ins>
      <w:r w:rsidR="00F051FF" w:rsidRPr="00A43182">
        <w:rPr>
          <w:lang w:val="sr-Cyrl-RS"/>
        </w:rPr>
        <w:t>базом података</w:t>
      </w:r>
      <w:r w:rsidR="00485A36" w:rsidRPr="00A43182">
        <w:rPr>
          <w:lang w:val="sr-Cyrl-RS"/>
        </w:rPr>
        <w:t>.</w:t>
      </w:r>
      <w:r w:rsidR="00F051FF" w:rsidRPr="00A43182">
        <w:rPr>
          <w:lang w:val="sr-Cyrl-RS"/>
        </w:rPr>
        <w:t xml:space="preserve"> Ово омогућава да апликација чита, додаје и ажурира податке сачуване у бази података.</w:t>
      </w:r>
      <w:r w:rsidR="00485A36" w:rsidRPr="00A43182">
        <w:rPr>
          <w:lang w:val="sr-Cyrl-RS"/>
        </w:rPr>
        <w:t xml:space="preserve"> </w:t>
      </w:r>
    </w:p>
    <w:p w14:paraId="42C8CFD3" w14:textId="77777777" w:rsidR="004A048C" w:rsidRPr="00A43182" w:rsidRDefault="004A048C" w:rsidP="00BF620D">
      <w:pPr>
        <w:pStyle w:val="Obiantekst"/>
        <w:ind w:firstLine="360"/>
        <w:rPr>
          <w:lang w:val="sr-Cyrl-RS"/>
        </w:rPr>
      </w:pP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220E8C9B" w14:textId="77777777" w:rsidTr="005F7F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13D0C9F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lastRenderedPageBreak/>
              <w:t>Назив обележја</w:t>
            </w:r>
          </w:p>
        </w:tc>
        <w:tc>
          <w:tcPr>
            <w:tcW w:w="1890" w:type="dxa"/>
          </w:tcPr>
          <w:p w14:paraId="0E1A040F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171A7431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6CE82CE0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4375FFFA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334DA45" w14:textId="6B618848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vendorName</w:t>
            </w:r>
          </w:p>
        </w:tc>
        <w:tc>
          <w:tcPr>
            <w:tcW w:w="1890" w:type="dxa"/>
          </w:tcPr>
          <w:p w14:paraId="3DA6593D" w14:textId="1120B5AA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EDatabaseType</w:t>
            </w:r>
          </w:p>
        </w:tc>
        <w:tc>
          <w:tcPr>
            <w:tcW w:w="1620" w:type="dxa"/>
          </w:tcPr>
          <w:p w14:paraId="31BA60A3" w14:textId="3B8A6711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61A2122" w14:textId="5F90C6A7" w:rsidR="00DC3A87" w:rsidRPr="00A43182" w:rsidRDefault="00E36209" w:rsidP="00B7501D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С</w:t>
            </w:r>
            <w:r w:rsidR="00E0155A" w:rsidRPr="00A43182">
              <w:rPr>
                <w:szCs w:val="24"/>
                <w:lang w:val="sr-Cyrl-RS"/>
              </w:rPr>
              <w:t>истем за управљање базама</w:t>
            </w:r>
            <w:r w:rsidR="006675B5" w:rsidRPr="00A43182">
              <w:rPr>
                <w:szCs w:val="24"/>
                <w:lang w:val="sr-Cyrl-RS"/>
              </w:rPr>
              <w:t xml:space="preserve"> података, при чему су могуће вредности </w:t>
            </w:r>
            <w:r w:rsidR="006675B5" w:rsidRPr="00A43182">
              <w:rPr>
                <w:i/>
                <w:szCs w:val="24"/>
                <w:lang w:val="sr-Cyrl-RS"/>
              </w:rPr>
              <w:t xml:space="preserve">PostgreSQL, MySQL </w:t>
            </w:r>
            <w:r w:rsidR="006675B5" w:rsidRPr="00A43182">
              <w:rPr>
                <w:szCs w:val="24"/>
                <w:lang w:val="sr-Cyrl-RS"/>
              </w:rPr>
              <w:t xml:space="preserve">и </w:t>
            </w:r>
            <w:r w:rsidR="006675B5" w:rsidRPr="00A43182">
              <w:rPr>
                <w:i/>
                <w:szCs w:val="24"/>
                <w:lang w:val="sr-Cyrl-RS"/>
              </w:rPr>
              <w:t>Oracle</w:t>
            </w:r>
          </w:p>
        </w:tc>
      </w:tr>
      <w:tr w:rsidR="00DC3A87" w:rsidRPr="00A43182" w14:paraId="4AFAEC69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0E9DF81" w14:textId="2911A550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url</w:t>
            </w:r>
          </w:p>
        </w:tc>
        <w:tc>
          <w:tcPr>
            <w:tcW w:w="1890" w:type="dxa"/>
          </w:tcPr>
          <w:p w14:paraId="47302EDB" w14:textId="787E35C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1E825CFB" w14:textId="1A5E8C1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A35BF5C" w14:textId="1A89D817" w:rsidR="00DC3A87" w:rsidRPr="00A43182" w:rsidRDefault="00E0155A" w:rsidP="003D38BF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</w:t>
            </w:r>
            <w:r w:rsidR="00BE6CDB" w:rsidRPr="00A43182">
              <w:rPr>
                <w:szCs w:val="24"/>
                <w:lang w:val="sr-Cyrl-RS"/>
              </w:rPr>
              <w:t xml:space="preserve">некциони </w:t>
            </w:r>
            <w:r w:rsidR="003D38BF" w:rsidRPr="00A43182">
              <w:rPr>
                <w:szCs w:val="24"/>
                <w:lang w:val="sr-Cyrl-RS"/>
              </w:rPr>
              <w:t>стринг</w:t>
            </w:r>
            <w:r w:rsidR="00BE6CDB" w:rsidRPr="00A43182">
              <w:rPr>
                <w:szCs w:val="24"/>
                <w:lang w:val="sr-Cyrl-RS"/>
              </w:rPr>
              <w:t xml:space="preserve"> за повезивање са базом података</w:t>
            </w:r>
          </w:p>
        </w:tc>
      </w:tr>
      <w:tr w:rsidR="00DC3A87" w:rsidRPr="00A43182" w14:paraId="5313CA4F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74C56A2" w14:textId="2F613DA1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username</w:t>
            </w:r>
          </w:p>
        </w:tc>
        <w:tc>
          <w:tcPr>
            <w:tcW w:w="1890" w:type="dxa"/>
          </w:tcPr>
          <w:p w14:paraId="66A43A33" w14:textId="625168B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45599CF4" w14:textId="49891000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9E72219" w14:textId="1A54958D" w:rsidR="00DC3A87" w:rsidRPr="00A43182" w:rsidRDefault="00BE6CDB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Корисничко име за приступ бази података</w:t>
            </w:r>
          </w:p>
        </w:tc>
      </w:tr>
      <w:tr w:rsidR="00BE6CDB" w:rsidRPr="00A43182" w14:paraId="2D1F8233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9451F80" w14:textId="2A9A753E" w:rsidR="00BE6CDB" w:rsidRPr="00A43182" w:rsidRDefault="00BE6CDB" w:rsidP="00BE6CDB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password</w:t>
            </w:r>
          </w:p>
        </w:tc>
        <w:tc>
          <w:tcPr>
            <w:tcW w:w="1890" w:type="dxa"/>
          </w:tcPr>
          <w:p w14:paraId="2BD6536F" w14:textId="1C2130AE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84B8C4F" w14:textId="23D33E5B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65529B5F" w14:textId="56F9D8D0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Лозинка за приступ бази података</w:t>
            </w:r>
          </w:p>
        </w:tc>
      </w:tr>
    </w:tbl>
    <w:p w14:paraId="00EA1042" w14:textId="6E74DEE9" w:rsidR="00392435" w:rsidRDefault="00392435" w:rsidP="00392435">
      <w:pPr>
        <w:pStyle w:val="Labelaslike"/>
        <w:rPr>
          <w:ins w:id="560" w:author="Jelena Hrnjak" w:date="2023-08-26T01:21:00Z"/>
          <w:i/>
          <w:lang w:val="sr-Cyrl-RS"/>
        </w:rPr>
      </w:pPr>
      <w:r w:rsidRPr="00A43182">
        <w:rPr>
          <w:lang w:val="sr-Cyrl-RS"/>
        </w:rPr>
        <w:t xml:space="preserve">Табела 4.3 – Обележја концепта </w:t>
      </w:r>
      <w:r w:rsidRPr="00A43182">
        <w:rPr>
          <w:i/>
          <w:lang w:val="sr-Cyrl-RS"/>
        </w:rPr>
        <w:t>Database</w:t>
      </w:r>
    </w:p>
    <w:p w14:paraId="752CEF59" w14:textId="77777777" w:rsidR="00BA482E" w:rsidRPr="00A43182" w:rsidRDefault="00BA482E" w:rsidP="00BA482E">
      <w:pPr>
        <w:pStyle w:val="Heading3"/>
        <w:rPr>
          <w:ins w:id="561" w:author="Jelena Hrnjak" w:date="2023-08-26T01:21:00Z"/>
          <w:i/>
          <w:lang w:val="sr-Cyrl-RS"/>
        </w:rPr>
      </w:pPr>
      <w:bookmarkStart w:id="562" w:name="_Toc144322164"/>
      <w:ins w:id="563" w:author="Jelena Hrnjak" w:date="2023-08-26T01:21:00Z">
        <w:r w:rsidRPr="00A43182">
          <w:rPr>
            <w:lang w:val="sr-Cyrl-RS"/>
          </w:rPr>
          <w:t xml:space="preserve">Концепт </w:t>
        </w:r>
        <w:r w:rsidRPr="00A43182">
          <w:rPr>
            <w:i/>
            <w:lang w:val="sr-Cyrl-RS"/>
          </w:rPr>
          <w:t>Entity</w:t>
        </w:r>
        <w:bookmarkEnd w:id="562"/>
      </w:ins>
    </w:p>
    <w:p w14:paraId="57E72111" w14:textId="77777777" w:rsidR="00BA482E" w:rsidRPr="00A43182" w:rsidRDefault="00BA482E" w:rsidP="00BA482E">
      <w:pPr>
        <w:pStyle w:val="Obiantekst"/>
        <w:ind w:firstLine="360"/>
        <w:rPr>
          <w:ins w:id="564" w:author="Jelena Hrnjak" w:date="2023-08-26T01:21:00Z"/>
          <w:lang w:val="sr-Cyrl-RS"/>
        </w:rPr>
      </w:pPr>
      <w:ins w:id="565" w:author="Jelena Hrnjak" w:date="2023-08-26T01:21:00Z">
        <w:r w:rsidRPr="00A43182">
          <w:rPr>
            <w:lang w:val="sr-Cyrl-RS"/>
          </w:rPr>
          <w:t xml:space="preserve">Ентитети апликације моделовани су помоћу концепта </w:t>
        </w:r>
        <w:r w:rsidRPr="00A43182">
          <w:rPr>
            <w:i/>
            <w:lang w:val="sr-Cyrl-RS"/>
          </w:rPr>
          <w:t xml:space="preserve">Entity. </w:t>
        </w:r>
        <w:r w:rsidRPr="00A43182">
          <w:rPr>
            <w:lang w:val="sr-Cyrl-RS"/>
          </w:rPr>
          <w:t xml:space="preserve">Асоцијација ентитета са концептом </w:t>
        </w:r>
        <w:r w:rsidRPr="00A43182">
          <w:rPr>
            <w:i/>
            <w:lang w:val="sr-Cyrl-RS"/>
          </w:rPr>
          <w:t>Attribute</w:t>
        </w:r>
        <w:r w:rsidRPr="00A43182">
          <w:rPr>
            <w:lang w:val="sr-Cyrl-RS"/>
          </w:rPr>
          <w:t xml:space="preserve"> омогућава да ентитети садрже сва релевантна обележја за домен апликације</w:t>
        </w:r>
        <w:r w:rsidRPr="00A43182">
          <w:rPr>
            <w:i/>
            <w:lang w:val="sr-Cyrl-RS"/>
          </w:rPr>
          <w:t xml:space="preserve">. </w:t>
        </w:r>
      </w:ins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BA482E" w:rsidRPr="00A43182" w14:paraId="1D1A369D" w14:textId="77777777" w:rsidTr="00DD1E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ins w:id="566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8EC6D34" w14:textId="77777777" w:rsidR="00BA482E" w:rsidRPr="00A43182" w:rsidRDefault="00BA482E" w:rsidP="00DD1EA2">
            <w:pPr>
              <w:pStyle w:val="BodyText"/>
              <w:ind w:firstLine="0"/>
              <w:jc w:val="center"/>
              <w:rPr>
                <w:ins w:id="567" w:author="Jelena Hrnjak" w:date="2023-08-26T01:21:00Z"/>
                <w:szCs w:val="24"/>
                <w:lang w:val="sr-Cyrl-RS"/>
              </w:rPr>
            </w:pPr>
            <w:ins w:id="568" w:author="Jelena Hrnjak" w:date="2023-08-26T01:21:00Z">
              <w:r w:rsidRPr="00A43182">
                <w:rPr>
                  <w:szCs w:val="24"/>
                  <w:lang w:val="sr-Cyrl-RS"/>
                </w:rPr>
                <w:t>Назив обележја</w:t>
              </w:r>
            </w:ins>
          </w:p>
        </w:tc>
        <w:tc>
          <w:tcPr>
            <w:tcW w:w="1890" w:type="dxa"/>
          </w:tcPr>
          <w:p w14:paraId="0126508A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569" w:author="Jelena Hrnjak" w:date="2023-08-26T01:21:00Z"/>
                <w:szCs w:val="24"/>
                <w:lang w:val="sr-Cyrl-RS"/>
              </w:rPr>
            </w:pPr>
            <w:ins w:id="570" w:author="Jelena Hrnjak" w:date="2023-08-26T01:21:00Z">
              <w:r w:rsidRPr="00A43182">
                <w:rPr>
                  <w:szCs w:val="24"/>
                  <w:lang w:val="sr-Cyrl-RS"/>
                </w:rPr>
                <w:t>Тип податка</w:t>
              </w:r>
            </w:ins>
          </w:p>
        </w:tc>
        <w:tc>
          <w:tcPr>
            <w:tcW w:w="1620" w:type="dxa"/>
          </w:tcPr>
          <w:p w14:paraId="35EC8025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571" w:author="Jelena Hrnjak" w:date="2023-08-26T01:21:00Z"/>
                <w:szCs w:val="24"/>
                <w:lang w:val="sr-Cyrl-RS"/>
              </w:rPr>
            </w:pPr>
            <w:ins w:id="572" w:author="Jelena Hrnjak" w:date="2023-08-26T01:21:00Z">
              <w:r w:rsidRPr="00A43182">
                <w:rPr>
                  <w:szCs w:val="24"/>
                  <w:lang w:val="sr-Cyrl-RS"/>
                </w:rPr>
                <w:t>Обавезно</w:t>
              </w:r>
            </w:ins>
          </w:p>
        </w:tc>
        <w:tc>
          <w:tcPr>
            <w:tcW w:w="3297" w:type="dxa"/>
          </w:tcPr>
          <w:p w14:paraId="4CFCE641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573" w:author="Jelena Hrnjak" w:date="2023-08-26T01:21:00Z"/>
                <w:szCs w:val="24"/>
                <w:lang w:val="sr-Cyrl-RS"/>
              </w:rPr>
            </w:pPr>
            <w:ins w:id="574" w:author="Jelena Hrnjak" w:date="2023-08-26T01:21:00Z">
              <w:r w:rsidRPr="00A43182">
                <w:rPr>
                  <w:szCs w:val="24"/>
                  <w:lang w:val="sr-Cyrl-RS"/>
                </w:rPr>
                <w:t>Опис</w:t>
              </w:r>
            </w:ins>
          </w:p>
        </w:tc>
      </w:tr>
      <w:tr w:rsidR="00BA482E" w:rsidRPr="00A43182" w14:paraId="2E63AAF9" w14:textId="77777777" w:rsidTr="00DD1EA2">
        <w:trPr>
          <w:trHeight w:val="360"/>
          <w:ins w:id="575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1ADE733" w14:textId="77777777" w:rsidR="00BA482E" w:rsidRPr="00A43182" w:rsidRDefault="00BA482E" w:rsidP="00DD1EA2">
            <w:pPr>
              <w:pStyle w:val="BodyText"/>
              <w:ind w:firstLine="0"/>
              <w:jc w:val="center"/>
              <w:rPr>
                <w:ins w:id="576" w:author="Jelena Hrnjak" w:date="2023-08-26T01:21:00Z"/>
                <w:i/>
                <w:szCs w:val="24"/>
                <w:lang w:val="sr-Cyrl-RS"/>
              </w:rPr>
            </w:pPr>
            <w:ins w:id="577" w:author="Jelena Hrnjak" w:date="2023-08-26T01:21:00Z">
              <w:r w:rsidRPr="00A43182">
                <w:rPr>
                  <w:i/>
                  <w:szCs w:val="24"/>
                  <w:lang w:val="sr-Cyrl-RS"/>
                </w:rPr>
                <w:t>tableName</w:t>
              </w:r>
            </w:ins>
          </w:p>
        </w:tc>
        <w:tc>
          <w:tcPr>
            <w:tcW w:w="1890" w:type="dxa"/>
          </w:tcPr>
          <w:p w14:paraId="578B51EA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578" w:author="Jelena Hrnjak" w:date="2023-08-26T01:21:00Z"/>
                <w:i/>
                <w:szCs w:val="24"/>
                <w:lang w:val="sr-Cyrl-RS"/>
              </w:rPr>
            </w:pPr>
            <w:ins w:id="579" w:author="Jelena Hrnjak" w:date="2023-08-26T01:21:00Z">
              <w:r w:rsidRPr="00A43182">
                <w:rPr>
                  <w:i/>
                  <w:szCs w:val="24"/>
                  <w:lang w:val="sr-Cyrl-RS"/>
                </w:rPr>
                <w:t>EString</w:t>
              </w:r>
            </w:ins>
          </w:p>
        </w:tc>
        <w:tc>
          <w:tcPr>
            <w:tcW w:w="1620" w:type="dxa"/>
          </w:tcPr>
          <w:p w14:paraId="16D2554D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580" w:author="Jelena Hrnjak" w:date="2023-08-26T01:21:00Z"/>
                <w:szCs w:val="24"/>
                <w:lang w:val="sr-Cyrl-RS"/>
              </w:rPr>
            </w:pPr>
            <w:ins w:id="581" w:author="Jelena Hrnjak" w:date="2023-08-26T01:21:00Z">
              <w:r w:rsidRPr="00A43182">
                <w:rPr>
                  <w:szCs w:val="24"/>
                  <w:lang w:val="sr-Cyrl-RS"/>
                </w:rPr>
                <w:t>не</w:t>
              </w:r>
            </w:ins>
          </w:p>
        </w:tc>
        <w:tc>
          <w:tcPr>
            <w:tcW w:w="3297" w:type="dxa"/>
          </w:tcPr>
          <w:p w14:paraId="1E1F35E7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582" w:author="Jelena Hrnjak" w:date="2023-08-26T01:21:00Z"/>
                <w:szCs w:val="24"/>
                <w:lang w:val="sr-Cyrl-RS"/>
              </w:rPr>
            </w:pPr>
            <w:ins w:id="583" w:author="Jelena Hrnjak" w:date="2023-08-26T01:21:00Z">
              <w:r w:rsidRPr="00A43182">
                <w:rPr>
                  <w:szCs w:val="24"/>
                  <w:lang w:val="sr-Cyrl-RS"/>
                </w:rPr>
                <w:t>Назив табеле у бази података која се односи на ентитет</w:t>
              </w:r>
            </w:ins>
          </w:p>
        </w:tc>
      </w:tr>
    </w:tbl>
    <w:p w14:paraId="40A2D3F2" w14:textId="4FB2865F" w:rsidR="00BA482E" w:rsidRPr="00A43182" w:rsidRDefault="00BA482E" w:rsidP="00BA482E">
      <w:pPr>
        <w:pStyle w:val="Labelaslike"/>
        <w:rPr>
          <w:ins w:id="584" w:author="Jelena Hrnjak" w:date="2023-08-26T01:21:00Z"/>
          <w:i/>
          <w:lang w:val="sr-Cyrl-RS"/>
        </w:rPr>
      </w:pPr>
      <w:ins w:id="585" w:author="Jelena Hrnjak" w:date="2023-08-26T01:21:00Z">
        <w:r w:rsidRPr="00A43182">
          <w:rPr>
            <w:lang w:val="sr-Cyrl-RS"/>
          </w:rPr>
          <w:t>Табела 4.</w:t>
        </w:r>
        <w:r>
          <w:rPr>
            <w:lang w:val="sr-Cyrl-RS"/>
          </w:rPr>
          <w:t>4</w:t>
        </w:r>
        <w:r w:rsidRPr="00A43182">
          <w:rPr>
            <w:lang w:val="sr-Cyrl-RS"/>
          </w:rPr>
          <w:t xml:space="preserve"> – Обележја концепта </w:t>
        </w:r>
        <w:r w:rsidRPr="00A43182">
          <w:rPr>
            <w:i/>
            <w:lang w:val="sr-Cyrl-RS"/>
          </w:rPr>
          <w:t>Entity</w:t>
        </w:r>
      </w:ins>
    </w:p>
    <w:p w14:paraId="41A9BB50" w14:textId="77777777" w:rsidR="00BA482E" w:rsidRPr="00A43182" w:rsidRDefault="00BA482E" w:rsidP="00BA482E">
      <w:pPr>
        <w:pStyle w:val="Obiantekst"/>
        <w:rPr>
          <w:ins w:id="586" w:author="Jelena Hrnjak" w:date="2023-08-26T01:21:00Z"/>
          <w:lang w:val="sr-Cyrl-RS"/>
        </w:rPr>
      </w:pPr>
      <w:ins w:id="587" w:author="Jelena Hrnjak" w:date="2023-08-26T01:21:00Z">
        <w:r w:rsidRPr="00A43182">
          <w:rPr>
            <w:noProof/>
            <w:lang w:val="sr-Cyrl-RS" w:eastAsia="sr-Cyrl-RS"/>
          </w:rPr>
          <mc:AlternateContent>
            <mc:Choice Requires="wps">
              <w:drawing>
                <wp:anchor distT="0" distB="0" distL="114300" distR="114300" simplePos="0" relativeHeight="251691008" behindDoc="0" locked="0" layoutInCell="1" allowOverlap="1" wp14:anchorId="7FCC632F" wp14:editId="5F05FEE7">
                  <wp:simplePos x="0" y="0"/>
                  <wp:positionH relativeFrom="margin">
                    <wp:align>right</wp:align>
                  </wp:positionH>
                  <wp:positionV relativeFrom="paragraph">
                    <wp:posOffset>1008380</wp:posOffset>
                  </wp:positionV>
                  <wp:extent cx="5611495" cy="619125"/>
                  <wp:effectExtent l="0" t="0" r="27305" b="28575"/>
                  <wp:wrapTopAndBottom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619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6383F88" w14:textId="77777777" w:rsidR="00D06530" w:rsidRDefault="00D06530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uniqueTableName(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'Table names must be unique!'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26EA06B8" w14:textId="77777777" w:rsidR="00D06530" w:rsidRDefault="00D06530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allInstances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-&gt; </w:t>
                              </w:r>
                            </w:p>
                            <w:p w14:paraId="7B10912A" w14:textId="77777777" w:rsidR="00D06530" w:rsidRPr="00ED4B47" w:rsidRDefault="00D06530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select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(e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tableName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&lt;&gt;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null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(e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tableName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toLower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());</w:t>
                              </w:r>
                            </w:p>
                            <w:p w14:paraId="459DEDAC" w14:textId="77777777" w:rsidR="00D06530" w:rsidRPr="00590BCE" w:rsidRDefault="00D06530" w:rsidP="00BA482E">
                              <w:pPr>
                                <w:pStyle w:val="Kod"/>
                                <w:ind w:firstLine="706"/>
                              </w:pPr>
                              <w:r>
                                <w:rPr>
                                  <w:rFonts w:cs="Consolas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7FCC632F" id="Text Box 3" o:spid="_x0000_s1028" type="#_x0000_t202" style="position:absolute;left:0;text-align:left;margin-left:390.65pt;margin-top:79.4pt;width:441.85pt;height:48.75pt;z-index:251691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" filled="f" strokeweight=".5pt">
                  <v:textbox>
                    <w:txbxContent>
                      <w:p w14:paraId="36383F88" w14:textId="77777777" w:rsidR="00D06530" w:rsidRDefault="00D06530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uniqueTableName(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'Table names must be unique!'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26EA06B8" w14:textId="77777777" w:rsidR="00D06530" w:rsidRDefault="00D06530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allInstances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-&gt; </w:t>
                        </w:r>
                      </w:p>
                      <w:p w14:paraId="7B10912A" w14:textId="77777777" w:rsidR="00D06530" w:rsidRPr="00ED4B47" w:rsidRDefault="00D06530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select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(e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tableName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&lt;&gt;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null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(e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tableName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toLower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());</w:t>
                        </w:r>
                      </w:p>
                      <w:p w14:paraId="459DEDAC" w14:textId="77777777" w:rsidR="00D06530" w:rsidRPr="00590BCE" w:rsidRDefault="00D06530" w:rsidP="00BA482E">
                        <w:pPr>
                          <w:pStyle w:val="Kod"/>
                          <w:ind w:firstLine="706"/>
                        </w:pPr>
                        <w:r>
                          <w:rPr>
                            <w:rFonts w:cs="Consolas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  <w:r w:rsidRPr="00A43182">
          <w:rPr>
            <w:lang w:val="sr-Cyrl-RS"/>
          </w:rPr>
          <w:tab/>
          <w:t xml:space="preserve">Ограничење </w:t>
        </w:r>
        <w:r w:rsidRPr="00A43182">
          <w:rPr>
            <w:i/>
            <w:lang w:val="sr-Cyrl-RS"/>
          </w:rPr>
          <w:t xml:space="preserve">uniqueTableName </w:t>
        </w:r>
        <w:r w:rsidRPr="00A43182">
          <w:rPr>
            <w:lang w:val="sr-Cyrl-RS"/>
          </w:rPr>
          <w:t>(листинг 4.3) гарантује да сви ентиети имају јединствен назив табеле у бази података што спречава потенцијалне проблеме приликом рада са подацима. За ентитете за које није наведен, назив табеле биће изједначен са називом ентитета у множини (</w:t>
        </w:r>
        <w:r>
          <w:rPr>
            <w:lang w:val="sr-Cyrl-RS"/>
          </w:rPr>
          <w:t xml:space="preserve">нпр. </w:t>
        </w:r>
        <w:r w:rsidRPr="00A43182">
          <w:rPr>
            <w:i/>
            <w:lang w:val="sr-Cyrl-RS"/>
          </w:rPr>
          <w:t xml:space="preserve">users </w:t>
        </w:r>
        <w:r w:rsidRPr="00A43182">
          <w:rPr>
            <w:lang w:val="sr-Cyrl-RS"/>
          </w:rPr>
          <w:t xml:space="preserve">или </w:t>
        </w:r>
        <w:r w:rsidRPr="00A43182">
          <w:rPr>
            <w:i/>
            <w:lang w:val="sr-Cyrl-RS"/>
          </w:rPr>
          <w:t>roles</w:t>
        </w:r>
        <w:r w:rsidRPr="00A43182">
          <w:rPr>
            <w:lang w:val="sr-Cyrl-RS"/>
          </w:rPr>
          <w:t>).</w:t>
        </w:r>
      </w:ins>
    </w:p>
    <w:p w14:paraId="2783C215" w14:textId="77777777" w:rsidR="00BA482E" w:rsidRPr="00A43182" w:rsidRDefault="00BA482E" w:rsidP="00BA482E">
      <w:pPr>
        <w:pStyle w:val="Labelaslike"/>
        <w:rPr>
          <w:ins w:id="588" w:author="Jelena Hrnjak" w:date="2023-08-26T01:21:00Z"/>
          <w:lang w:val="sr-Cyrl-RS"/>
        </w:rPr>
      </w:pPr>
      <w:ins w:id="589" w:author="Jelena Hrnjak" w:date="2023-08-26T01:21:00Z">
        <w:r w:rsidRPr="00A43182">
          <w:rPr>
            <w:lang w:val="sr-Cyrl-RS"/>
          </w:rPr>
          <w:t>Листинг 4.3 – Сви ентитети имају јединствен назив табеле у бази података</w:t>
        </w:r>
      </w:ins>
    </w:p>
    <w:p w14:paraId="04B96730" w14:textId="77777777" w:rsidR="00BA482E" w:rsidRPr="00A43182" w:rsidRDefault="00BA482E" w:rsidP="00BA482E">
      <w:pPr>
        <w:pStyle w:val="Labelaslike"/>
        <w:rPr>
          <w:ins w:id="590" w:author="Jelena Hrnjak" w:date="2023-08-26T01:21:00Z"/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BA482E" w:rsidRPr="00A43182" w14:paraId="785DC400" w14:textId="77777777" w:rsidTr="00DD1E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ins w:id="591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57B861D2" w14:textId="77777777" w:rsidR="00BA482E" w:rsidRPr="00A43182" w:rsidRDefault="00BA482E" w:rsidP="00DD1EA2">
            <w:pPr>
              <w:pStyle w:val="BodyText"/>
              <w:ind w:firstLine="0"/>
              <w:jc w:val="center"/>
              <w:rPr>
                <w:ins w:id="592" w:author="Jelena Hrnjak" w:date="2023-08-26T01:21:00Z"/>
                <w:szCs w:val="24"/>
                <w:lang w:val="sr-Cyrl-RS"/>
              </w:rPr>
            </w:pPr>
            <w:ins w:id="593" w:author="Jelena Hrnjak" w:date="2023-08-26T01:21:00Z">
              <w:r w:rsidRPr="00A43182">
                <w:rPr>
                  <w:szCs w:val="24"/>
                  <w:lang w:val="sr-Cyrl-RS"/>
                </w:rPr>
                <w:t>Назив асоцијације</w:t>
              </w:r>
            </w:ins>
          </w:p>
        </w:tc>
        <w:tc>
          <w:tcPr>
            <w:tcW w:w="1060" w:type="pct"/>
          </w:tcPr>
          <w:p w14:paraId="578D96C5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594" w:author="Jelena Hrnjak" w:date="2023-08-26T01:21:00Z"/>
                <w:szCs w:val="24"/>
                <w:lang w:val="sr-Cyrl-RS"/>
              </w:rPr>
            </w:pPr>
            <w:ins w:id="595" w:author="Jelena Hrnjak" w:date="2023-08-26T01:21:00Z">
              <w:r w:rsidRPr="00A43182">
                <w:rPr>
                  <w:szCs w:val="24"/>
                  <w:lang w:val="sr-Cyrl-RS"/>
                </w:rPr>
                <w:t>Референцирани концепт</w:t>
              </w:r>
            </w:ins>
          </w:p>
        </w:tc>
        <w:tc>
          <w:tcPr>
            <w:tcW w:w="928" w:type="pct"/>
          </w:tcPr>
          <w:p w14:paraId="6DDDE977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596" w:author="Jelena Hrnjak" w:date="2023-08-26T01:21:00Z"/>
                <w:szCs w:val="24"/>
                <w:lang w:val="sr-Cyrl-RS"/>
              </w:rPr>
            </w:pPr>
            <w:ins w:id="597" w:author="Jelena Hrnjak" w:date="2023-08-26T01:21:00Z">
              <w:r w:rsidRPr="00A43182">
                <w:rPr>
                  <w:szCs w:val="24"/>
                  <w:lang w:val="sr-Cyrl-RS"/>
                </w:rPr>
                <w:t>Кардиналитет</w:t>
              </w:r>
            </w:ins>
          </w:p>
        </w:tc>
        <w:tc>
          <w:tcPr>
            <w:tcW w:w="1853" w:type="pct"/>
          </w:tcPr>
          <w:p w14:paraId="75527BA1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598" w:author="Jelena Hrnjak" w:date="2023-08-26T01:21:00Z"/>
                <w:szCs w:val="24"/>
                <w:lang w:val="sr-Cyrl-RS"/>
              </w:rPr>
            </w:pPr>
            <w:ins w:id="599" w:author="Jelena Hrnjak" w:date="2023-08-26T01:21:00Z">
              <w:r w:rsidRPr="00A43182">
                <w:rPr>
                  <w:szCs w:val="24"/>
                  <w:lang w:val="sr-Cyrl-RS"/>
                </w:rPr>
                <w:t>Опис</w:t>
              </w:r>
            </w:ins>
          </w:p>
        </w:tc>
      </w:tr>
      <w:tr w:rsidR="00BA482E" w:rsidRPr="00A43182" w14:paraId="37A59A09" w14:textId="77777777" w:rsidTr="00DD1EA2">
        <w:trPr>
          <w:trHeight w:val="360"/>
          <w:ins w:id="600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40351F39" w14:textId="77777777" w:rsidR="00BA482E" w:rsidRPr="00A43182" w:rsidRDefault="00BA482E" w:rsidP="00DD1EA2">
            <w:pPr>
              <w:pStyle w:val="BodyText"/>
              <w:ind w:firstLine="0"/>
              <w:jc w:val="center"/>
              <w:rPr>
                <w:ins w:id="601" w:author="Jelena Hrnjak" w:date="2023-08-26T01:21:00Z"/>
                <w:i/>
                <w:szCs w:val="24"/>
                <w:lang w:val="sr-Cyrl-RS"/>
              </w:rPr>
            </w:pPr>
            <w:ins w:id="602" w:author="Jelena Hrnjak" w:date="2023-08-26T01:21:00Z">
              <w:r w:rsidRPr="00A43182">
                <w:rPr>
                  <w:i/>
                  <w:szCs w:val="24"/>
                  <w:lang w:val="sr-Cyrl-RS"/>
                </w:rPr>
                <w:t>entity_attributes</w:t>
              </w:r>
            </w:ins>
          </w:p>
        </w:tc>
        <w:tc>
          <w:tcPr>
            <w:tcW w:w="1060" w:type="pct"/>
          </w:tcPr>
          <w:p w14:paraId="50FBA4D9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603" w:author="Jelena Hrnjak" w:date="2023-08-26T01:21:00Z"/>
                <w:i/>
                <w:szCs w:val="24"/>
                <w:lang w:val="sr-Cyrl-RS"/>
              </w:rPr>
            </w:pPr>
            <w:ins w:id="604" w:author="Jelena Hrnjak" w:date="2023-08-26T01:21:00Z">
              <w:r w:rsidRPr="00A43182">
                <w:rPr>
                  <w:i/>
                  <w:szCs w:val="24"/>
                  <w:lang w:val="sr-Cyrl-RS"/>
                </w:rPr>
                <w:t>Attribute</w:t>
              </w:r>
            </w:ins>
          </w:p>
        </w:tc>
        <w:tc>
          <w:tcPr>
            <w:tcW w:w="928" w:type="pct"/>
          </w:tcPr>
          <w:p w14:paraId="60EFFC2F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605" w:author="Jelena Hrnjak" w:date="2023-08-26T01:21:00Z"/>
                <w:szCs w:val="24"/>
                <w:lang w:val="sr-Cyrl-RS"/>
              </w:rPr>
            </w:pPr>
            <w:ins w:id="606" w:author="Jelena Hrnjak" w:date="2023-08-26T01:21:00Z">
              <w:r w:rsidRPr="00A43182">
                <w:rPr>
                  <w:szCs w:val="24"/>
                  <w:lang w:val="sr-Cyrl-RS"/>
                </w:rPr>
                <w:t>0..*</w:t>
              </w:r>
            </w:ins>
          </w:p>
        </w:tc>
        <w:tc>
          <w:tcPr>
            <w:tcW w:w="1853" w:type="pct"/>
          </w:tcPr>
          <w:p w14:paraId="71AA91BB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607" w:author="Jelena Hrnjak" w:date="2023-08-26T01:21:00Z"/>
                <w:szCs w:val="24"/>
                <w:lang w:val="sr-Cyrl-RS"/>
              </w:rPr>
            </w:pPr>
            <w:ins w:id="608" w:author="Jelena Hrnjak" w:date="2023-08-26T01:21:00Z">
              <w:r w:rsidRPr="00A43182">
                <w:rPr>
                  <w:szCs w:val="24"/>
                  <w:lang w:val="sr-Cyrl-RS"/>
                </w:rPr>
                <w:t>Обележја ентитета</w:t>
              </w:r>
            </w:ins>
          </w:p>
        </w:tc>
      </w:tr>
    </w:tbl>
    <w:p w14:paraId="671322B5" w14:textId="1A6CD741" w:rsidR="00BA482E" w:rsidRPr="00A43182" w:rsidRDefault="00BA482E" w:rsidP="00BA482E">
      <w:pPr>
        <w:pStyle w:val="Labelaslike"/>
        <w:rPr>
          <w:ins w:id="609" w:author="Jelena Hrnjak" w:date="2023-08-26T01:21:00Z"/>
          <w:i/>
          <w:lang w:val="sr-Cyrl-RS"/>
        </w:rPr>
      </w:pPr>
      <w:ins w:id="610" w:author="Jelena Hrnjak" w:date="2023-08-26T01:21:00Z">
        <w:r w:rsidRPr="00A43182">
          <w:rPr>
            <w:lang w:val="sr-Cyrl-RS"/>
          </w:rPr>
          <w:t>Табела 4.</w:t>
        </w:r>
        <w:r>
          <w:rPr>
            <w:lang w:val="sr-Cyrl-RS"/>
          </w:rPr>
          <w:t>5</w:t>
        </w:r>
        <w:r w:rsidRPr="00A43182">
          <w:rPr>
            <w:lang w:val="sr-Cyrl-RS"/>
          </w:rPr>
          <w:t xml:space="preserve"> – Асоцијације концепта </w:t>
        </w:r>
        <w:r w:rsidRPr="00A43182">
          <w:rPr>
            <w:i/>
            <w:lang w:val="sr-Cyrl-RS"/>
          </w:rPr>
          <w:t>Entity</w:t>
        </w:r>
      </w:ins>
    </w:p>
    <w:p w14:paraId="642778FB" w14:textId="77777777" w:rsidR="00BA482E" w:rsidRPr="00A43182" w:rsidRDefault="00BA482E" w:rsidP="00BA482E">
      <w:pPr>
        <w:pStyle w:val="Obiantekst"/>
        <w:ind w:firstLine="706"/>
        <w:rPr>
          <w:ins w:id="611" w:author="Jelena Hrnjak" w:date="2023-08-26T01:21:00Z"/>
          <w:i/>
          <w:lang w:val="sr-Cyrl-RS"/>
        </w:rPr>
      </w:pPr>
      <w:ins w:id="612" w:author="Jelena Hrnjak" w:date="2023-08-26T01:21:00Z">
        <w:r w:rsidRPr="00A43182">
          <w:rPr>
            <w:lang w:val="sr-Cyrl-RS"/>
          </w:rPr>
          <w:lastRenderedPageBreak/>
          <w:t xml:space="preserve">Асоцијација </w:t>
        </w:r>
        <w:r w:rsidRPr="00A43182">
          <w:rPr>
            <w:i/>
            <w:lang w:val="sr-Cyrl-RS"/>
          </w:rPr>
          <w:t xml:space="preserve">entity_attributes </w:t>
        </w:r>
        <w:r w:rsidRPr="00A43182">
          <w:rPr>
            <w:lang w:val="sr-Cyrl-RS"/>
          </w:rPr>
          <w:t xml:space="preserve">моделује придруживање одређених </w:t>
        </w:r>
        <w:r>
          <w:rPr>
            <w:lang w:val="sr-Cyrl-RS"/>
          </w:rPr>
          <w:t>обележја</w:t>
        </w:r>
        <w:r w:rsidRPr="00A43182">
          <w:rPr>
            <w:lang w:val="sr-Cyrl-RS"/>
          </w:rPr>
          <w:t xml:space="preserve"> ентитету. Јединственост назива </w:t>
        </w:r>
        <w:r>
          <w:rPr>
            <w:lang w:val="sr-Cyrl-RS"/>
          </w:rPr>
          <w:t>обележја</w:t>
        </w:r>
        <w:r w:rsidRPr="00A43182">
          <w:rPr>
            <w:lang w:val="sr-Cyrl-RS"/>
          </w:rPr>
          <w:t xml:space="preserve"> у оквиру ентитета омогућена је ограничењем </w:t>
        </w:r>
        <w:r w:rsidRPr="00A43182">
          <w:rPr>
            <w:i/>
            <w:lang w:val="sr-Cyrl-RS"/>
          </w:rPr>
          <w:t xml:space="preserve"> uniqueAttributeName </w:t>
        </w:r>
        <w:r w:rsidRPr="00A43182">
          <w:rPr>
            <w:lang w:val="sr-Cyrl-RS"/>
          </w:rPr>
          <w:t>(листинг 4.4), док јединс</w:t>
        </w:r>
        <w:r>
          <w:rPr>
            <w:lang w:val="sr-Cyrl-RS"/>
          </w:rPr>
          <w:t xml:space="preserve">твеност назива колона у табели </w:t>
        </w:r>
        <w:r w:rsidRPr="00A43182">
          <w:rPr>
            <w:lang w:val="sr-Cyrl-RS"/>
          </w:rPr>
          <w:t xml:space="preserve">гарантује ограничење </w:t>
        </w:r>
        <w:r w:rsidRPr="00A43182">
          <w:rPr>
            <w:i/>
            <w:lang w:val="sr-Cyrl-RS"/>
          </w:rPr>
          <w:t xml:space="preserve">uniqueCollumnName </w:t>
        </w:r>
        <w:r w:rsidRPr="00A43182">
          <w:rPr>
            <w:lang w:val="sr-Cyrl-RS"/>
          </w:rPr>
          <w:t>(листинг 4.5). Неопходно је да</w:t>
        </w:r>
        <w:r>
          <w:rPr>
            <w:lang w:val="sr-Cyrl-RS"/>
          </w:rPr>
          <w:t xml:space="preserve"> </w:t>
        </w:r>
        <w:r w:rsidRPr="00A43182">
          <w:rPr>
            <w:lang w:val="sr-Cyrl-RS"/>
          </w:rPr>
          <w:t xml:space="preserve">ентитети поседују тачно један идентификатор, што је обезбеђено ограничењем </w:t>
        </w:r>
        <w:r w:rsidRPr="00360423">
          <w:rPr>
            <w:i/>
            <w:lang w:val="sr-Cyrl-RS"/>
          </w:rPr>
          <w:t>onlyOneIdentifier</w:t>
        </w:r>
        <w:r w:rsidRPr="00A43182">
          <w:rPr>
            <w:lang w:val="sr-Cyrl-RS"/>
          </w:rPr>
          <w:t xml:space="preserve"> (листинг 4.6). </w:t>
        </w:r>
      </w:ins>
    </w:p>
    <w:p w14:paraId="59591F5B" w14:textId="77777777" w:rsidR="00BA482E" w:rsidRPr="00A43182" w:rsidRDefault="00BA482E" w:rsidP="00BA482E">
      <w:pPr>
        <w:pStyle w:val="Labelaslike"/>
        <w:rPr>
          <w:ins w:id="613" w:author="Jelena Hrnjak" w:date="2023-08-26T01:21:00Z"/>
          <w:i/>
          <w:lang w:val="sr-Cyrl-RS"/>
        </w:rPr>
      </w:pPr>
      <w:ins w:id="614" w:author="Jelena Hrnjak" w:date="2023-08-26T01:21:00Z">
        <w:r w:rsidRPr="00A43182">
          <w:rPr>
            <w:noProof/>
            <w:lang w:val="sr-Cyrl-RS" w:eastAsia="sr-Cyrl-RS"/>
          </w:rPr>
          <mc:AlternateContent>
            <mc:Choice Requires="wps">
              <w:drawing>
                <wp:inline distT="0" distB="0" distL="0" distR="0" wp14:anchorId="0410D570" wp14:editId="14D8E449">
                  <wp:extent cx="5611495" cy="619125"/>
                  <wp:effectExtent l="0" t="0" r="27305" b="28575"/>
                  <wp:docPr id="26" name="Text Box 2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619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BD0F23" w14:textId="77777777" w:rsidR="00D06530" w:rsidRDefault="00D06530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uniqueAttributeName(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'Attribute names within an entity must be unique!'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00FA929A" w14:textId="77777777" w:rsidR="00D06530" w:rsidRDefault="00D06530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   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);</w:t>
                              </w:r>
                            </w:p>
                            <w:p w14:paraId="27D6CC1A" w14:textId="77777777" w:rsidR="00D06530" w:rsidRPr="00C51158" w:rsidRDefault="00D06530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0410D570" id="Text Box 26" o:spid="_x0000_s1029" type="#_x0000_t202" style="width:441.8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" filled="f" strokeweight=".5pt">
                  <v:textbox>
                    <w:txbxContent>
                      <w:p w14:paraId="45BD0F23" w14:textId="77777777" w:rsidR="00D06530" w:rsidRDefault="00D06530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uniqueAttributeName(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'Attribute names within an entity must be unique!'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00FA929A" w14:textId="77777777" w:rsidR="00D06530" w:rsidRDefault="00D06530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   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);</w:t>
                        </w:r>
                      </w:p>
                      <w:p w14:paraId="27D6CC1A" w14:textId="77777777" w:rsidR="00D06530" w:rsidRPr="00C51158" w:rsidRDefault="00D06530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anchorlock/>
                </v:shape>
              </w:pict>
            </mc:Fallback>
          </mc:AlternateContent>
        </w:r>
      </w:ins>
    </w:p>
    <w:p w14:paraId="4B14CEA8" w14:textId="77777777" w:rsidR="00BA482E" w:rsidRPr="00A43182" w:rsidRDefault="00BA482E" w:rsidP="00BA482E">
      <w:pPr>
        <w:pStyle w:val="Labelaslike"/>
        <w:rPr>
          <w:ins w:id="615" w:author="Jelena Hrnjak" w:date="2023-08-26T01:21:00Z"/>
          <w:lang w:val="sr-Cyrl-RS"/>
        </w:rPr>
      </w:pPr>
      <w:ins w:id="616" w:author="Jelena Hrnjak" w:date="2023-08-26T01:21:00Z">
        <w:r w:rsidRPr="00A43182">
          <w:rPr>
            <w:noProof/>
            <w:lang w:val="sr-Cyrl-RS" w:eastAsia="sr-Cyrl-RS"/>
          </w:rPr>
          <mc:AlternateContent>
            <mc:Choice Requires="wps">
              <w:drawing>
                <wp:anchor distT="0" distB="0" distL="114300" distR="114300" simplePos="0" relativeHeight="251692032" behindDoc="0" locked="0" layoutInCell="1" allowOverlap="1" wp14:anchorId="5FBA79A4" wp14:editId="0FD98077">
                  <wp:simplePos x="0" y="0"/>
                  <wp:positionH relativeFrom="margin">
                    <wp:align>right</wp:align>
                  </wp:positionH>
                  <wp:positionV relativeFrom="paragraph">
                    <wp:posOffset>220084</wp:posOffset>
                  </wp:positionV>
                  <wp:extent cx="5611495" cy="544195"/>
                  <wp:effectExtent l="0" t="0" r="27305" b="27305"/>
                  <wp:wrapTopAndBottom/>
                  <wp:docPr id="33" name="Text Box 3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5441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2863EF" w14:textId="77777777" w:rsidR="00D06530" w:rsidRDefault="00D06530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uniqueCollumnName(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'Column names must be unique if defined!'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348EB080" w14:textId="77777777" w:rsidR="00D06530" w:rsidRDefault="00D06530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exists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collumnName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&lt;&gt;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null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implies</w:t>
                              </w:r>
                            </w:p>
                            <w:p w14:paraId="6115EEE5" w14:textId="77777777" w:rsidR="00D06530" w:rsidRDefault="00D06530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 w:firstLine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collumnName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);</w:t>
                              </w:r>
                            </w:p>
                            <w:p w14:paraId="217AC393" w14:textId="77777777" w:rsidR="00D06530" w:rsidRPr="00590BCE" w:rsidRDefault="00D06530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 w:firstLine="706"/>
                                <w:jc w:val="both"/>
                                <w:rPr>
                                  <w:rFonts w:ascii="Consolas" w:hAnsi="Consolas" w:cs="Consolas"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shape w14:anchorId="5FBA79A4" id="Text Box 33" o:spid="_x0000_s1030" type="#_x0000_t202" style="position:absolute;left:0;text-align:left;margin-left:390.65pt;margin-top:17.35pt;width:441.85pt;height:42.85pt;z-index:2516920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" filled="f" strokeweight=".5pt">
                  <v:textbox style="mso-fit-shape-to-text:t">
                    <w:txbxContent>
                      <w:p w14:paraId="7C2863EF" w14:textId="77777777" w:rsidR="00D06530" w:rsidRDefault="00D06530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uniqueCollumnName(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'Column names must be unique if defined!'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348EB080" w14:textId="77777777" w:rsidR="00D06530" w:rsidRDefault="00D06530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exists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collumnName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&lt;&gt;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null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implies</w:t>
                        </w:r>
                      </w:p>
                      <w:p w14:paraId="6115EEE5" w14:textId="77777777" w:rsidR="00D06530" w:rsidRDefault="00D06530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 w:firstLine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collumnName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);</w:t>
                        </w:r>
                      </w:p>
                      <w:p w14:paraId="217AC393" w14:textId="77777777" w:rsidR="00D06530" w:rsidRPr="00590BCE" w:rsidRDefault="00D06530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 w:firstLine="706"/>
                          <w:jc w:val="both"/>
                          <w:rPr>
                            <w:rFonts w:ascii="Consolas" w:hAnsi="Consolas" w:cs="Consolas"/>
                            <w:bCs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</w:r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  <w:r>
          <w:rPr>
            <w:lang w:val="sr-Cyrl-RS"/>
          </w:rPr>
          <w:t xml:space="preserve">Листинг 4.4 – Сва обележја </w:t>
        </w:r>
        <w:r w:rsidRPr="00A43182">
          <w:rPr>
            <w:lang w:val="sr-Cyrl-RS"/>
          </w:rPr>
          <w:t>у окциру ентитета имају јединствене називе</w:t>
        </w:r>
      </w:ins>
    </w:p>
    <w:p w14:paraId="7848F2BF" w14:textId="77777777" w:rsidR="00BA482E" w:rsidRPr="00A43182" w:rsidRDefault="00BA482E" w:rsidP="00BA482E">
      <w:pPr>
        <w:pStyle w:val="Labelaslike"/>
        <w:rPr>
          <w:ins w:id="617" w:author="Jelena Hrnjak" w:date="2023-08-26T01:21:00Z"/>
          <w:i/>
          <w:lang w:val="sr-Cyrl-RS"/>
        </w:rPr>
      </w:pPr>
      <w:ins w:id="618" w:author="Jelena Hrnjak" w:date="2023-08-26T01:21:00Z">
        <w:r>
          <w:rPr>
            <w:lang w:val="sr-Cyrl-RS"/>
          </w:rPr>
          <w:t xml:space="preserve">Листинг 4.5 – Сва обележја </w:t>
        </w:r>
        <w:r w:rsidRPr="00A43182">
          <w:rPr>
            <w:lang w:val="sr-Cyrl-RS"/>
          </w:rPr>
          <w:t xml:space="preserve">имају јениствене називе колона унутар табеле у бази података </w:t>
        </w:r>
      </w:ins>
    </w:p>
    <w:p w14:paraId="219582EC" w14:textId="77777777" w:rsidR="00BA482E" w:rsidRPr="00A43182" w:rsidRDefault="00BA482E" w:rsidP="00BA482E">
      <w:pPr>
        <w:pStyle w:val="Labelaslike"/>
        <w:rPr>
          <w:ins w:id="619" w:author="Jelena Hrnjak" w:date="2023-08-26T01:21:00Z"/>
          <w:lang w:val="sr-Cyrl-RS"/>
        </w:rPr>
      </w:pPr>
      <w:ins w:id="620" w:author="Jelena Hrnjak" w:date="2023-08-26T01:21:00Z">
        <w:r w:rsidRPr="00A43182">
          <w:rPr>
            <w:noProof/>
            <w:lang w:val="sr-Cyrl-RS" w:eastAsia="sr-Cyrl-RS"/>
          </w:rPr>
          <mc:AlternateContent>
            <mc:Choice Requires="wps">
              <w:drawing>
                <wp:inline distT="0" distB="0" distL="0" distR="0" wp14:anchorId="262220AF" wp14:editId="064CB00C">
                  <wp:extent cx="5611495" cy="544195"/>
                  <wp:effectExtent l="0" t="0" r="27305" b="15875"/>
                  <wp:docPr id="42" name="Text Box 4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5441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C493C1" w14:textId="77777777" w:rsidR="00D06530" w:rsidRDefault="00D06530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onlyOneIdentifier(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'Entity must have exactly one identifier attribute!'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55650E61" w14:textId="77777777" w:rsidR="00D06530" w:rsidRDefault="00D06530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size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&gt; </w:t>
                              </w:r>
                              <w:r>
                                <w:rPr>
                                  <w:rFonts w:ascii="Consolas" w:hAnsi="Consolas" w:cs="Consolas"/>
                                  <w:color w:val="7D7D7D"/>
                                  <w:sz w:val="20"/>
                                  <w:szCs w:val="20"/>
                                  <w:lang w:val="sr-Cyrl-RS"/>
                                </w:rPr>
                                <w:t>0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implies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</w:p>
                            <w:p w14:paraId="20E59314" w14:textId="77777777" w:rsidR="00D06530" w:rsidRDefault="00D06530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select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identifier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size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= </w:t>
                              </w:r>
                              <w:r>
                                <w:rPr>
                                  <w:rFonts w:ascii="Consolas" w:hAnsi="Consolas" w:cs="Consolas"/>
                                  <w:color w:val="7D7D7D"/>
                                  <w:sz w:val="20"/>
                                  <w:szCs w:val="20"/>
                                  <w:lang w:val="sr-Cyrl-RS"/>
                                </w:rPr>
                                <w:t>1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;</w:t>
                              </w:r>
                            </w:p>
                            <w:p w14:paraId="22483910" w14:textId="77777777" w:rsidR="00D06530" w:rsidRPr="00590BCE" w:rsidRDefault="00D06530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/>
                                <w:jc w:val="both"/>
                                <w:rPr>
                                  <w:rFonts w:ascii="Consolas" w:hAnsi="Consolas" w:cs="Consolas"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262220AF" id="Text Box 42" o:spid="_x0000_s1031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" filled="f" strokeweight=".5pt">
                  <v:textbox style="mso-fit-shape-to-text:t">
                    <w:txbxContent>
                      <w:p w14:paraId="09C493C1" w14:textId="77777777" w:rsidR="00D06530" w:rsidRDefault="00D06530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onlyOneIdentifier(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'Entity must have exactly one identifier attribute!'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55650E61" w14:textId="77777777" w:rsidR="00D06530" w:rsidRDefault="00D06530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size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&gt; </w:t>
                        </w:r>
                        <w:r>
                          <w:rPr>
                            <w:rFonts w:ascii="Consolas" w:hAnsi="Consolas" w:cs="Consolas"/>
                            <w:color w:val="7D7D7D"/>
                            <w:sz w:val="20"/>
                            <w:szCs w:val="20"/>
                            <w:lang w:val="sr-Cyrl-RS"/>
                          </w:rPr>
                          <w:t>0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implies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</w:p>
                      <w:p w14:paraId="20E59314" w14:textId="77777777" w:rsidR="00D06530" w:rsidRDefault="00D06530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   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select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identifier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size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= </w:t>
                        </w:r>
                        <w:r>
                          <w:rPr>
                            <w:rFonts w:ascii="Consolas" w:hAnsi="Consolas" w:cs="Consolas"/>
                            <w:color w:val="7D7D7D"/>
                            <w:sz w:val="20"/>
                            <w:szCs w:val="20"/>
                            <w:lang w:val="sr-Cyrl-RS"/>
                          </w:rPr>
                          <w:t>1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;</w:t>
                        </w:r>
                      </w:p>
                      <w:p w14:paraId="22483910" w14:textId="77777777" w:rsidR="00D06530" w:rsidRPr="00590BCE" w:rsidRDefault="00D06530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/>
                          <w:jc w:val="both"/>
                          <w:rPr>
                            <w:rFonts w:ascii="Consolas" w:hAnsi="Consolas" w:cs="Consolas"/>
                            <w:bCs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anchorlock/>
                </v:shape>
              </w:pict>
            </mc:Fallback>
          </mc:AlternateContent>
        </w:r>
        <w:r w:rsidRPr="00A43182">
          <w:rPr>
            <w:lang w:val="sr-Cyrl-RS"/>
          </w:rPr>
          <w:t>Листинг 4.6 – За ентитет мора да постоји та</w:t>
        </w:r>
        <w:r>
          <w:rPr>
            <w:lang w:val="sr-Cyrl-RS"/>
          </w:rPr>
          <w:t>чно једно обележје које</w:t>
        </w:r>
        <w:r w:rsidRPr="00A43182">
          <w:rPr>
            <w:lang w:val="sr-Cyrl-RS"/>
          </w:rPr>
          <w:t xml:space="preserve"> је идентификатор</w:t>
        </w:r>
      </w:ins>
    </w:p>
    <w:p w14:paraId="1498933F" w14:textId="77777777" w:rsidR="00BA482E" w:rsidRPr="00A43182" w:rsidRDefault="00BA482E" w:rsidP="00392435">
      <w:pPr>
        <w:pStyle w:val="Labelaslike"/>
        <w:rPr>
          <w:i/>
          <w:lang w:val="sr-Cyrl-RS"/>
        </w:rPr>
      </w:pPr>
    </w:p>
    <w:p w14:paraId="4B8E3379" w14:textId="3593519B" w:rsidR="00706016" w:rsidRPr="00A43182" w:rsidRDefault="00706016" w:rsidP="00706016">
      <w:pPr>
        <w:pStyle w:val="Heading3"/>
        <w:rPr>
          <w:i/>
          <w:lang w:val="sr-Cyrl-RS"/>
        </w:rPr>
      </w:pPr>
      <w:bookmarkStart w:id="621" w:name="_Toc144322165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Attribute</w:t>
      </w:r>
      <w:bookmarkEnd w:id="621"/>
    </w:p>
    <w:p w14:paraId="29598771" w14:textId="24845DD7" w:rsidR="00706016" w:rsidRPr="00A43182" w:rsidRDefault="00706016" w:rsidP="00706016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Attribute </w:t>
      </w:r>
      <w:r w:rsidR="00681891" w:rsidRPr="00A43182">
        <w:rPr>
          <w:lang w:val="sr-Cyrl-RS"/>
        </w:rPr>
        <w:t xml:space="preserve">моделује обележја </w:t>
      </w:r>
      <w:r w:rsidRPr="00A43182">
        <w:rPr>
          <w:lang w:val="sr-Cyrl-RS"/>
        </w:rPr>
        <w:t xml:space="preserve">која описују различите карактеристике </w:t>
      </w:r>
      <w:commentRangeStart w:id="622"/>
      <w:r w:rsidRPr="00A43182">
        <w:rPr>
          <w:lang w:val="sr-Cyrl-RS"/>
        </w:rPr>
        <w:t>ентитета</w:t>
      </w:r>
      <w:commentRangeEnd w:id="622"/>
      <w:r w:rsidR="00614898">
        <w:rPr>
          <w:rStyle w:val="CommentReference"/>
          <w:lang w:val="en-US"/>
        </w:rPr>
        <w:commentReference w:id="622"/>
      </w:r>
      <w:r w:rsidRPr="00A43182">
        <w:rPr>
          <w:lang w:val="sr-Cyrl-RS"/>
        </w:rPr>
        <w:t xml:space="preserve">. </w:t>
      </w:r>
      <w:r w:rsidRPr="00A43182">
        <w:rPr>
          <w:i/>
          <w:lang w:val="sr-Cyrl-RS"/>
        </w:rPr>
        <w:t xml:space="preserve">EType </w:t>
      </w:r>
      <w:r w:rsidRPr="00A43182">
        <w:rPr>
          <w:lang w:val="sr-Cyrl-RS"/>
        </w:rPr>
        <w:t>представља енумерацију за тип податка обележја моделованог концептом</w:t>
      </w:r>
      <w:r w:rsidRPr="00A43182">
        <w:rPr>
          <w:i/>
          <w:lang w:val="sr-Cyrl-RS"/>
        </w:rPr>
        <w:t>.</w:t>
      </w:r>
      <w:r w:rsidRPr="00A43182">
        <w:rPr>
          <w:lang w:val="sr-Cyrl-RS"/>
        </w:rPr>
        <w:tab/>
      </w:r>
      <w:r w:rsidR="0002673F">
        <w:rPr>
          <w:lang w:val="sr-Cyrl-RS"/>
        </w:rPr>
        <w:t>Обележје</w:t>
      </w:r>
      <w:r w:rsidRPr="00A43182">
        <w:rPr>
          <w:lang w:val="sr-Cyrl-RS"/>
        </w:rPr>
        <w:t xml:space="preserve"> представља идентификатор ентитета уколико је вредност обележја </w:t>
      </w:r>
      <w:r w:rsidRPr="00A43182">
        <w:rPr>
          <w:i/>
          <w:lang w:val="sr-Cyrl-RS"/>
        </w:rPr>
        <w:t xml:space="preserve">identifier </w:t>
      </w:r>
      <w:r w:rsidRPr="00A43182">
        <w:rPr>
          <w:lang w:val="sr-Cyrl-RS"/>
        </w:rPr>
        <w:t xml:space="preserve">једнака </w:t>
      </w:r>
      <w:r w:rsidRPr="00A43182">
        <w:rPr>
          <w:i/>
          <w:lang w:val="sr-Cyrl-RS"/>
        </w:rPr>
        <w:t xml:space="preserve">true, </w:t>
      </w:r>
      <w:r w:rsidRPr="00A43182">
        <w:rPr>
          <w:lang w:val="sr-Cyrl-RS"/>
        </w:rPr>
        <w:t xml:space="preserve">док је </w:t>
      </w:r>
      <w:r w:rsidR="0002673F">
        <w:rPr>
          <w:lang w:val="sr-Cyrl-RS"/>
        </w:rPr>
        <w:t>обележје</w:t>
      </w:r>
      <w:r w:rsidRPr="00A43182">
        <w:rPr>
          <w:lang w:val="sr-Cyrl-RS"/>
        </w:rPr>
        <w:t xml:space="preserve"> </w:t>
      </w:r>
      <w:commentRangeStart w:id="623"/>
      <w:del w:id="624" w:author="Jelena Hrnjak" w:date="2023-08-25T15:54:00Z">
        <w:r w:rsidRPr="00A43182" w:rsidDel="007A10A5">
          <w:rPr>
            <w:lang w:val="sr-Cyrl-RS"/>
          </w:rPr>
          <w:delText xml:space="preserve">креденцијал </w:delText>
        </w:r>
      </w:del>
      <w:commentRangeEnd w:id="623"/>
      <w:ins w:id="625" w:author="Jelena Hrnjak" w:date="2023-08-25T15:54:00Z">
        <w:r w:rsidR="007A10A5">
          <w:rPr>
            <w:lang w:val="sr-Cyrl-RS"/>
          </w:rPr>
          <w:t>идентификациони параметар</w:t>
        </w:r>
        <w:r w:rsidR="007A10A5" w:rsidRPr="00A43182">
          <w:rPr>
            <w:lang w:val="sr-Cyrl-RS"/>
          </w:rPr>
          <w:t xml:space="preserve"> </w:t>
        </w:r>
      </w:ins>
      <w:r w:rsidR="004E20C2">
        <w:rPr>
          <w:rStyle w:val="CommentReference"/>
          <w:lang w:val="en-US"/>
        </w:rPr>
        <w:commentReference w:id="623"/>
      </w:r>
      <w:r w:rsidRPr="00A43182">
        <w:rPr>
          <w:lang w:val="sr-Cyrl-RS"/>
        </w:rPr>
        <w:t xml:space="preserve">уколико је вредност обележја </w:t>
      </w:r>
      <w:r w:rsidRPr="00A43182">
        <w:rPr>
          <w:i/>
          <w:lang w:val="sr-Cyrl-RS"/>
        </w:rPr>
        <w:t xml:space="preserve">credential </w:t>
      </w:r>
      <w:r w:rsidRPr="00A43182">
        <w:rPr>
          <w:lang w:val="sr-Cyrl-RS"/>
        </w:rPr>
        <w:t xml:space="preserve">једнака </w:t>
      </w:r>
      <w:r w:rsidRPr="00A43182">
        <w:rPr>
          <w:i/>
          <w:lang w:val="sr-Cyrl-RS"/>
        </w:rPr>
        <w:t xml:space="preserve">true.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706016" w:rsidRPr="00A43182" w14:paraId="1CB41011" w14:textId="77777777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AADD5C3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9EE8045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DBB9628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607C541F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706016" w:rsidRPr="00A43182" w14:paraId="451122E4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2D917BE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1D70BD60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091DCE31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77BD7C2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</w:tr>
      <w:tr w:rsidR="00706016" w:rsidRPr="00A43182" w14:paraId="6C8D6490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D745082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1890" w:type="dxa"/>
          </w:tcPr>
          <w:p w14:paraId="3241503D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EType</w:t>
            </w:r>
          </w:p>
        </w:tc>
        <w:tc>
          <w:tcPr>
            <w:tcW w:w="1620" w:type="dxa"/>
          </w:tcPr>
          <w:p w14:paraId="0EAFF2CE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F02769F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обележја,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 xml:space="preserve">String, Float, Long, Integer, Double, DateTime </w:t>
            </w:r>
            <w:r w:rsidRPr="00A43182">
              <w:rPr>
                <w:szCs w:val="24"/>
                <w:lang w:val="sr-Cyrl-RS"/>
              </w:rPr>
              <w:t xml:space="preserve">и </w:t>
            </w:r>
            <w:r w:rsidRPr="00A43182">
              <w:rPr>
                <w:i/>
                <w:szCs w:val="24"/>
                <w:lang w:val="sr-Cyrl-RS"/>
              </w:rPr>
              <w:t>Date</w:t>
            </w:r>
            <w:r w:rsidRPr="00A43182">
              <w:rPr>
                <w:szCs w:val="24"/>
                <w:lang w:val="sr-Cyrl-RS"/>
              </w:rPr>
              <w:t xml:space="preserve"> </w:t>
            </w:r>
          </w:p>
        </w:tc>
      </w:tr>
      <w:tr w:rsidR="00706016" w:rsidRPr="00A43182" w14:paraId="76C57085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757C800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identifier</w:t>
            </w:r>
          </w:p>
        </w:tc>
        <w:tc>
          <w:tcPr>
            <w:tcW w:w="1890" w:type="dxa"/>
          </w:tcPr>
          <w:p w14:paraId="4DA059D4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1BA2EBD7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43E5811" w14:textId="2D14E8F6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 ли је обележје идентификатор</w:t>
            </w:r>
            <w:ins w:id="626" w:author="Vladimir Dimitrieski" w:date="2023-08-13T10:39:00Z">
              <w:r w:rsidR="004E20C2">
                <w:rPr>
                  <w:szCs w:val="24"/>
                  <w:lang w:val="sr-Cyrl-RS"/>
                </w:rPr>
                <w:t>?</w:t>
              </w:r>
            </w:ins>
          </w:p>
        </w:tc>
      </w:tr>
      <w:tr w:rsidR="00706016" w:rsidRPr="00A43182" w14:paraId="0BCDCCCE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F7A912F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credential</w:t>
            </w:r>
          </w:p>
        </w:tc>
        <w:tc>
          <w:tcPr>
            <w:tcW w:w="1890" w:type="dxa"/>
          </w:tcPr>
          <w:p w14:paraId="6C207D15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356B73A2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763FE1FE" w14:textId="142E4171" w:rsidR="00706016" w:rsidRPr="00A43182" w:rsidRDefault="00706016" w:rsidP="00A6379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Да ли је обележје </w:t>
            </w:r>
            <w:del w:id="627" w:author="Jelena Hrnjak" w:date="2023-08-25T15:55:00Z">
              <w:r w:rsidRPr="00A43182" w:rsidDel="007A10A5">
                <w:rPr>
                  <w:szCs w:val="24"/>
                  <w:lang w:val="sr-Cyrl-RS"/>
                </w:rPr>
                <w:delText>креденцијал</w:delText>
              </w:r>
            </w:del>
            <w:ins w:id="628" w:author="Jelena Hrnjak" w:date="2023-08-25T15:55:00Z">
              <w:r w:rsidR="007A10A5">
                <w:rPr>
                  <w:szCs w:val="24"/>
                  <w:lang w:val="sr-Cyrl-RS"/>
                </w:rPr>
                <w:t>идентификациони параметар</w:t>
              </w:r>
            </w:ins>
            <w:ins w:id="629" w:author="Vladimir Dimitrieski" w:date="2023-08-13T10:39:00Z">
              <w:r w:rsidR="004E20C2">
                <w:rPr>
                  <w:szCs w:val="24"/>
                  <w:lang w:val="sr-Cyrl-RS"/>
                </w:rPr>
                <w:t>?</w:t>
              </w:r>
            </w:ins>
          </w:p>
        </w:tc>
      </w:tr>
      <w:tr w:rsidR="00706016" w:rsidRPr="00A43182" w14:paraId="6EEAEF4F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136B44E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lastRenderedPageBreak/>
              <w:t>collumnName</w:t>
            </w:r>
          </w:p>
        </w:tc>
        <w:tc>
          <w:tcPr>
            <w:tcW w:w="1890" w:type="dxa"/>
          </w:tcPr>
          <w:p w14:paraId="5AAFFA63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C259117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83BF320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колоне у табели базе података који се односи на обележје</w:t>
            </w:r>
          </w:p>
        </w:tc>
      </w:tr>
    </w:tbl>
    <w:p w14:paraId="46B98B0C" w14:textId="3570C408" w:rsidR="00706016" w:rsidRPr="00A43182" w:rsidRDefault="00706016" w:rsidP="003928D8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del w:id="630" w:author="Jelena Hrnjak" w:date="2023-08-26T01:22:00Z">
        <w:r w:rsidR="003928D8" w:rsidRPr="00A43182" w:rsidDel="00BA482E">
          <w:rPr>
            <w:lang w:val="sr-Cyrl-RS"/>
          </w:rPr>
          <w:delText>4</w:delText>
        </w:r>
        <w:r w:rsidRPr="00A43182" w:rsidDel="00BA482E">
          <w:rPr>
            <w:lang w:val="sr-Cyrl-RS"/>
          </w:rPr>
          <w:delText xml:space="preserve"> </w:delText>
        </w:r>
      </w:del>
      <w:ins w:id="631" w:author="Jelena Hrnjak" w:date="2023-08-26T01:22:00Z">
        <w:r w:rsidR="00BA482E">
          <w:rPr>
            <w:lang w:val="sr-Cyrl-RS"/>
          </w:rPr>
          <w:t>6</w:t>
        </w:r>
        <w:r w:rsidR="00BA482E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 xml:space="preserve">– Обележја концепта </w:t>
      </w:r>
      <w:r w:rsidRPr="00A43182">
        <w:rPr>
          <w:i/>
          <w:lang w:val="sr-Cyrl-RS"/>
        </w:rPr>
        <w:t>Attribute</w:t>
      </w:r>
    </w:p>
    <w:p w14:paraId="49FB0097" w14:textId="758BF39E" w:rsidR="0081776E" w:rsidRPr="00A43182" w:rsidDel="00BA482E" w:rsidRDefault="0081776E" w:rsidP="00E131C2">
      <w:pPr>
        <w:pStyle w:val="Heading3"/>
        <w:rPr>
          <w:del w:id="632" w:author="Jelena Hrnjak" w:date="2023-08-26T01:21:00Z"/>
          <w:i/>
          <w:lang w:val="sr-Cyrl-RS"/>
        </w:rPr>
      </w:pPr>
      <w:del w:id="633" w:author="Jelena Hrnjak" w:date="2023-08-26T01:21:00Z">
        <w:r w:rsidRPr="00A43182" w:rsidDel="00BA482E">
          <w:rPr>
            <w:lang w:val="sr-Cyrl-RS"/>
          </w:rPr>
          <w:delText xml:space="preserve">Концепт </w:delText>
        </w:r>
        <w:r w:rsidR="00D36EB1" w:rsidRPr="00A43182" w:rsidDel="00BA482E">
          <w:rPr>
            <w:i/>
            <w:lang w:val="sr-Cyrl-RS"/>
          </w:rPr>
          <w:delText>Entity</w:delText>
        </w:r>
        <w:bookmarkStart w:id="634" w:name="_Toc144322166"/>
        <w:bookmarkEnd w:id="634"/>
      </w:del>
    </w:p>
    <w:p w14:paraId="2C26E27A" w14:textId="0C88A078" w:rsidR="00E36209" w:rsidRPr="00A43182" w:rsidDel="00BA482E" w:rsidRDefault="0026523B" w:rsidP="002B7220">
      <w:pPr>
        <w:pStyle w:val="Obiantekst"/>
        <w:ind w:firstLine="360"/>
        <w:rPr>
          <w:del w:id="635" w:author="Jelena Hrnjak" w:date="2023-08-26T01:21:00Z"/>
          <w:lang w:val="sr-Cyrl-RS"/>
        </w:rPr>
      </w:pPr>
      <w:del w:id="636" w:author="Jelena Hrnjak" w:date="2023-08-26T01:21:00Z">
        <w:r w:rsidRPr="00A43182" w:rsidDel="00BA482E">
          <w:rPr>
            <w:lang w:val="sr-Cyrl-RS"/>
          </w:rPr>
          <w:delText xml:space="preserve">Ентитети апликације моделовани </w:delText>
        </w:r>
        <w:r w:rsidR="00562821" w:rsidRPr="00A43182" w:rsidDel="00BA482E">
          <w:rPr>
            <w:lang w:val="sr-Cyrl-RS"/>
          </w:rPr>
          <w:delText xml:space="preserve">су </w:delText>
        </w:r>
        <w:r w:rsidRPr="00A43182" w:rsidDel="00BA482E">
          <w:rPr>
            <w:lang w:val="sr-Cyrl-RS"/>
          </w:rPr>
          <w:delText xml:space="preserve">помоћу концепта </w:delText>
        </w:r>
        <w:r w:rsidRPr="00A43182" w:rsidDel="00BA482E">
          <w:rPr>
            <w:i/>
            <w:lang w:val="sr-Cyrl-RS"/>
          </w:rPr>
          <w:delText xml:space="preserve">Entity. </w:delText>
        </w:r>
        <w:r w:rsidR="00AD5EDC" w:rsidRPr="00A43182" w:rsidDel="00BA482E">
          <w:rPr>
            <w:lang w:val="sr-Cyrl-RS"/>
          </w:rPr>
          <w:delText>А</w:delText>
        </w:r>
        <w:r w:rsidR="003434F7" w:rsidRPr="00A43182" w:rsidDel="00BA482E">
          <w:rPr>
            <w:lang w:val="sr-Cyrl-RS"/>
          </w:rPr>
          <w:delText>социјација</w:delText>
        </w:r>
        <w:r w:rsidR="00AD5EDC" w:rsidRPr="00A43182" w:rsidDel="00BA482E">
          <w:rPr>
            <w:lang w:val="sr-Cyrl-RS"/>
          </w:rPr>
          <w:delText xml:space="preserve"> е</w:delText>
        </w:r>
        <w:r w:rsidR="002B7220" w:rsidRPr="00A43182" w:rsidDel="00BA482E">
          <w:rPr>
            <w:lang w:val="sr-Cyrl-RS"/>
          </w:rPr>
          <w:delText>н</w:delText>
        </w:r>
        <w:r w:rsidR="00AD5EDC" w:rsidRPr="00A43182" w:rsidDel="00BA482E">
          <w:rPr>
            <w:lang w:val="sr-Cyrl-RS"/>
          </w:rPr>
          <w:delText>титета</w:delText>
        </w:r>
        <w:r w:rsidR="002B7220" w:rsidRPr="00A43182" w:rsidDel="00BA482E">
          <w:rPr>
            <w:lang w:val="sr-Cyrl-RS"/>
          </w:rPr>
          <w:delText xml:space="preserve"> </w:delText>
        </w:r>
        <w:r w:rsidR="003434F7" w:rsidRPr="00A43182" w:rsidDel="00BA482E">
          <w:rPr>
            <w:lang w:val="sr-Cyrl-RS"/>
          </w:rPr>
          <w:delText xml:space="preserve">са концептом </w:delText>
        </w:r>
        <w:r w:rsidR="003434F7" w:rsidRPr="00A43182" w:rsidDel="00BA482E">
          <w:rPr>
            <w:i/>
            <w:lang w:val="sr-Cyrl-RS"/>
          </w:rPr>
          <w:delText>Attribute</w:delText>
        </w:r>
        <w:r w:rsidR="003434F7" w:rsidRPr="00A43182" w:rsidDel="00BA482E">
          <w:rPr>
            <w:lang w:val="sr-Cyrl-RS"/>
          </w:rPr>
          <w:delText xml:space="preserve"> омогућава да ентитети</w:delText>
        </w:r>
        <w:r w:rsidR="002B7220" w:rsidRPr="00A43182" w:rsidDel="00BA482E">
          <w:rPr>
            <w:lang w:val="sr-Cyrl-RS"/>
          </w:rPr>
          <w:delText xml:space="preserve"> садрже сва релевантна обележја за домен апликације</w:delText>
        </w:r>
        <w:r w:rsidR="00E6146C" w:rsidRPr="00A43182" w:rsidDel="00BA482E">
          <w:rPr>
            <w:i/>
            <w:lang w:val="sr-Cyrl-RS"/>
          </w:rPr>
          <w:delText>.</w:delText>
        </w:r>
        <w:r w:rsidR="00A52215" w:rsidRPr="00A43182" w:rsidDel="00BA482E">
          <w:rPr>
            <w:i/>
            <w:lang w:val="sr-Cyrl-RS"/>
          </w:rPr>
          <w:delText xml:space="preserve"> </w:delText>
        </w:r>
        <w:bookmarkStart w:id="637" w:name="_Toc144322167"/>
        <w:bookmarkEnd w:id="637"/>
      </w:del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:rsidDel="00BA482E" w14:paraId="5990F648" w14:textId="3F2803FE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del w:id="638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E3F591C" w14:textId="7080C4E0" w:rsidR="00DC3A87" w:rsidRPr="00A43182" w:rsidDel="00BA482E" w:rsidRDefault="00DC3A87" w:rsidP="004137A1">
            <w:pPr>
              <w:pStyle w:val="BodyText"/>
              <w:ind w:firstLine="0"/>
              <w:jc w:val="center"/>
              <w:rPr>
                <w:del w:id="639" w:author="Jelena Hrnjak" w:date="2023-08-26T01:21:00Z"/>
                <w:szCs w:val="24"/>
                <w:lang w:val="sr-Cyrl-RS"/>
              </w:rPr>
            </w:pPr>
            <w:del w:id="640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Назив обележја</w:delText>
              </w:r>
              <w:bookmarkStart w:id="641" w:name="_Toc144322168"/>
              <w:bookmarkEnd w:id="641"/>
            </w:del>
          </w:p>
        </w:tc>
        <w:tc>
          <w:tcPr>
            <w:tcW w:w="1890" w:type="dxa"/>
          </w:tcPr>
          <w:p w14:paraId="4F4A4284" w14:textId="170DC8CD" w:rsidR="00DC3A87" w:rsidRPr="00A43182" w:rsidDel="00BA482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642" w:author="Jelena Hrnjak" w:date="2023-08-26T01:21:00Z"/>
                <w:szCs w:val="24"/>
                <w:lang w:val="sr-Cyrl-RS"/>
              </w:rPr>
            </w:pPr>
            <w:del w:id="643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Тип податка</w:delText>
              </w:r>
              <w:bookmarkStart w:id="644" w:name="_Toc144322169"/>
              <w:bookmarkEnd w:id="644"/>
            </w:del>
          </w:p>
        </w:tc>
        <w:tc>
          <w:tcPr>
            <w:tcW w:w="1620" w:type="dxa"/>
          </w:tcPr>
          <w:p w14:paraId="6EE69665" w14:textId="06DD2B08" w:rsidR="00DC3A87" w:rsidRPr="00A43182" w:rsidDel="00BA482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645" w:author="Jelena Hrnjak" w:date="2023-08-26T01:21:00Z"/>
                <w:szCs w:val="24"/>
                <w:lang w:val="sr-Cyrl-RS"/>
              </w:rPr>
            </w:pPr>
            <w:del w:id="646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Обавезно</w:delText>
              </w:r>
              <w:bookmarkStart w:id="647" w:name="_Toc144322170"/>
              <w:bookmarkEnd w:id="647"/>
            </w:del>
          </w:p>
        </w:tc>
        <w:tc>
          <w:tcPr>
            <w:tcW w:w="3297" w:type="dxa"/>
          </w:tcPr>
          <w:p w14:paraId="1F2495BB" w14:textId="6DC87B1D" w:rsidR="00DC3A87" w:rsidRPr="00A43182" w:rsidDel="00BA482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648" w:author="Jelena Hrnjak" w:date="2023-08-26T01:21:00Z"/>
                <w:szCs w:val="24"/>
                <w:lang w:val="sr-Cyrl-RS"/>
              </w:rPr>
            </w:pPr>
            <w:del w:id="649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Опис</w:delText>
              </w:r>
              <w:bookmarkStart w:id="650" w:name="_Toc144322171"/>
              <w:bookmarkEnd w:id="650"/>
            </w:del>
          </w:p>
        </w:tc>
        <w:bookmarkStart w:id="651" w:name="_Toc144322172"/>
        <w:bookmarkEnd w:id="651"/>
      </w:tr>
      <w:tr w:rsidR="00DC3A87" w:rsidRPr="00A43182" w:rsidDel="00BA482E" w14:paraId="79D27D7B" w14:textId="0FA1969E" w:rsidTr="00FD4DBF">
        <w:trPr>
          <w:trHeight w:val="360"/>
          <w:del w:id="652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450FB5" w14:textId="673E5A9B" w:rsidR="00DC3A87" w:rsidRPr="00A43182" w:rsidDel="00BA482E" w:rsidRDefault="008E4DB7" w:rsidP="004137A1">
            <w:pPr>
              <w:pStyle w:val="BodyText"/>
              <w:ind w:firstLine="0"/>
              <w:jc w:val="center"/>
              <w:rPr>
                <w:del w:id="653" w:author="Jelena Hrnjak" w:date="2023-08-26T01:21:00Z"/>
                <w:i/>
                <w:szCs w:val="24"/>
                <w:lang w:val="sr-Cyrl-RS"/>
              </w:rPr>
            </w:pPr>
            <w:del w:id="654" w:author="Jelena Hrnjak" w:date="2023-08-26T01:21:00Z">
              <w:r w:rsidRPr="00A43182" w:rsidDel="00BA482E">
                <w:rPr>
                  <w:i/>
                  <w:szCs w:val="24"/>
                  <w:lang w:val="sr-Cyrl-RS"/>
                </w:rPr>
                <w:delText>tableName</w:delText>
              </w:r>
              <w:bookmarkStart w:id="655" w:name="_Toc144322173"/>
              <w:bookmarkEnd w:id="655"/>
            </w:del>
          </w:p>
        </w:tc>
        <w:tc>
          <w:tcPr>
            <w:tcW w:w="1890" w:type="dxa"/>
          </w:tcPr>
          <w:p w14:paraId="59786DA4" w14:textId="1121EAC1" w:rsidR="00DC3A87" w:rsidRPr="00A43182" w:rsidDel="00BA482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656" w:author="Jelena Hrnjak" w:date="2023-08-26T01:21:00Z"/>
                <w:i/>
                <w:szCs w:val="24"/>
                <w:lang w:val="sr-Cyrl-RS"/>
              </w:rPr>
            </w:pPr>
            <w:del w:id="657" w:author="Jelena Hrnjak" w:date="2023-08-26T01:21:00Z">
              <w:r w:rsidRPr="00A43182" w:rsidDel="00BA482E">
                <w:rPr>
                  <w:i/>
                  <w:szCs w:val="24"/>
                  <w:lang w:val="sr-Cyrl-RS"/>
                </w:rPr>
                <w:delText>EString</w:delText>
              </w:r>
              <w:bookmarkStart w:id="658" w:name="_Toc144322174"/>
              <w:bookmarkEnd w:id="658"/>
            </w:del>
          </w:p>
        </w:tc>
        <w:tc>
          <w:tcPr>
            <w:tcW w:w="1620" w:type="dxa"/>
          </w:tcPr>
          <w:p w14:paraId="7C131314" w14:textId="3C8F14E3" w:rsidR="00DC3A87" w:rsidRPr="00A43182" w:rsidDel="00BA482E" w:rsidRDefault="00656FBB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659" w:author="Jelena Hrnjak" w:date="2023-08-26T01:21:00Z"/>
                <w:szCs w:val="24"/>
                <w:lang w:val="sr-Cyrl-RS"/>
              </w:rPr>
            </w:pPr>
            <w:del w:id="660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не</w:delText>
              </w:r>
              <w:bookmarkStart w:id="661" w:name="_Toc144322175"/>
              <w:bookmarkEnd w:id="661"/>
            </w:del>
          </w:p>
        </w:tc>
        <w:tc>
          <w:tcPr>
            <w:tcW w:w="3297" w:type="dxa"/>
          </w:tcPr>
          <w:p w14:paraId="02CFD2B1" w14:textId="0B7B2E08" w:rsidR="00DC3A87" w:rsidRPr="00A43182" w:rsidDel="00BA482E" w:rsidRDefault="00656FBB" w:rsidP="00D36EB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662" w:author="Jelena Hrnjak" w:date="2023-08-26T01:21:00Z"/>
                <w:szCs w:val="24"/>
                <w:lang w:val="sr-Cyrl-RS"/>
              </w:rPr>
            </w:pPr>
            <w:del w:id="663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Назив табеле</w:delText>
              </w:r>
              <w:r w:rsidR="00FE6DAA" w:rsidRPr="00A43182" w:rsidDel="00BA482E">
                <w:rPr>
                  <w:szCs w:val="24"/>
                  <w:lang w:val="sr-Cyrl-RS"/>
                </w:rPr>
                <w:delText xml:space="preserve"> у бази</w:delText>
              </w:r>
              <w:r w:rsidR="00774B7D" w:rsidRPr="00A43182" w:rsidDel="00BA482E">
                <w:rPr>
                  <w:szCs w:val="24"/>
                  <w:lang w:val="sr-Cyrl-RS"/>
                </w:rPr>
                <w:delText xml:space="preserve"> података која </w:delText>
              </w:r>
              <w:r w:rsidR="00FE6DAA" w:rsidRPr="00A43182" w:rsidDel="00BA482E">
                <w:rPr>
                  <w:szCs w:val="24"/>
                  <w:lang w:val="sr-Cyrl-RS"/>
                </w:rPr>
                <w:delText xml:space="preserve">се односи на </w:delText>
              </w:r>
              <w:r w:rsidR="00D36EB1" w:rsidRPr="00A43182" w:rsidDel="00BA482E">
                <w:rPr>
                  <w:szCs w:val="24"/>
                  <w:lang w:val="sr-Cyrl-RS"/>
                </w:rPr>
                <w:delText>ентитет</w:delText>
              </w:r>
              <w:bookmarkStart w:id="664" w:name="_Toc144322176"/>
              <w:bookmarkEnd w:id="664"/>
            </w:del>
          </w:p>
        </w:tc>
        <w:bookmarkStart w:id="665" w:name="_Toc144322177"/>
        <w:bookmarkEnd w:id="665"/>
      </w:tr>
    </w:tbl>
    <w:p w14:paraId="5DADD90E" w14:textId="535721EC" w:rsidR="00FF430B" w:rsidRPr="00A43182" w:rsidDel="00BA482E" w:rsidRDefault="00877083" w:rsidP="00BE0F9B">
      <w:pPr>
        <w:pStyle w:val="Labelaslike"/>
        <w:rPr>
          <w:del w:id="666" w:author="Jelena Hrnjak" w:date="2023-08-26T01:21:00Z"/>
          <w:i/>
          <w:lang w:val="sr-Cyrl-RS"/>
        </w:rPr>
      </w:pPr>
      <w:del w:id="667" w:author="Jelena Hrnjak" w:date="2023-08-26T01:21:00Z">
        <w:r w:rsidRPr="00A43182" w:rsidDel="00BA482E">
          <w:rPr>
            <w:lang w:val="sr-Cyrl-RS"/>
          </w:rPr>
          <w:delText>Табела 4</w:delText>
        </w:r>
        <w:r w:rsidR="003928D8" w:rsidRPr="00A43182" w:rsidDel="00BA482E">
          <w:rPr>
            <w:lang w:val="sr-Cyrl-RS"/>
          </w:rPr>
          <w:delText>.5</w:delText>
        </w:r>
        <w:r w:rsidRPr="00A43182" w:rsidDel="00BA482E">
          <w:rPr>
            <w:lang w:val="sr-Cyrl-RS"/>
          </w:rPr>
          <w:delText xml:space="preserve"> – Обележја концепта </w:delText>
        </w:r>
        <w:r w:rsidRPr="00A43182" w:rsidDel="00BA482E">
          <w:rPr>
            <w:i/>
            <w:lang w:val="sr-Cyrl-RS"/>
          </w:rPr>
          <w:delText>Entity</w:delText>
        </w:r>
        <w:bookmarkStart w:id="668" w:name="_Toc144322178"/>
        <w:bookmarkEnd w:id="668"/>
      </w:del>
    </w:p>
    <w:p w14:paraId="7F6CC248" w14:textId="3EC23B01" w:rsidR="00A427ED" w:rsidRPr="00A43182" w:rsidDel="00BA482E" w:rsidRDefault="004B671C" w:rsidP="00220DDC">
      <w:pPr>
        <w:pStyle w:val="Obiantekst"/>
        <w:rPr>
          <w:del w:id="669" w:author="Jelena Hrnjak" w:date="2023-08-26T01:21:00Z"/>
          <w:lang w:val="sr-Cyrl-RS"/>
        </w:rPr>
      </w:pPr>
      <w:del w:id="670" w:author="Jelena Hrnjak" w:date="2023-08-26T01:21:00Z">
        <w:r w:rsidRPr="00A43182" w:rsidDel="00BA482E">
          <w:rPr>
            <w:noProof/>
            <w:lang w:val="sr-Cyrl-RS" w:eastAsia="sr-Cyrl-RS"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56BD6EED" wp14:editId="6F7A2DA4">
                  <wp:simplePos x="0" y="0"/>
                  <wp:positionH relativeFrom="margin">
                    <wp:align>right</wp:align>
                  </wp:positionH>
                  <wp:positionV relativeFrom="paragraph">
                    <wp:posOffset>1008380</wp:posOffset>
                  </wp:positionV>
                  <wp:extent cx="5611495" cy="619125"/>
                  <wp:effectExtent l="0" t="0" r="27305" b="28575"/>
                  <wp:wrapTopAndBottom/>
                  <wp:docPr id="6" name="Text Box 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619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1EA5FE" w14:textId="77777777" w:rsidR="00D06530" w:rsidRDefault="00D06530" w:rsidP="00ED4B47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uniqueTableName(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'Table names must be unique!'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1BB04976" w14:textId="77777777" w:rsidR="00D06530" w:rsidRDefault="00D06530" w:rsidP="00ED4B47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allInstances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-&gt; </w:t>
                              </w:r>
                            </w:p>
                            <w:p w14:paraId="37892B07" w14:textId="73BFAF2D" w:rsidR="00D06530" w:rsidRPr="00ED4B47" w:rsidRDefault="00D06530" w:rsidP="003A64A8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select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(e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tableName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&lt;&gt;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null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(e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tableName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toLower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());</w:t>
                              </w:r>
                            </w:p>
                            <w:p w14:paraId="0D1E2DFD" w14:textId="24447008" w:rsidR="00D06530" w:rsidRPr="00590BCE" w:rsidRDefault="00D06530" w:rsidP="00ED4B47">
                              <w:pPr>
                                <w:pStyle w:val="Kod"/>
                                <w:ind w:firstLine="706"/>
                              </w:pPr>
                              <w:r>
                                <w:rPr>
                                  <w:rFonts w:cs="Consolas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56BD6EED" id="Text Box 6" o:spid="_x0000_s1032" type="#_x0000_t202" style="position:absolute;left:0;text-align:left;margin-left:390.65pt;margin-top:79.4pt;width:441.85pt;height:48.75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" filled="f" strokeweight=".5pt">
                  <v:textbox>
                    <w:txbxContent>
                      <w:p w14:paraId="371EA5FE" w14:textId="77777777" w:rsidR="00D06530" w:rsidRDefault="00D06530" w:rsidP="00ED4B47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uniqueTableName(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'Table names must be unique!'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1BB04976" w14:textId="77777777" w:rsidR="00D06530" w:rsidRDefault="00D06530" w:rsidP="00ED4B47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allInstances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-&gt; </w:t>
                        </w:r>
                      </w:p>
                      <w:p w14:paraId="37892B07" w14:textId="73BFAF2D" w:rsidR="00D06530" w:rsidRPr="00ED4B47" w:rsidRDefault="00D06530" w:rsidP="003A64A8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select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(e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tableName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&lt;&gt;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null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(e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tableName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toLower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());</w:t>
                        </w:r>
                      </w:p>
                      <w:p w14:paraId="0D1E2DFD" w14:textId="24447008" w:rsidR="00D06530" w:rsidRPr="00590BCE" w:rsidRDefault="00D06530" w:rsidP="00ED4B47">
                        <w:pPr>
                          <w:pStyle w:val="Kod"/>
                          <w:ind w:firstLine="706"/>
                        </w:pPr>
                        <w:r>
                          <w:rPr>
                            <w:rFonts w:cs="Consolas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  <w:r w:rsidR="006D5CF3" w:rsidRPr="00A43182" w:rsidDel="00BA482E">
          <w:rPr>
            <w:lang w:val="sr-Cyrl-RS"/>
          </w:rPr>
          <w:tab/>
          <w:delText xml:space="preserve">Ограничење </w:delText>
        </w:r>
        <w:r w:rsidR="006D5CF3" w:rsidRPr="00A43182" w:rsidDel="00BA482E">
          <w:rPr>
            <w:i/>
            <w:lang w:val="sr-Cyrl-RS"/>
          </w:rPr>
          <w:delText xml:space="preserve">uniqueTableName </w:delText>
        </w:r>
        <w:r w:rsidR="006D5CF3" w:rsidRPr="00A43182" w:rsidDel="00BA482E">
          <w:rPr>
            <w:lang w:val="sr-Cyrl-RS"/>
          </w:rPr>
          <w:delText>(листин</w:delText>
        </w:r>
        <w:r w:rsidR="00ED4B47" w:rsidRPr="00A43182" w:rsidDel="00BA482E">
          <w:rPr>
            <w:lang w:val="sr-Cyrl-RS"/>
          </w:rPr>
          <w:delText>г</w:delText>
        </w:r>
        <w:r w:rsidR="006D5CF3" w:rsidRPr="00A43182" w:rsidDel="00BA482E">
          <w:rPr>
            <w:lang w:val="sr-Cyrl-RS"/>
          </w:rPr>
          <w:delText xml:space="preserve"> 4.</w:delText>
        </w:r>
        <w:r w:rsidR="00ED4B47" w:rsidRPr="00A43182" w:rsidDel="00BA482E">
          <w:rPr>
            <w:lang w:val="sr-Cyrl-RS"/>
          </w:rPr>
          <w:delText>3</w:delText>
        </w:r>
        <w:r w:rsidR="006D5CF3" w:rsidRPr="00A43182" w:rsidDel="00BA482E">
          <w:rPr>
            <w:lang w:val="sr-Cyrl-RS"/>
          </w:rPr>
          <w:delText xml:space="preserve">) гарантује да сви ентиети </w:delText>
        </w:r>
        <w:r w:rsidR="006E2818" w:rsidRPr="00A43182" w:rsidDel="00BA482E">
          <w:rPr>
            <w:lang w:val="sr-Cyrl-RS"/>
          </w:rPr>
          <w:delText>имају јединствен назив табеле у бази података</w:delText>
        </w:r>
        <w:r w:rsidR="00220DDC" w:rsidRPr="00A43182" w:rsidDel="00BA482E">
          <w:rPr>
            <w:lang w:val="sr-Cyrl-RS"/>
          </w:rPr>
          <w:delText xml:space="preserve"> што спречава потенцијалне проблеме приликом рада са подацима</w:delText>
        </w:r>
        <w:r w:rsidR="006E2818" w:rsidRPr="00A43182" w:rsidDel="00BA482E">
          <w:rPr>
            <w:lang w:val="sr-Cyrl-RS"/>
          </w:rPr>
          <w:delText>. За ентитете за које није наведен, назив табеле биће изједначен са називом ентитета</w:delText>
        </w:r>
        <w:r w:rsidR="002D6D95" w:rsidRPr="00A43182" w:rsidDel="00BA482E">
          <w:rPr>
            <w:lang w:val="sr-Cyrl-RS"/>
          </w:rPr>
          <w:delText xml:space="preserve"> у множини</w:delText>
        </w:r>
        <w:r w:rsidR="006E2818" w:rsidRPr="00A43182" w:rsidDel="00BA482E">
          <w:rPr>
            <w:lang w:val="sr-Cyrl-RS"/>
          </w:rPr>
          <w:delText xml:space="preserve"> (</w:delText>
        </w:r>
      </w:del>
      <w:ins w:id="671" w:author="Vladimir Dimitrieski" w:date="2023-08-13T10:39:00Z">
        <w:del w:id="672" w:author="Jelena Hrnjak" w:date="2023-08-26T01:21:00Z">
          <w:r w:rsidR="00357EC3" w:rsidDel="00BA482E">
            <w:rPr>
              <w:lang w:val="sr-Cyrl-RS"/>
            </w:rPr>
            <w:delText xml:space="preserve">нпр. </w:delText>
          </w:r>
        </w:del>
      </w:ins>
      <w:del w:id="673" w:author="Jelena Hrnjak" w:date="2023-08-26T01:21:00Z">
        <w:r w:rsidR="002D6D95" w:rsidRPr="00A43182" w:rsidDel="00BA482E">
          <w:rPr>
            <w:i/>
            <w:lang w:val="sr-Cyrl-RS"/>
          </w:rPr>
          <w:delText>u</w:delText>
        </w:r>
        <w:r w:rsidR="006E2818" w:rsidRPr="00A43182" w:rsidDel="00BA482E">
          <w:rPr>
            <w:i/>
            <w:lang w:val="sr-Cyrl-RS"/>
          </w:rPr>
          <w:delText>ser</w:delText>
        </w:r>
        <w:r w:rsidR="002D6D95" w:rsidRPr="00A43182" w:rsidDel="00BA482E">
          <w:rPr>
            <w:i/>
            <w:lang w:val="sr-Cyrl-RS"/>
          </w:rPr>
          <w:delText>s</w:delText>
        </w:r>
        <w:r w:rsidR="006E2818" w:rsidRPr="00A43182" w:rsidDel="00BA482E">
          <w:rPr>
            <w:i/>
            <w:lang w:val="sr-Cyrl-RS"/>
          </w:rPr>
          <w:delText xml:space="preserve"> </w:delText>
        </w:r>
        <w:r w:rsidR="006E2818" w:rsidRPr="00A43182" w:rsidDel="00BA482E">
          <w:rPr>
            <w:lang w:val="sr-Cyrl-RS"/>
          </w:rPr>
          <w:delText xml:space="preserve">или </w:delText>
        </w:r>
        <w:r w:rsidR="002D6D95" w:rsidRPr="00A43182" w:rsidDel="00BA482E">
          <w:rPr>
            <w:i/>
            <w:lang w:val="sr-Cyrl-RS"/>
          </w:rPr>
          <w:delText>r</w:delText>
        </w:r>
        <w:r w:rsidR="006E2818" w:rsidRPr="00A43182" w:rsidDel="00BA482E">
          <w:rPr>
            <w:i/>
            <w:lang w:val="sr-Cyrl-RS"/>
          </w:rPr>
          <w:delText>ole</w:delText>
        </w:r>
        <w:r w:rsidR="002D6D95" w:rsidRPr="00A43182" w:rsidDel="00BA482E">
          <w:rPr>
            <w:i/>
            <w:lang w:val="sr-Cyrl-RS"/>
          </w:rPr>
          <w:delText>s</w:delText>
        </w:r>
        <w:r w:rsidR="006E2818" w:rsidRPr="00A43182" w:rsidDel="00BA482E">
          <w:rPr>
            <w:lang w:val="sr-Cyrl-RS"/>
          </w:rPr>
          <w:delText>).</w:delText>
        </w:r>
        <w:bookmarkStart w:id="674" w:name="_Toc144322179"/>
        <w:bookmarkEnd w:id="674"/>
      </w:del>
    </w:p>
    <w:p w14:paraId="55A6A013" w14:textId="08752254" w:rsidR="00A007C0" w:rsidRPr="00A43182" w:rsidDel="00BA482E" w:rsidRDefault="00A427ED" w:rsidP="00A427ED">
      <w:pPr>
        <w:pStyle w:val="Labelaslike"/>
        <w:rPr>
          <w:del w:id="675" w:author="Jelena Hrnjak" w:date="2023-08-26T01:21:00Z"/>
          <w:lang w:val="sr-Cyrl-RS"/>
        </w:rPr>
      </w:pPr>
      <w:del w:id="676" w:author="Jelena Hrnjak" w:date="2023-08-26T01:21:00Z">
        <w:r w:rsidRPr="00A43182" w:rsidDel="00BA482E">
          <w:rPr>
            <w:lang w:val="sr-Cyrl-RS"/>
          </w:rPr>
          <w:delText>Листинг 4.</w:delText>
        </w:r>
        <w:r w:rsidR="00ED4B47" w:rsidRPr="00A43182" w:rsidDel="00BA482E">
          <w:rPr>
            <w:lang w:val="sr-Cyrl-RS"/>
          </w:rPr>
          <w:delText xml:space="preserve">3 </w:delText>
        </w:r>
        <w:r w:rsidRPr="00A43182" w:rsidDel="00BA482E">
          <w:rPr>
            <w:lang w:val="sr-Cyrl-RS"/>
          </w:rPr>
          <w:delText>– Сви ентитети имају јединствен назив табеле у бази података</w:delText>
        </w:r>
        <w:bookmarkStart w:id="677" w:name="_Toc144322180"/>
        <w:bookmarkEnd w:id="677"/>
      </w:del>
    </w:p>
    <w:p w14:paraId="0171FF44" w14:textId="10B2AE69" w:rsidR="002B4318" w:rsidRPr="00A43182" w:rsidDel="00BA482E" w:rsidRDefault="002B4318" w:rsidP="00A427ED">
      <w:pPr>
        <w:pStyle w:val="Labelaslike"/>
        <w:rPr>
          <w:del w:id="678" w:author="Jelena Hrnjak" w:date="2023-08-26T01:21:00Z"/>
          <w:lang w:val="sr-Cyrl-RS"/>
        </w:rPr>
      </w:pPr>
      <w:bookmarkStart w:id="679" w:name="_Toc144322181"/>
      <w:bookmarkEnd w:id="679"/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2B4318" w:rsidRPr="00A43182" w:rsidDel="00BA482E" w14:paraId="00EDD3D8" w14:textId="4756A326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del w:id="680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4F5176A" w14:textId="31D9A6F8" w:rsidR="002B4318" w:rsidRPr="00A43182" w:rsidDel="00BA482E" w:rsidRDefault="002B4318" w:rsidP="00BB3C22">
            <w:pPr>
              <w:pStyle w:val="BodyText"/>
              <w:ind w:firstLine="0"/>
              <w:jc w:val="center"/>
              <w:rPr>
                <w:del w:id="681" w:author="Jelena Hrnjak" w:date="2023-08-26T01:21:00Z"/>
                <w:szCs w:val="24"/>
                <w:lang w:val="sr-Cyrl-RS"/>
              </w:rPr>
            </w:pPr>
            <w:del w:id="682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Назив асоцијације</w:delText>
              </w:r>
              <w:bookmarkStart w:id="683" w:name="_Toc144322182"/>
              <w:bookmarkEnd w:id="683"/>
            </w:del>
          </w:p>
        </w:tc>
        <w:tc>
          <w:tcPr>
            <w:tcW w:w="1060" w:type="pct"/>
          </w:tcPr>
          <w:p w14:paraId="199009DD" w14:textId="05E7541C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684" w:author="Jelena Hrnjak" w:date="2023-08-26T01:21:00Z"/>
                <w:szCs w:val="24"/>
                <w:lang w:val="sr-Cyrl-RS"/>
              </w:rPr>
            </w:pPr>
            <w:del w:id="685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Референцирани концепт</w:delText>
              </w:r>
              <w:bookmarkStart w:id="686" w:name="_Toc144322183"/>
              <w:bookmarkEnd w:id="686"/>
            </w:del>
          </w:p>
        </w:tc>
        <w:tc>
          <w:tcPr>
            <w:tcW w:w="928" w:type="pct"/>
          </w:tcPr>
          <w:p w14:paraId="45D71A48" w14:textId="16926BC0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687" w:author="Jelena Hrnjak" w:date="2023-08-26T01:21:00Z"/>
                <w:szCs w:val="24"/>
                <w:lang w:val="sr-Cyrl-RS"/>
              </w:rPr>
            </w:pPr>
            <w:del w:id="688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Кардиналитет</w:delText>
              </w:r>
              <w:bookmarkStart w:id="689" w:name="_Toc144322184"/>
              <w:bookmarkEnd w:id="689"/>
            </w:del>
          </w:p>
        </w:tc>
        <w:tc>
          <w:tcPr>
            <w:tcW w:w="1853" w:type="pct"/>
          </w:tcPr>
          <w:p w14:paraId="6818226E" w14:textId="0A3C535C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690" w:author="Jelena Hrnjak" w:date="2023-08-26T01:21:00Z"/>
                <w:szCs w:val="24"/>
                <w:lang w:val="sr-Cyrl-RS"/>
              </w:rPr>
            </w:pPr>
            <w:del w:id="691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Опис</w:delText>
              </w:r>
              <w:bookmarkStart w:id="692" w:name="_Toc144322185"/>
              <w:bookmarkEnd w:id="692"/>
            </w:del>
          </w:p>
        </w:tc>
        <w:bookmarkStart w:id="693" w:name="_Toc144322186"/>
        <w:bookmarkEnd w:id="693"/>
      </w:tr>
      <w:tr w:rsidR="002B4318" w:rsidRPr="00A43182" w:rsidDel="00BA482E" w14:paraId="4111410F" w14:textId="2822682A" w:rsidTr="00BB3C22">
        <w:trPr>
          <w:trHeight w:val="360"/>
          <w:del w:id="694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EE4BEF0" w14:textId="61BDC185" w:rsidR="002B4318" w:rsidRPr="00A43182" w:rsidDel="00BA482E" w:rsidRDefault="002B4318" w:rsidP="00BB3C22">
            <w:pPr>
              <w:pStyle w:val="BodyText"/>
              <w:ind w:firstLine="0"/>
              <w:jc w:val="center"/>
              <w:rPr>
                <w:del w:id="695" w:author="Jelena Hrnjak" w:date="2023-08-26T01:21:00Z"/>
                <w:i/>
                <w:szCs w:val="24"/>
                <w:lang w:val="sr-Cyrl-RS"/>
              </w:rPr>
            </w:pPr>
            <w:del w:id="696" w:author="Jelena Hrnjak" w:date="2023-08-26T01:21:00Z">
              <w:r w:rsidRPr="00A43182" w:rsidDel="00BA482E">
                <w:rPr>
                  <w:i/>
                  <w:szCs w:val="24"/>
                  <w:lang w:val="sr-Cyrl-RS"/>
                </w:rPr>
                <w:delText>entity_attributes</w:delText>
              </w:r>
              <w:bookmarkStart w:id="697" w:name="_Toc144322187"/>
              <w:bookmarkEnd w:id="697"/>
            </w:del>
          </w:p>
        </w:tc>
        <w:tc>
          <w:tcPr>
            <w:tcW w:w="1060" w:type="pct"/>
          </w:tcPr>
          <w:p w14:paraId="687DE33D" w14:textId="47B5E78E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698" w:author="Jelena Hrnjak" w:date="2023-08-26T01:21:00Z"/>
                <w:i/>
                <w:szCs w:val="24"/>
                <w:lang w:val="sr-Cyrl-RS"/>
              </w:rPr>
            </w:pPr>
            <w:del w:id="699" w:author="Jelena Hrnjak" w:date="2023-08-26T01:21:00Z">
              <w:r w:rsidRPr="00A43182" w:rsidDel="00BA482E">
                <w:rPr>
                  <w:i/>
                  <w:szCs w:val="24"/>
                  <w:lang w:val="sr-Cyrl-RS"/>
                </w:rPr>
                <w:delText>Attribute</w:delText>
              </w:r>
              <w:bookmarkStart w:id="700" w:name="_Toc144322188"/>
              <w:bookmarkEnd w:id="700"/>
            </w:del>
          </w:p>
        </w:tc>
        <w:tc>
          <w:tcPr>
            <w:tcW w:w="928" w:type="pct"/>
          </w:tcPr>
          <w:p w14:paraId="40838F99" w14:textId="2880FD11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701" w:author="Jelena Hrnjak" w:date="2023-08-26T01:21:00Z"/>
                <w:szCs w:val="24"/>
                <w:lang w:val="sr-Cyrl-RS"/>
              </w:rPr>
            </w:pPr>
            <w:del w:id="702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0..*</w:delText>
              </w:r>
              <w:bookmarkStart w:id="703" w:name="_Toc144322189"/>
              <w:bookmarkEnd w:id="703"/>
            </w:del>
          </w:p>
        </w:tc>
        <w:tc>
          <w:tcPr>
            <w:tcW w:w="1853" w:type="pct"/>
          </w:tcPr>
          <w:p w14:paraId="1228C4C4" w14:textId="0143FBE0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704" w:author="Jelena Hrnjak" w:date="2023-08-26T01:21:00Z"/>
                <w:szCs w:val="24"/>
                <w:lang w:val="sr-Cyrl-RS"/>
              </w:rPr>
            </w:pPr>
            <w:del w:id="705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Обележја ентитета</w:delText>
              </w:r>
              <w:bookmarkStart w:id="706" w:name="_Toc144322190"/>
              <w:bookmarkEnd w:id="706"/>
            </w:del>
          </w:p>
        </w:tc>
        <w:bookmarkStart w:id="707" w:name="_Toc144322191"/>
        <w:bookmarkEnd w:id="707"/>
      </w:tr>
    </w:tbl>
    <w:p w14:paraId="5EE1B4D8" w14:textId="3D422B6A" w:rsidR="003928D8" w:rsidRPr="00A43182" w:rsidDel="00BA482E" w:rsidRDefault="002B4318" w:rsidP="002B4318">
      <w:pPr>
        <w:pStyle w:val="Labelaslike"/>
        <w:rPr>
          <w:del w:id="708" w:author="Jelena Hrnjak" w:date="2023-08-26T01:21:00Z"/>
          <w:i/>
          <w:lang w:val="sr-Cyrl-RS"/>
        </w:rPr>
      </w:pPr>
      <w:del w:id="709" w:author="Jelena Hrnjak" w:date="2023-08-26T01:21:00Z">
        <w:r w:rsidRPr="00A43182" w:rsidDel="00BA482E">
          <w:rPr>
            <w:lang w:val="sr-Cyrl-RS"/>
          </w:rPr>
          <w:delText xml:space="preserve">Табела 4.6 – Асоцијације концепта </w:delText>
        </w:r>
        <w:r w:rsidRPr="00A43182" w:rsidDel="00BA482E">
          <w:rPr>
            <w:i/>
            <w:lang w:val="sr-Cyrl-RS"/>
          </w:rPr>
          <w:delText>Entity</w:delText>
        </w:r>
        <w:bookmarkStart w:id="710" w:name="_Toc144322192"/>
        <w:bookmarkEnd w:id="710"/>
      </w:del>
    </w:p>
    <w:p w14:paraId="04F6E00B" w14:textId="400F1B90" w:rsidR="003928D8" w:rsidRPr="00A43182" w:rsidDel="00BA482E" w:rsidRDefault="002B4318" w:rsidP="003928D8">
      <w:pPr>
        <w:pStyle w:val="Obiantekst"/>
        <w:ind w:firstLine="706"/>
        <w:rPr>
          <w:del w:id="711" w:author="Jelena Hrnjak" w:date="2023-08-26T01:21:00Z"/>
          <w:i/>
          <w:lang w:val="sr-Cyrl-RS"/>
        </w:rPr>
      </w:pPr>
      <w:del w:id="712" w:author="Jelena Hrnjak" w:date="2023-08-26T01:21:00Z">
        <w:r w:rsidRPr="00A43182" w:rsidDel="00BA482E">
          <w:rPr>
            <w:lang w:val="sr-Cyrl-RS"/>
          </w:rPr>
          <w:delText xml:space="preserve">Асоцијација </w:delText>
        </w:r>
        <w:r w:rsidRPr="00A43182" w:rsidDel="00BA482E">
          <w:rPr>
            <w:i/>
            <w:lang w:val="sr-Cyrl-RS"/>
          </w:rPr>
          <w:delText xml:space="preserve">entity_attributes </w:delText>
        </w:r>
        <w:r w:rsidRPr="00A43182" w:rsidDel="00BA482E">
          <w:rPr>
            <w:lang w:val="sr-Cyrl-RS"/>
          </w:rPr>
          <w:delText xml:space="preserve">моделује придруживање одређених </w:delText>
        </w:r>
        <w:r w:rsidR="009857F5" w:rsidDel="00BA482E">
          <w:rPr>
            <w:lang w:val="sr-Cyrl-RS"/>
          </w:rPr>
          <w:delText>обележја</w:delText>
        </w:r>
        <w:r w:rsidRPr="00A43182" w:rsidDel="00BA482E">
          <w:rPr>
            <w:lang w:val="sr-Cyrl-RS"/>
          </w:rPr>
          <w:delText xml:space="preserve"> ентитету. </w:delText>
        </w:r>
        <w:r w:rsidR="003928D8" w:rsidRPr="00A43182" w:rsidDel="00BA482E">
          <w:rPr>
            <w:lang w:val="sr-Cyrl-RS"/>
          </w:rPr>
          <w:delText xml:space="preserve">Јединственост назива </w:delText>
        </w:r>
        <w:r w:rsidR="009857F5" w:rsidDel="00BA482E">
          <w:rPr>
            <w:lang w:val="sr-Cyrl-RS"/>
          </w:rPr>
          <w:delText>обележја</w:delText>
        </w:r>
        <w:r w:rsidR="003928D8" w:rsidRPr="00A43182" w:rsidDel="00BA482E">
          <w:rPr>
            <w:lang w:val="sr-Cyrl-RS"/>
          </w:rPr>
          <w:delText xml:space="preserve"> у оквиру ентитета омогућена је ограничењем </w:delText>
        </w:r>
        <w:r w:rsidR="003928D8" w:rsidRPr="00A43182" w:rsidDel="00BA482E">
          <w:rPr>
            <w:i/>
            <w:lang w:val="sr-Cyrl-RS"/>
          </w:rPr>
          <w:delText xml:space="preserve"> uniqueAttributeName </w:delText>
        </w:r>
        <w:r w:rsidR="003928D8" w:rsidRPr="00A43182" w:rsidDel="00BA482E">
          <w:rPr>
            <w:lang w:val="sr-Cyrl-RS"/>
          </w:rPr>
          <w:delText>(листинг 4.4), док јединс</w:delText>
        </w:r>
        <w:r w:rsidR="00624BAD" w:rsidDel="00BA482E">
          <w:rPr>
            <w:lang w:val="sr-Cyrl-RS"/>
          </w:rPr>
          <w:delText xml:space="preserve">твеност назива колона у табели </w:delText>
        </w:r>
        <w:r w:rsidR="003928D8" w:rsidRPr="00A43182" w:rsidDel="00BA482E">
          <w:rPr>
            <w:lang w:val="sr-Cyrl-RS"/>
          </w:rPr>
          <w:delText xml:space="preserve">гарантује ограничењне </w:delText>
        </w:r>
        <w:r w:rsidR="003928D8" w:rsidRPr="00A43182" w:rsidDel="00BA482E">
          <w:rPr>
            <w:i/>
            <w:lang w:val="sr-Cyrl-RS"/>
          </w:rPr>
          <w:delText xml:space="preserve">uniqueCollumnName </w:delText>
        </w:r>
        <w:r w:rsidR="003928D8" w:rsidRPr="00A43182" w:rsidDel="00BA482E">
          <w:rPr>
            <w:lang w:val="sr-Cyrl-RS"/>
          </w:rPr>
          <w:delText>(листинг 4.5). Неопходно је да</w:delText>
        </w:r>
        <w:r w:rsidR="003A64A8" w:rsidDel="00BA482E">
          <w:rPr>
            <w:lang w:val="sr-Cyrl-RS"/>
          </w:rPr>
          <w:delText xml:space="preserve"> </w:delText>
        </w:r>
        <w:r w:rsidR="003A64A8" w:rsidRPr="00A43182" w:rsidDel="00BA482E">
          <w:rPr>
            <w:lang w:val="sr-Cyrl-RS"/>
          </w:rPr>
          <w:delText>ентитети</w:delText>
        </w:r>
        <w:r w:rsidR="003928D8" w:rsidRPr="00A43182" w:rsidDel="00BA482E">
          <w:rPr>
            <w:lang w:val="sr-Cyrl-RS"/>
          </w:rPr>
          <w:delText xml:space="preserve"> поседују тачно један идентификатор, што је обезбеђено ограничењем </w:delText>
        </w:r>
        <w:r w:rsidR="003928D8" w:rsidRPr="00360423" w:rsidDel="00BA482E">
          <w:rPr>
            <w:i/>
            <w:lang w:val="sr-Cyrl-RS"/>
          </w:rPr>
          <w:delText>onlyOneIdentifier</w:delText>
        </w:r>
        <w:r w:rsidR="003928D8" w:rsidRPr="00A43182" w:rsidDel="00BA482E">
          <w:rPr>
            <w:lang w:val="sr-Cyrl-RS"/>
          </w:rPr>
          <w:delText xml:space="preserve"> (листинг 4.6). </w:delText>
        </w:r>
        <w:bookmarkStart w:id="713" w:name="_Toc144322193"/>
        <w:bookmarkEnd w:id="713"/>
      </w:del>
    </w:p>
    <w:p w14:paraId="0DFDBB93" w14:textId="2CF2B8FA" w:rsidR="003928D8" w:rsidRPr="00A43182" w:rsidDel="00BA482E" w:rsidRDefault="003928D8" w:rsidP="003928D8">
      <w:pPr>
        <w:pStyle w:val="Labelaslike"/>
        <w:rPr>
          <w:del w:id="714" w:author="Jelena Hrnjak" w:date="2023-08-26T01:21:00Z"/>
          <w:i/>
          <w:lang w:val="sr-Cyrl-RS"/>
        </w:rPr>
      </w:pPr>
      <w:del w:id="715" w:author="Jelena Hrnjak" w:date="2023-08-26T01:21:00Z">
        <w:r w:rsidRPr="00A43182" w:rsidDel="00BA482E">
          <w:rPr>
            <w:noProof/>
            <w:lang w:val="sr-Cyrl-RS" w:eastAsia="sr-Cyrl-RS"/>
          </w:rPr>
          <mc:AlternateContent>
            <mc:Choice Requires="wps">
              <w:drawing>
                <wp:inline distT="0" distB="0" distL="0" distR="0" wp14:anchorId="1F4FF7D1" wp14:editId="59E2D767">
                  <wp:extent cx="5611495" cy="619125"/>
                  <wp:effectExtent l="0" t="0" r="27305" b="28575"/>
                  <wp:docPr id="7" name="Text Box 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619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DC0FBF" w14:textId="77777777" w:rsidR="00D06530" w:rsidRDefault="00D06530" w:rsidP="00624BAD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uniqueAttributeName(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'Attribute names within an entity must be unique!'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0B5509AD" w14:textId="77777777" w:rsidR="00D06530" w:rsidRDefault="00D06530" w:rsidP="003A64A8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   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);</w:t>
                              </w:r>
                            </w:p>
                            <w:p w14:paraId="5860EBEA" w14:textId="77777777" w:rsidR="00D06530" w:rsidRPr="00C51158" w:rsidRDefault="00D06530" w:rsidP="003928D8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1F4FF7D1" id="Text Box 7" o:spid="_x0000_s1033" type="#_x0000_t202" style="width:441.8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" filled="f" strokeweight=".5pt">
                  <v:textbox>
                    <w:txbxContent>
                      <w:p w14:paraId="6EDC0FBF" w14:textId="77777777" w:rsidR="00D06530" w:rsidRDefault="00D06530" w:rsidP="00624BAD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uniqueAttributeName(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'Attribute names within an entity must be unique!'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0B5509AD" w14:textId="77777777" w:rsidR="00D06530" w:rsidRDefault="00D06530" w:rsidP="003A64A8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   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);</w:t>
                        </w:r>
                      </w:p>
                      <w:p w14:paraId="5860EBEA" w14:textId="77777777" w:rsidR="00D06530" w:rsidRPr="00C51158" w:rsidRDefault="00D06530" w:rsidP="003928D8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anchorlock/>
                </v:shape>
              </w:pict>
            </mc:Fallback>
          </mc:AlternateContent>
        </w:r>
        <w:bookmarkStart w:id="716" w:name="_Toc144322194"/>
        <w:bookmarkEnd w:id="716"/>
      </w:del>
    </w:p>
    <w:p w14:paraId="5A11A502" w14:textId="29816F06" w:rsidR="003928D8" w:rsidRPr="00A43182" w:rsidDel="00BA482E" w:rsidRDefault="003928D8" w:rsidP="003928D8">
      <w:pPr>
        <w:pStyle w:val="Labelaslike"/>
        <w:rPr>
          <w:del w:id="717" w:author="Jelena Hrnjak" w:date="2023-08-26T01:21:00Z"/>
          <w:lang w:val="sr-Cyrl-RS"/>
        </w:rPr>
      </w:pPr>
      <w:del w:id="718" w:author="Jelena Hrnjak" w:date="2023-08-26T01:21:00Z">
        <w:r w:rsidRPr="00A43182" w:rsidDel="00BA482E">
          <w:rPr>
            <w:noProof/>
            <w:lang w:val="sr-Cyrl-RS" w:eastAsia="sr-Cyrl-RS"/>
          </w:rPr>
          <mc:AlternateContent>
            <mc:Choice Requires="wps">
              <w:drawing>
                <wp:anchor distT="0" distB="0" distL="114300" distR="114300" simplePos="0" relativeHeight="251686912" behindDoc="0" locked="0" layoutInCell="1" allowOverlap="1" wp14:anchorId="6E6E7962" wp14:editId="1F33A52E">
                  <wp:simplePos x="0" y="0"/>
                  <wp:positionH relativeFrom="margin">
                    <wp:align>right</wp:align>
                  </wp:positionH>
                  <wp:positionV relativeFrom="paragraph">
                    <wp:posOffset>220084</wp:posOffset>
                  </wp:positionV>
                  <wp:extent cx="5611495" cy="544195"/>
                  <wp:effectExtent l="0" t="0" r="27305" b="27305"/>
                  <wp:wrapTopAndBottom/>
                  <wp:docPr id="10" name="Text Box 1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5441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9476772" w14:textId="77777777" w:rsidR="00D06530" w:rsidRDefault="00D06530" w:rsidP="00624BAD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uniqueCollumnName(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'Column names must be unique if defined!'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6358486B" w14:textId="77777777" w:rsidR="00D06530" w:rsidRDefault="00D06530" w:rsidP="00624BAD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exists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collumnName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&lt;&gt;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null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implies</w:t>
                              </w:r>
                            </w:p>
                            <w:p w14:paraId="4CDF2010" w14:textId="77777777" w:rsidR="00D06530" w:rsidRDefault="00D06530" w:rsidP="00624BAD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 w:firstLine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collumnName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);</w:t>
                              </w:r>
                            </w:p>
                            <w:p w14:paraId="26DDF4EF" w14:textId="77777777" w:rsidR="00D06530" w:rsidRPr="00590BCE" w:rsidRDefault="00D06530" w:rsidP="00624BAD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 w:firstLine="706"/>
                                <w:jc w:val="both"/>
                                <w:rPr>
                                  <w:rFonts w:ascii="Consolas" w:hAnsi="Consolas" w:cs="Consolas"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shape w14:anchorId="6E6E7962" id="Text Box 10" o:spid="_x0000_s1034" type="#_x0000_t202" style="position:absolute;left:0;text-align:left;margin-left:390.65pt;margin-top:17.35pt;width:441.85pt;height:42.85pt;z-index:2516869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" filled="f" strokeweight=".5pt">
                  <v:textbox style="mso-fit-shape-to-text:t">
                    <w:txbxContent>
                      <w:p w14:paraId="19476772" w14:textId="77777777" w:rsidR="00D06530" w:rsidRDefault="00D06530" w:rsidP="00624BAD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uniqueCollumnName(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'Column names must be unique if defined!'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6358486B" w14:textId="77777777" w:rsidR="00D06530" w:rsidRDefault="00D06530" w:rsidP="00624BAD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exists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collumnName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&lt;&gt;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null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implies</w:t>
                        </w:r>
                      </w:p>
                      <w:p w14:paraId="4CDF2010" w14:textId="77777777" w:rsidR="00D06530" w:rsidRDefault="00D06530" w:rsidP="00624BAD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 w:firstLine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collumnName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);</w:t>
                        </w:r>
                      </w:p>
                      <w:p w14:paraId="26DDF4EF" w14:textId="77777777" w:rsidR="00D06530" w:rsidRPr="00590BCE" w:rsidRDefault="00D06530" w:rsidP="00624BAD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 w:firstLine="706"/>
                          <w:jc w:val="both"/>
                          <w:rPr>
                            <w:rFonts w:ascii="Consolas" w:hAnsi="Consolas" w:cs="Consolas"/>
                            <w:bCs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</w:r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  <w:r w:rsidR="009857F5" w:rsidDel="00BA482E">
          <w:rPr>
            <w:lang w:val="sr-Cyrl-RS"/>
          </w:rPr>
          <w:delText xml:space="preserve">Листинг 4.4 – Сва обележја </w:delText>
        </w:r>
        <w:r w:rsidRPr="00A43182" w:rsidDel="00BA482E">
          <w:rPr>
            <w:lang w:val="sr-Cyrl-RS"/>
          </w:rPr>
          <w:delText>у окциру ентитета имају јединствене називе</w:delText>
        </w:r>
        <w:bookmarkStart w:id="719" w:name="_Toc144322195"/>
        <w:bookmarkEnd w:id="719"/>
      </w:del>
    </w:p>
    <w:p w14:paraId="71F416D0" w14:textId="39CF2A83" w:rsidR="003928D8" w:rsidRPr="00A43182" w:rsidDel="00BA482E" w:rsidRDefault="009857F5" w:rsidP="003928D8">
      <w:pPr>
        <w:pStyle w:val="Labelaslike"/>
        <w:rPr>
          <w:del w:id="720" w:author="Jelena Hrnjak" w:date="2023-08-26T01:21:00Z"/>
          <w:i/>
          <w:lang w:val="sr-Cyrl-RS"/>
        </w:rPr>
      </w:pPr>
      <w:del w:id="721" w:author="Jelena Hrnjak" w:date="2023-08-26T01:21:00Z">
        <w:r w:rsidDel="00BA482E">
          <w:rPr>
            <w:lang w:val="sr-Cyrl-RS"/>
          </w:rPr>
          <w:delText xml:space="preserve">Листинг 4.5 – Сва обележја </w:delText>
        </w:r>
        <w:r w:rsidR="003928D8" w:rsidRPr="00A43182" w:rsidDel="00BA482E">
          <w:rPr>
            <w:lang w:val="sr-Cyrl-RS"/>
          </w:rPr>
          <w:delText xml:space="preserve">имају јениствене називе колона унутар табеле у бази података </w:delText>
        </w:r>
        <w:bookmarkStart w:id="722" w:name="_Toc144322196"/>
        <w:bookmarkEnd w:id="722"/>
      </w:del>
    </w:p>
    <w:p w14:paraId="0BC6A1FC" w14:textId="41ECD011" w:rsidR="003928D8" w:rsidRPr="00A43182" w:rsidDel="00BA482E" w:rsidRDefault="005B5E60" w:rsidP="008019F8">
      <w:pPr>
        <w:pStyle w:val="Labelaslike"/>
        <w:rPr>
          <w:del w:id="723" w:author="Jelena Hrnjak" w:date="2023-08-26T01:21:00Z"/>
          <w:lang w:val="sr-Cyrl-RS"/>
        </w:rPr>
      </w:pPr>
      <w:del w:id="724" w:author="Jelena Hrnjak" w:date="2023-08-26T01:21:00Z">
        <w:r w:rsidRPr="00A43182" w:rsidDel="00BA482E">
          <w:rPr>
            <w:noProof/>
            <w:lang w:val="sr-Cyrl-RS" w:eastAsia="sr-Cyrl-RS"/>
          </w:rPr>
          <mc:AlternateContent>
            <mc:Choice Requires="wps">
              <w:drawing>
                <wp:inline distT="0" distB="0" distL="0" distR="0" wp14:anchorId="36E8E106" wp14:editId="1F0D76F4">
                  <wp:extent cx="5611495" cy="544195"/>
                  <wp:effectExtent l="0" t="0" r="27305" b="15875"/>
                  <wp:docPr id="11" name="Text Box 1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5441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D440F59" w14:textId="08803E81" w:rsidR="00D06530" w:rsidRDefault="00D06530" w:rsidP="00BB00F2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onlyOneIdentifier(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'Entity must have exactly one identifier attribute!'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770DAF9B" w14:textId="77777777" w:rsidR="00D06530" w:rsidRDefault="00D06530" w:rsidP="00BB00F2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size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&gt; </w:t>
                              </w:r>
                              <w:r>
                                <w:rPr>
                                  <w:rFonts w:ascii="Consolas" w:hAnsi="Consolas" w:cs="Consolas"/>
                                  <w:color w:val="7D7D7D"/>
                                  <w:sz w:val="20"/>
                                  <w:szCs w:val="20"/>
                                  <w:lang w:val="sr-Cyrl-RS"/>
                                </w:rPr>
                                <w:t>0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implies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</w:p>
                            <w:p w14:paraId="6316CB30" w14:textId="77777777" w:rsidR="00D06530" w:rsidRDefault="00D06530" w:rsidP="00BB00F2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select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identifier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size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= </w:t>
                              </w:r>
                              <w:r>
                                <w:rPr>
                                  <w:rFonts w:ascii="Consolas" w:hAnsi="Consolas" w:cs="Consolas"/>
                                  <w:color w:val="7D7D7D"/>
                                  <w:sz w:val="20"/>
                                  <w:szCs w:val="20"/>
                                  <w:lang w:val="sr-Cyrl-RS"/>
                                </w:rPr>
                                <w:t>1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;</w:t>
                              </w:r>
                            </w:p>
                            <w:p w14:paraId="7C7DD044" w14:textId="77777777" w:rsidR="00D06530" w:rsidRPr="00590BCE" w:rsidRDefault="00D06530" w:rsidP="00BB00F2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/>
                                <w:jc w:val="both"/>
                                <w:rPr>
                                  <w:rFonts w:ascii="Consolas" w:hAnsi="Consolas" w:cs="Consolas"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36E8E106" id="Text Box 11" o:spid="_x0000_s1035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" filled="f" strokeweight=".5pt">
                  <v:textbox style="mso-fit-shape-to-text:t">
                    <w:txbxContent>
                      <w:p w14:paraId="3D440F59" w14:textId="08803E81" w:rsidR="00D06530" w:rsidRDefault="00D06530" w:rsidP="00BB00F2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onlyOneIdentifier(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'Entity must have exactly one identifier attribute!'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770DAF9B" w14:textId="77777777" w:rsidR="00D06530" w:rsidRDefault="00D06530" w:rsidP="00BB00F2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size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&gt; </w:t>
                        </w:r>
                        <w:r>
                          <w:rPr>
                            <w:rFonts w:ascii="Consolas" w:hAnsi="Consolas" w:cs="Consolas"/>
                            <w:color w:val="7D7D7D"/>
                            <w:sz w:val="20"/>
                            <w:szCs w:val="20"/>
                            <w:lang w:val="sr-Cyrl-RS"/>
                          </w:rPr>
                          <w:t>0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implies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</w:p>
                      <w:p w14:paraId="6316CB30" w14:textId="77777777" w:rsidR="00D06530" w:rsidRDefault="00D06530" w:rsidP="00BB00F2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   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select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identifier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size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= </w:t>
                        </w:r>
                        <w:r>
                          <w:rPr>
                            <w:rFonts w:ascii="Consolas" w:hAnsi="Consolas" w:cs="Consolas"/>
                            <w:color w:val="7D7D7D"/>
                            <w:sz w:val="20"/>
                            <w:szCs w:val="20"/>
                            <w:lang w:val="sr-Cyrl-RS"/>
                          </w:rPr>
                          <w:t>1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;</w:t>
                        </w:r>
                      </w:p>
                      <w:p w14:paraId="7C7DD044" w14:textId="77777777" w:rsidR="00D06530" w:rsidRPr="00590BCE" w:rsidRDefault="00D06530" w:rsidP="00BB00F2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/>
                          <w:jc w:val="both"/>
                          <w:rPr>
                            <w:rFonts w:ascii="Consolas" w:hAnsi="Consolas" w:cs="Consolas"/>
                            <w:bCs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anchorlock/>
                </v:shape>
              </w:pict>
            </mc:Fallback>
          </mc:AlternateContent>
        </w:r>
        <w:r w:rsidR="003928D8" w:rsidRPr="00A43182" w:rsidDel="00BA482E">
          <w:rPr>
            <w:lang w:val="sr-Cyrl-RS"/>
          </w:rPr>
          <w:delText>Листинг 4.6 – За ентитет мора да постоји та</w:delText>
        </w:r>
        <w:r w:rsidR="00D31DBA" w:rsidDel="00BA482E">
          <w:rPr>
            <w:lang w:val="sr-Cyrl-RS"/>
          </w:rPr>
          <w:delText xml:space="preserve">чно једно обележје </w:delText>
        </w:r>
        <w:r w:rsidR="00C51307" w:rsidDel="00BA482E">
          <w:rPr>
            <w:lang w:val="sr-Cyrl-RS"/>
          </w:rPr>
          <w:delText>које</w:delText>
        </w:r>
        <w:r w:rsidR="003928D8" w:rsidRPr="00A43182" w:rsidDel="00BA482E">
          <w:rPr>
            <w:lang w:val="sr-Cyrl-RS"/>
          </w:rPr>
          <w:delText xml:space="preserve"> је идентификатор</w:delText>
        </w:r>
        <w:bookmarkStart w:id="725" w:name="_Toc144322197"/>
        <w:bookmarkEnd w:id="725"/>
      </w:del>
    </w:p>
    <w:p w14:paraId="58E5997D" w14:textId="03EDAB4E" w:rsidR="0081776E" w:rsidRPr="00A43182" w:rsidRDefault="0081776E" w:rsidP="00DD293E">
      <w:pPr>
        <w:pStyle w:val="Heading3"/>
        <w:rPr>
          <w:lang w:val="sr-Cyrl-RS"/>
        </w:rPr>
      </w:pPr>
      <w:bookmarkStart w:id="726" w:name="_Toc144322198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User</w:t>
      </w:r>
      <w:bookmarkEnd w:id="726"/>
    </w:p>
    <w:p w14:paraId="2C6C106E" w14:textId="0E636EFE" w:rsidR="0056548D" w:rsidRPr="00A43182" w:rsidRDefault="00DD293E" w:rsidP="00FF61B4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Приликом генерисања кода, концепт </w:t>
      </w:r>
      <w:r w:rsidR="00FF61B4" w:rsidRPr="00A43182">
        <w:rPr>
          <w:i/>
          <w:lang w:val="sr-Cyrl-RS"/>
        </w:rPr>
        <w:t xml:space="preserve">User </w:t>
      </w:r>
      <w:r w:rsidR="00CB4C12" w:rsidRPr="00A43182">
        <w:rPr>
          <w:lang w:val="sr-Cyrl-RS"/>
        </w:rPr>
        <w:t>биће искоришћ</w:t>
      </w:r>
      <w:r w:rsidR="00FF61B4" w:rsidRPr="00A43182">
        <w:rPr>
          <w:lang w:val="sr-Cyrl-RS"/>
        </w:rPr>
        <w:t xml:space="preserve">ен за генерисање класе које представља ентитет корисника </w:t>
      </w:r>
      <w:r w:rsidR="00FF1BAE" w:rsidRPr="00A43182">
        <w:rPr>
          <w:lang w:val="sr-Cyrl-RS"/>
        </w:rPr>
        <w:t>апликације</w:t>
      </w:r>
      <w:r w:rsidRPr="00A43182">
        <w:rPr>
          <w:lang w:val="sr-Cyrl-RS"/>
        </w:rPr>
        <w:t>.</w:t>
      </w:r>
      <w:r w:rsidR="00FF61B4" w:rsidRPr="00A43182">
        <w:rPr>
          <w:lang w:val="sr-Cyrl-RS"/>
        </w:rPr>
        <w:t xml:space="preserve"> Наслеђује концепт </w:t>
      </w:r>
      <w:r w:rsidR="00FF61B4" w:rsidRPr="00A43182">
        <w:rPr>
          <w:i/>
          <w:lang w:val="sr-Cyrl-RS"/>
        </w:rPr>
        <w:t>En</w:t>
      </w:r>
      <w:r w:rsidR="00100762" w:rsidRPr="00A43182">
        <w:rPr>
          <w:i/>
          <w:lang w:val="sr-Cyrl-RS"/>
        </w:rPr>
        <w:t xml:space="preserve">tity, </w:t>
      </w:r>
      <w:r w:rsidR="00F079BD" w:rsidRPr="00A43182">
        <w:rPr>
          <w:lang w:val="sr-Cyrl-RS"/>
        </w:rPr>
        <w:t>те</w:t>
      </w:r>
      <w:r w:rsidR="001C01AE" w:rsidRPr="00A43182">
        <w:rPr>
          <w:lang w:val="sr-Cyrl-RS"/>
        </w:rPr>
        <w:t xml:space="preserve"> </w:t>
      </w:r>
      <w:r w:rsidR="00310720" w:rsidRPr="00A43182">
        <w:rPr>
          <w:lang w:val="sr-Cyrl-RS"/>
        </w:rPr>
        <w:t xml:space="preserve">садржи </w:t>
      </w:r>
      <w:r w:rsidR="00100762" w:rsidRPr="00A43182">
        <w:rPr>
          <w:lang w:val="sr-Cyrl-RS"/>
        </w:rPr>
        <w:t>обележја</w:t>
      </w:r>
      <w:r w:rsidR="00310720" w:rsidRPr="00A43182">
        <w:rPr>
          <w:lang w:val="sr-Cyrl-RS"/>
        </w:rPr>
        <w:t xml:space="preserve"> која ближе описују корисника.</w:t>
      </w:r>
      <w:r w:rsidR="00BB3C22" w:rsidRPr="00A43182">
        <w:rPr>
          <w:lang w:val="sr-Cyrl-RS"/>
        </w:rPr>
        <w:t xml:space="preserve"> Могуће је постојање највише једне инстанце концепта </w:t>
      </w:r>
      <w:r w:rsidR="00BB3C22" w:rsidRPr="00A43182">
        <w:rPr>
          <w:i/>
          <w:lang w:val="sr-Cyrl-RS"/>
        </w:rPr>
        <w:t xml:space="preserve">User </w:t>
      </w:r>
      <w:r w:rsidR="00BB3C22" w:rsidRPr="00A43182">
        <w:rPr>
          <w:lang w:val="sr-Cyrl-RS"/>
        </w:rPr>
        <w:t>за исправну конфигурацију апликације (листинг 4.7)</w:t>
      </w:r>
      <w:r w:rsidR="00D771AE">
        <w:rPr>
          <w:lang w:val="sr-Cyrl-RS"/>
        </w:rPr>
        <w:t>.</w:t>
      </w:r>
    </w:p>
    <w:p w14:paraId="36721FA3" w14:textId="01E29294" w:rsidR="00BB3C22" w:rsidRPr="00A43182" w:rsidRDefault="00BB3C22" w:rsidP="00BB3C22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C8DAC5A" wp14:editId="03409C36">
                <wp:extent cx="5619115" cy="654829"/>
                <wp:effectExtent l="0" t="0" r="19685" b="12065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115" cy="6548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7915C" w14:textId="7D50086C" w:rsidR="00D06530" w:rsidRDefault="00D06530" w:rsidP="00D771A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uniqueUserEntity(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entity of type "User"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09069BD" w14:textId="446AF4A2" w:rsidR="00D06530" w:rsidRDefault="00D06530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E7F2C6D" w14:textId="5F35400A" w:rsidR="00D06530" w:rsidRPr="00F60DCE" w:rsidRDefault="00D06530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8DAC5A" id="Text Box 2" o:spid="_x0000_s1036" type="#_x0000_t202" style="width:442.45pt;height:5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">
                <v:textbox>
                  <w:txbxContent>
                    <w:p w14:paraId="5CF7915C" w14:textId="7D50086C" w:rsidR="00D06530" w:rsidRDefault="00D06530" w:rsidP="00D771A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uniqueUserEntity(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entity of type "User"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09069BD" w14:textId="446AF4A2" w:rsidR="00D06530" w:rsidRDefault="00D06530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E7F2C6D" w14:textId="5F35400A" w:rsidR="00D06530" w:rsidRPr="00F60DCE" w:rsidRDefault="00D06530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1DEFE2" w14:textId="34E9B8C2" w:rsidR="00F36F10" w:rsidRPr="00A43182" w:rsidRDefault="00F36F10" w:rsidP="00F36F10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4.7 – Могуће је постојање највише једне инстанце концепта </w:t>
      </w:r>
      <w:r w:rsidRPr="00A43182">
        <w:rPr>
          <w:i/>
          <w:lang w:val="sr-Cyrl-RS"/>
        </w:rPr>
        <w:t>User</w:t>
      </w:r>
    </w:p>
    <w:p w14:paraId="4455E071" w14:textId="77DA5D07" w:rsidR="0056548D" w:rsidRPr="00A43182" w:rsidRDefault="00BB00F2" w:rsidP="005E21D0">
      <w:pPr>
        <w:pStyle w:val="Obiantekst"/>
        <w:ind w:firstLine="360"/>
        <w:rPr>
          <w:lang w:val="sr-Cyrl-RS"/>
        </w:rPr>
      </w:pPr>
      <w:r>
        <w:rPr>
          <w:lang w:val="sr-Cyrl-RS"/>
        </w:rPr>
        <w:t>Обележје</w:t>
      </w:r>
      <w:r w:rsidR="0056548D" w:rsidRPr="00A43182">
        <w:rPr>
          <w:lang w:val="sr-Cyrl-RS"/>
        </w:rPr>
        <w:t xml:space="preserve"> кој</w:t>
      </w:r>
      <w:r w:rsidR="006562EE">
        <w:rPr>
          <w:lang w:val="sr-Cyrl-RS"/>
        </w:rPr>
        <w:t>е</w:t>
      </w:r>
      <w:r w:rsidR="0056548D" w:rsidRPr="00A43182">
        <w:rPr>
          <w:lang w:val="sr-Cyrl-RS"/>
        </w:rPr>
        <w:t xml:space="preserve"> представља лозинку је подразумеван</w:t>
      </w:r>
      <w:r w:rsidR="00D771AE">
        <w:rPr>
          <w:lang w:val="sr-Cyrl-RS"/>
        </w:rPr>
        <w:t>о</w:t>
      </w:r>
      <w:r w:rsidR="0056548D" w:rsidRPr="00A43182">
        <w:rPr>
          <w:lang w:val="sr-Cyrl-RS"/>
        </w:rPr>
        <w:t xml:space="preserve"> и биће генерисан</w:t>
      </w:r>
      <w:r w:rsidR="00D771AE">
        <w:rPr>
          <w:lang w:val="sr-Cyrl-RS"/>
        </w:rPr>
        <w:t>о</w:t>
      </w:r>
      <w:r w:rsidR="0056548D" w:rsidRPr="00A43182">
        <w:rPr>
          <w:lang w:val="sr-Cyrl-RS"/>
        </w:rPr>
        <w:t xml:space="preserve"> са остатком кода, те не постоји</w:t>
      </w:r>
      <w:r w:rsidR="001C01AE" w:rsidRPr="00A43182">
        <w:rPr>
          <w:lang w:val="sr-Cyrl-RS"/>
        </w:rPr>
        <w:t xml:space="preserve"> потреба за експлицитним</w:t>
      </w:r>
      <w:r w:rsidR="0056548D" w:rsidRPr="00A43182">
        <w:rPr>
          <w:lang w:val="sr-Cyrl-RS"/>
        </w:rPr>
        <w:t xml:space="preserve"> навођење</w:t>
      </w:r>
      <w:r w:rsidR="001C01AE" w:rsidRPr="00A43182">
        <w:rPr>
          <w:lang w:val="sr-Cyrl-RS"/>
        </w:rPr>
        <w:t>м</w:t>
      </w:r>
      <w:r w:rsidR="0056548D" w:rsidRPr="00A43182">
        <w:rPr>
          <w:lang w:val="sr-Cyrl-RS"/>
        </w:rPr>
        <w:t xml:space="preserve"> истог</w:t>
      </w:r>
      <w:r w:rsidR="00BC08AC" w:rsidRPr="00A43182">
        <w:rPr>
          <w:lang w:val="sr-Cyrl-RS"/>
        </w:rPr>
        <w:t xml:space="preserve"> (листинг 4.</w:t>
      </w:r>
      <w:r w:rsidR="00F36F10" w:rsidRPr="00A43182">
        <w:rPr>
          <w:lang w:val="sr-Cyrl-RS"/>
        </w:rPr>
        <w:t>8</w:t>
      </w:r>
      <w:r w:rsidR="00BC08AC" w:rsidRPr="00A43182">
        <w:rPr>
          <w:lang w:val="sr-Cyrl-RS"/>
        </w:rPr>
        <w:t>)</w:t>
      </w:r>
      <w:r w:rsidR="0056548D" w:rsidRPr="00A43182">
        <w:rPr>
          <w:lang w:val="sr-Cyrl-RS"/>
        </w:rPr>
        <w:t>.</w:t>
      </w:r>
      <w:r w:rsidR="00026E17" w:rsidRPr="00A43182">
        <w:rPr>
          <w:lang w:val="sr-Cyrl-RS"/>
        </w:rPr>
        <w:t xml:space="preserve"> Како би аутентификација била омогућена</w:t>
      </w:r>
      <w:r w:rsidR="00F60DCE" w:rsidRPr="00A43182">
        <w:rPr>
          <w:lang w:val="sr-Cyrl-RS"/>
        </w:rPr>
        <w:t xml:space="preserve"> </w:t>
      </w:r>
      <w:r w:rsidR="00026E17" w:rsidRPr="00A43182">
        <w:rPr>
          <w:lang w:val="sr-Cyrl-RS"/>
        </w:rPr>
        <w:t xml:space="preserve">неопходно је да класа </w:t>
      </w:r>
      <w:r w:rsidR="00026E17" w:rsidRPr="00A43182">
        <w:rPr>
          <w:i/>
          <w:lang w:val="sr-Cyrl-RS"/>
        </w:rPr>
        <w:t>User</w:t>
      </w:r>
      <w:r w:rsidR="00026E17" w:rsidRPr="00A43182">
        <w:rPr>
          <w:lang w:val="sr-Cyrl-RS"/>
        </w:rPr>
        <w:t xml:space="preserve">, поред </w:t>
      </w:r>
      <w:r w:rsidR="00EA40CA" w:rsidRPr="00A43182">
        <w:rPr>
          <w:lang w:val="sr-Cyrl-RS"/>
        </w:rPr>
        <w:t>постојеће лозинке</w:t>
      </w:r>
      <w:r w:rsidR="00F60DCE" w:rsidRPr="00A43182">
        <w:rPr>
          <w:lang w:val="sr-Cyrl-RS"/>
        </w:rPr>
        <w:t>,</w:t>
      </w:r>
      <w:r w:rsidR="00EA40CA" w:rsidRPr="00A43182">
        <w:rPr>
          <w:lang w:val="sr-Cyrl-RS"/>
        </w:rPr>
        <w:t xml:space="preserve"> поседује још</w:t>
      </w:r>
      <w:r w:rsidR="00026E17" w:rsidRPr="00A43182">
        <w:rPr>
          <w:lang w:val="sr-Cyrl-RS"/>
        </w:rPr>
        <w:t xml:space="preserve"> тачно </w:t>
      </w:r>
      <w:r w:rsidR="00D771AE">
        <w:rPr>
          <w:lang w:val="sr-Cyrl-RS"/>
        </w:rPr>
        <w:t>једно</w:t>
      </w:r>
      <w:r w:rsidR="00026E17" w:rsidRPr="00A43182">
        <w:rPr>
          <w:lang w:val="sr-Cyrl-RS"/>
        </w:rPr>
        <w:t xml:space="preserve"> </w:t>
      </w:r>
      <w:r w:rsidR="006562EE">
        <w:rPr>
          <w:lang w:val="sr-Cyrl-RS"/>
        </w:rPr>
        <w:t>обележје</w:t>
      </w:r>
      <w:r w:rsidR="006562EE" w:rsidRPr="00A43182">
        <w:rPr>
          <w:lang w:val="sr-Cyrl-RS"/>
        </w:rPr>
        <w:t xml:space="preserve"> </w:t>
      </w:r>
      <w:r w:rsidR="00EA40CA" w:rsidRPr="00A43182">
        <w:rPr>
          <w:lang w:val="sr-Cyrl-RS"/>
        </w:rPr>
        <w:t>кој</w:t>
      </w:r>
      <w:r w:rsidR="006562EE">
        <w:rPr>
          <w:lang w:val="sr-Cyrl-RS"/>
        </w:rPr>
        <w:t>е</w:t>
      </w:r>
      <w:r w:rsidR="00EA40CA" w:rsidRPr="00A43182">
        <w:rPr>
          <w:lang w:val="sr-Cyrl-RS"/>
        </w:rPr>
        <w:t xml:space="preserve"> представља </w:t>
      </w:r>
      <w:del w:id="727" w:author="Jelena Hrnjak" w:date="2023-08-25T15:55:00Z">
        <w:r w:rsidR="00026E17" w:rsidRPr="00A43182" w:rsidDel="007A10A5">
          <w:rPr>
            <w:lang w:val="sr-Cyrl-RS"/>
          </w:rPr>
          <w:delText>креденцијал</w:delText>
        </w:r>
        <w:r w:rsidR="00EA40CA" w:rsidRPr="00A43182" w:rsidDel="007A10A5">
          <w:rPr>
            <w:lang w:val="sr-Cyrl-RS"/>
          </w:rPr>
          <w:delText xml:space="preserve"> </w:delText>
        </w:r>
      </w:del>
      <w:ins w:id="728" w:author="Jelena Hrnjak" w:date="2023-08-25T15:55:00Z">
        <w:r w:rsidR="007A10A5">
          <w:rPr>
            <w:lang w:val="sr-Cyrl-RS"/>
          </w:rPr>
          <w:t>идентификациони параметар</w:t>
        </w:r>
        <w:r w:rsidR="007A10A5" w:rsidRPr="00A43182">
          <w:rPr>
            <w:lang w:val="sr-Cyrl-RS"/>
          </w:rPr>
          <w:t xml:space="preserve"> </w:t>
        </w:r>
      </w:ins>
      <w:r w:rsidR="00EA40CA" w:rsidRPr="00A43182">
        <w:rPr>
          <w:lang w:val="sr-Cyrl-RS"/>
        </w:rPr>
        <w:t xml:space="preserve">(нпр. </w:t>
      </w:r>
      <w:r w:rsidR="00F60DCE" w:rsidRPr="00A43182">
        <w:rPr>
          <w:lang w:val="sr-Cyrl-RS"/>
        </w:rPr>
        <w:t>к</w:t>
      </w:r>
      <w:r w:rsidR="00EA40CA" w:rsidRPr="00A43182">
        <w:rPr>
          <w:lang w:val="sr-Cyrl-RS"/>
        </w:rPr>
        <w:t>орисничко име).</w:t>
      </w:r>
      <w:r w:rsidR="00F60DCE" w:rsidRPr="00A43182">
        <w:rPr>
          <w:lang w:val="sr-Cyrl-RS"/>
        </w:rPr>
        <w:t xml:space="preserve"> </w:t>
      </w:r>
      <w:r w:rsidR="00EC5FB2" w:rsidRPr="00A43182">
        <w:rPr>
          <w:lang w:val="sr-Cyrl-RS"/>
        </w:rPr>
        <w:t xml:space="preserve">Ради једноставније провере </w:t>
      </w:r>
      <w:del w:id="729" w:author="Jelena Hrnjak" w:date="2023-08-25T15:55:00Z">
        <w:r w:rsidR="00EC5FB2" w:rsidRPr="00A43182" w:rsidDel="00A63791">
          <w:rPr>
            <w:lang w:val="sr-Cyrl-RS"/>
          </w:rPr>
          <w:delText xml:space="preserve">креденцијала </w:delText>
        </w:r>
      </w:del>
      <w:ins w:id="730" w:author="Jelena Hrnjak" w:date="2023-08-25T15:55:00Z">
        <w:r w:rsidR="00A63791">
          <w:rPr>
            <w:lang w:val="sr-Cyrl-RS"/>
          </w:rPr>
          <w:t>идентификационог параметра,</w:t>
        </w:r>
        <w:r w:rsidR="00A63791" w:rsidRPr="00A43182">
          <w:rPr>
            <w:lang w:val="sr-Cyrl-RS"/>
          </w:rPr>
          <w:t xml:space="preserve"> </w:t>
        </w:r>
      </w:ins>
      <w:r w:rsidR="00EC5FB2" w:rsidRPr="00A43182">
        <w:rPr>
          <w:lang w:val="sr-Cyrl-RS"/>
        </w:rPr>
        <w:t>он</w:t>
      </w:r>
      <w:r w:rsidR="00D771AE">
        <w:rPr>
          <w:lang w:val="sr-Cyrl-RS"/>
        </w:rPr>
        <w:t>о</w:t>
      </w:r>
      <w:r w:rsidR="00EC5FB2" w:rsidRPr="00A43182">
        <w:rPr>
          <w:lang w:val="sr-Cyrl-RS"/>
        </w:rPr>
        <w:t xml:space="preserve"> мора бити типа </w:t>
      </w:r>
      <w:r w:rsidR="00EC5FB2" w:rsidRPr="00A43182">
        <w:rPr>
          <w:i/>
          <w:lang w:val="sr-Cyrl-RS"/>
        </w:rPr>
        <w:t xml:space="preserve">String. </w:t>
      </w:r>
      <w:r w:rsidR="00F60DCE" w:rsidRPr="00A43182">
        <w:rPr>
          <w:lang w:val="sr-Cyrl-RS"/>
        </w:rPr>
        <w:t xml:space="preserve">Ово је гарантовано ограничењем </w:t>
      </w:r>
      <w:r w:rsidR="00F60DCE" w:rsidRPr="00A43182">
        <w:rPr>
          <w:i/>
          <w:lang w:val="sr-Cyrl-RS"/>
        </w:rPr>
        <w:t>oneStringTypeCredentialForUser</w:t>
      </w:r>
      <w:r w:rsidR="00EA40CA" w:rsidRPr="00A43182">
        <w:rPr>
          <w:lang w:val="sr-Cyrl-RS"/>
        </w:rPr>
        <w:t xml:space="preserve"> </w:t>
      </w:r>
      <w:r w:rsidR="00F60DCE" w:rsidRPr="00A43182">
        <w:rPr>
          <w:lang w:val="sr-Cyrl-RS"/>
        </w:rPr>
        <w:t>(листинг 4.</w:t>
      </w:r>
      <w:r w:rsidR="00F36F10" w:rsidRPr="00A43182">
        <w:rPr>
          <w:lang w:val="sr-Cyrl-RS"/>
        </w:rPr>
        <w:t>9</w:t>
      </w:r>
      <w:r w:rsidR="00F60DCE" w:rsidRPr="00A43182">
        <w:rPr>
          <w:lang w:val="sr-Cyrl-RS"/>
        </w:rPr>
        <w:t xml:space="preserve">). Увођењем </w:t>
      </w:r>
      <w:del w:id="731" w:author="Jelena Hrnjak" w:date="2023-08-25T15:55:00Z">
        <w:r w:rsidR="00F60DCE" w:rsidRPr="00A43182" w:rsidDel="00A63791">
          <w:rPr>
            <w:lang w:val="sr-Cyrl-RS"/>
          </w:rPr>
          <w:delText>креденцијала</w:delText>
        </w:r>
      </w:del>
      <w:ins w:id="732" w:author="Jelena Hrnjak" w:date="2023-08-25T15:55:00Z">
        <w:r w:rsidR="00A63791">
          <w:rPr>
            <w:lang w:val="sr-Cyrl-RS"/>
          </w:rPr>
          <w:t>иде</w:t>
        </w:r>
        <w:r w:rsidR="009C5920">
          <w:rPr>
            <w:lang w:val="sr-Cyrl-RS"/>
          </w:rPr>
          <w:t>нтификационих параметара</w:t>
        </w:r>
      </w:ins>
      <w:r w:rsidR="00F60DCE" w:rsidRPr="00A43182">
        <w:rPr>
          <w:lang w:val="sr-Cyrl-RS"/>
        </w:rPr>
        <w:t xml:space="preserve">, потребно је онемогућити </w:t>
      </w:r>
      <w:r w:rsidR="002966B0" w:rsidRPr="00A43182">
        <w:rPr>
          <w:lang w:val="sr-Cyrl-RS"/>
        </w:rPr>
        <w:t>их</w:t>
      </w:r>
      <w:r w:rsidR="00F60DCE" w:rsidRPr="00A43182">
        <w:rPr>
          <w:lang w:val="sr-Cyrl-RS"/>
        </w:rPr>
        <w:t xml:space="preserve"> у класама које не представљају кориснике система (листинг 4.</w:t>
      </w:r>
      <w:r w:rsidR="00F36F10" w:rsidRPr="00A43182">
        <w:rPr>
          <w:lang w:val="sr-Cyrl-RS"/>
        </w:rPr>
        <w:t>10</w:t>
      </w:r>
      <w:r w:rsidR="00F60DCE" w:rsidRPr="00A43182">
        <w:rPr>
          <w:lang w:val="sr-Cyrl-RS"/>
        </w:rPr>
        <w:t>).</w:t>
      </w:r>
    </w:p>
    <w:p w14:paraId="0A4FA47F" w14:textId="3A55C5E0" w:rsidR="00F60DCE" w:rsidRPr="00A43182" w:rsidRDefault="00360558" w:rsidP="00F60DC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E04A43C" wp14:editId="06FA35E7">
                <wp:extent cx="5619115" cy="1404620"/>
                <wp:effectExtent l="0" t="0" r="19685" b="21590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1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9990EC" w14:textId="77777777" w:rsidR="00D06530" w:rsidRDefault="00D06530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noAttributeNamedPassword(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'User entity cannot have an attribute </w:t>
                            </w:r>
                          </w:p>
                          <w:p w14:paraId="5A44469C" w14:textId="03420ED4" w:rsidR="00D06530" w:rsidRDefault="00D06530" w:rsidP="00D771A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named "password"!'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B222545" w14:textId="606545C8" w:rsidR="00D06530" w:rsidRPr="00F60DCE" w:rsidRDefault="00D06530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'password'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04A43C" id="_x0000_s1037" type="#_x0000_t202" style="width:442.4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">
                <v:textbox style="mso-fit-shape-to-text:t">
                  <w:txbxContent>
                    <w:p w14:paraId="119990EC" w14:textId="77777777" w:rsidR="00D06530" w:rsidRDefault="00D06530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noAttributeNamedPassword(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'User entity cannot have an attribute </w:t>
                      </w:r>
                    </w:p>
                    <w:p w14:paraId="5A44469C" w14:textId="03420ED4" w:rsidR="00D06530" w:rsidRDefault="00D06530" w:rsidP="00D771A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named "password"!'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B222545" w14:textId="606545C8" w:rsidR="00D06530" w:rsidRPr="00F60DCE" w:rsidRDefault="00D06530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'password'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2392B" w14:textId="7768607F" w:rsidR="0056548D" w:rsidRPr="00A43182" w:rsidRDefault="00F60DCE" w:rsidP="00770504">
      <w:pPr>
        <w:pStyle w:val="Labelaslike"/>
        <w:rPr>
          <w:lang w:val="sr-Cyrl-RS"/>
        </w:rPr>
      </w:pPr>
      <w:r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8</w:t>
      </w:r>
      <w:r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>–</w:t>
      </w:r>
      <w:r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 xml:space="preserve">За концепт </w:t>
      </w:r>
      <w:r w:rsidR="008F7257" w:rsidRPr="00A43182">
        <w:rPr>
          <w:i/>
          <w:lang w:val="sr-Cyrl-RS"/>
        </w:rPr>
        <w:t xml:space="preserve">User </w:t>
      </w:r>
      <w:r w:rsidR="008F7257" w:rsidRPr="00A43182">
        <w:rPr>
          <w:lang w:val="sr-Cyrl-RS"/>
        </w:rPr>
        <w:t xml:space="preserve">не сме да постоји </w:t>
      </w:r>
      <w:r w:rsidR="00C12693">
        <w:rPr>
          <w:lang w:val="sr-Cyrl-RS"/>
        </w:rPr>
        <w:t>обележје</w:t>
      </w:r>
      <w:r w:rsidR="00C12693"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>кој</w:t>
      </w:r>
      <w:r w:rsidR="00C12693">
        <w:rPr>
          <w:lang w:val="sr-Cyrl-RS"/>
        </w:rPr>
        <w:t>е</w:t>
      </w:r>
      <w:r w:rsidR="008F7257" w:rsidRPr="00A43182">
        <w:rPr>
          <w:lang w:val="sr-Cyrl-RS"/>
        </w:rPr>
        <w:t xml:space="preserve"> представља лозинку</w:t>
      </w:r>
    </w:p>
    <w:p w14:paraId="34DE21B1" w14:textId="77777777" w:rsidR="00B05FBF" w:rsidRPr="00A43182" w:rsidRDefault="00B05FBF" w:rsidP="00770504">
      <w:pPr>
        <w:pStyle w:val="Labelaslike"/>
        <w:rPr>
          <w:lang w:val="sr-Cyrl-RS"/>
        </w:rPr>
      </w:pPr>
    </w:p>
    <w:p w14:paraId="1008321F" w14:textId="3629959A" w:rsidR="004C1C31" w:rsidRPr="00A43182" w:rsidRDefault="00B05FBF" w:rsidP="00B05FBF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B298799" wp14:editId="7343B99E">
                <wp:extent cx="5611495" cy="544195"/>
                <wp:effectExtent l="0" t="0" r="27305" b="2413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B6DEC" w14:textId="77777777" w:rsidR="00D06530" w:rsidRDefault="00D06530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oneStringTypeCredentialForUser(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'User entity must have exactly one attribute of type String marked as a credential!'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2E4D600" w14:textId="4E276919" w:rsidR="00D06530" w:rsidRDefault="00D06530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4FF2B8BB" w14:textId="53548072" w:rsidR="00D06530" w:rsidRDefault="00D06530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2CD99F33" w14:textId="5862CB31" w:rsidR="00D06530" w:rsidRDefault="00D06530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2DA5CC28" w14:textId="7C037CDA" w:rsidR="00D06530" w:rsidRPr="00453187" w:rsidRDefault="00D06530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298799" id="Text Box 8" o:spid="_x0000_s1038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" filled="f" strokeweight=".5pt">
                <v:textbox style="mso-fit-shape-to-text:t">
                  <w:txbxContent>
                    <w:p w14:paraId="50EB6DEC" w14:textId="77777777" w:rsidR="00D06530" w:rsidRDefault="00D06530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oneStringTypeCredentialForUser(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'User entity must have exactly one attribute of type String marked as a credential!'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2E4D600" w14:textId="4E276919" w:rsidR="00D06530" w:rsidRDefault="00D06530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4FF2B8BB" w14:textId="53548072" w:rsidR="00D06530" w:rsidRDefault="00D06530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2CD99F33" w14:textId="5862CB31" w:rsidR="00D06530" w:rsidRDefault="00D06530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2DA5CC28" w14:textId="7C037CDA" w:rsidR="00D06530" w:rsidRPr="00453187" w:rsidRDefault="00D06530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890F85" w14:textId="0A0D3905" w:rsidR="00C23083" w:rsidRPr="00A43182" w:rsidRDefault="00F60DCE" w:rsidP="00C23083">
      <w:pPr>
        <w:pStyle w:val="Labelaslike"/>
        <w:rPr>
          <w:lang w:val="sr-Cyrl-RS"/>
        </w:rPr>
      </w:pPr>
      <w:r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9</w:t>
      </w:r>
      <w:r w:rsidR="00C23083" w:rsidRPr="00A43182">
        <w:rPr>
          <w:lang w:val="sr-Cyrl-RS"/>
        </w:rPr>
        <w:t xml:space="preserve"> – За концепт </w:t>
      </w:r>
      <w:r w:rsidR="00C23083" w:rsidRPr="00A43182">
        <w:rPr>
          <w:i/>
          <w:lang w:val="sr-Cyrl-RS"/>
        </w:rPr>
        <w:t>User</w:t>
      </w:r>
      <w:r w:rsidR="00C23083" w:rsidRPr="00A43182">
        <w:rPr>
          <w:lang w:val="sr-Cyrl-RS"/>
        </w:rPr>
        <w:t xml:space="preserve"> мора да пос</w:t>
      </w:r>
      <w:r w:rsidR="00C12693">
        <w:rPr>
          <w:lang w:val="sr-Cyrl-RS"/>
        </w:rPr>
        <w:t xml:space="preserve">тоји тачно једно обележје </w:t>
      </w:r>
      <w:r w:rsidR="00B05FBF" w:rsidRPr="00A43182">
        <w:rPr>
          <w:lang w:val="sr-Cyrl-RS"/>
        </w:rPr>
        <w:t xml:space="preserve">типа </w:t>
      </w:r>
      <w:r w:rsidR="00B05FBF" w:rsidRPr="00A43182">
        <w:rPr>
          <w:i/>
          <w:lang w:val="sr-Cyrl-RS"/>
        </w:rPr>
        <w:t xml:space="preserve">String </w:t>
      </w:r>
      <w:r w:rsidR="00797F85" w:rsidRPr="00A43182">
        <w:rPr>
          <w:lang w:val="sr-Cyrl-RS"/>
        </w:rPr>
        <w:t>који представља</w:t>
      </w:r>
      <w:r w:rsidR="00B05FBF" w:rsidRPr="00A43182">
        <w:rPr>
          <w:lang w:val="sr-Cyrl-RS"/>
        </w:rPr>
        <w:t xml:space="preserve"> </w:t>
      </w:r>
      <w:del w:id="733" w:author="Jelena Hrnjak" w:date="2023-08-25T15:56:00Z">
        <w:r w:rsidR="00B05FBF" w:rsidRPr="00A43182" w:rsidDel="009C5920">
          <w:rPr>
            <w:lang w:val="sr-Cyrl-RS"/>
          </w:rPr>
          <w:delText>креденцијал</w:delText>
        </w:r>
      </w:del>
      <w:ins w:id="734" w:author="Jelena Hrnjak" w:date="2023-08-25T15:56:00Z">
        <w:r w:rsidR="009C5920">
          <w:rPr>
            <w:lang w:val="sr-Cyrl-RS"/>
          </w:rPr>
          <w:t>идентификациони параметар</w:t>
        </w:r>
      </w:ins>
    </w:p>
    <w:p w14:paraId="57E14674" w14:textId="1A170DB2" w:rsidR="004C1C31" w:rsidRPr="00A43182" w:rsidRDefault="004C1C31" w:rsidP="00C23083">
      <w:pPr>
        <w:pStyle w:val="Labelaslike"/>
        <w:rPr>
          <w:lang w:val="sr-Cyrl-RS"/>
        </w:rPr>
      </w:pPr>
    </w:p>
    <w:p w14:paraId="7FBD4C92" w14:textId="348311A8" w:rsidR="00C23083" w:rsidRPr="00A43182" w:rsidRDefault="00360558" w:rsidP="003219CC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3A29B367" wp14:editId="606C9D0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19750" cy="648970"/>
                <wp:effectExtent l="0" t="0" r="19050" b="1778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648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1949B4" w14:textId="77777777" w:rsidR="00D06530" w:rsidRDefault="00D06530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otherEntitiesDoesntHaveCredential(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'Entities other than User </w:t>
                            </w:r>
                          </w:p>
                          <w:p w14:paraId="3D7294E9" w14:textId="5360C959" w:rsidR="00D06530" w:rsidRDefault="00D06530" w:rsidP="006509B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cannot have a credential attribute!'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9A244E8" w14:textId="6FC78E40" w:rsidR="00D06530" w:rsidRDefault="00D06530" w:rsidP="001A05E4">
                            <w:pPr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B367" id="Text Box 12" o:spid="_x0000_s1039" type="#_x0000_t202" style="position:absolute;left:0;text-align:left;margin-left:0;margin-top:0;width:442.5pt;height:51.1pt;z-index:-251643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" fillcolor="white [3201]" strokeweight=".5pt">
                <v:textbox>
                  <w:txbxContent>
                    <w:p w14:paraId="431949B4" w14:textId="77777777" w:rsidR="00D06530" w:rsidRDefault="00D06530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otherEntitiesDoesntHaveCredential(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'Entities other than User </w:t>
                      </w:r>
                    </w:p>
                    <w:p w14:paraId="3D7294E9" w14:textId="5360C959" w:rsidR="00D06530" w:rsidRDefault="00D06530" w:rsidP="006509B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cannot have a credential attribute!'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9A244E8" w14:textId="6FC78E40" w:rsidR="00D06530" w:rsidRDefault="00D06530" w:rsidP="001A05E4">
                      <w:pPr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60DCE"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10</w:t>
      </w:r>
      <w:r w:rsidR="00C23083" w:rsidRPr="00A43182">
        <w:rPr>
          <w:lang w:val="sr-Cyrl-RS"/>
        </w:rPr>
        <w:t xml:space="preserve"> – Само концепти </w:t>
      </w:r>
      <w:r w:rsidR="00C23083" w:rsidRPr="00A43182">
        <w:rPr>
          <w:i/>
          <w:lang w:val="sr-Cyrl-RS"/>
        </w:rPr>
        <w:t xml:space="preserve">User </w:t>
      </w:r>
      <w:r w:rsidR="00C23083" w:rsidRPr="00A43182">
        <w:rPr>
          <w:lang w:val="sr-Cyrl-RS"/>
        </w:rPr>
        <w:t xml:space="preserve">могу да поседују </w:t>
      </w:r>
      <w:r w:rsidR="001C1B05">
        <w:rPr>
          <w:lang w:val="sr-Cyrl-RS"/>
        </w:rPr>
        <w:t>обележје</w:t>
      </w:r>
      <w:r w:rsidR="00C23083" w:rsidRPr="00A43182">
        <w:rPr>
          <w:lang w:val="sr-Cyrl-RS"/>
        </w:rPr>
        <w:t xml:space="preserve"> </w:t>
      </w:r>
      <w:r w:rsidR="001C1B05">
        <w:rPr>
          <w:lang w:val="sr-Cyrl-RS"/>
        </w:rPr>
        <w:t>које</w:t>
      </w:r>
      <w:r w:rsidR="00C23083" w:rsidRPr="00A43182">
        <w:rPr>
          <w:lang w:val="sr-Cyrl-RS"/>
        </w:rPr>
        <w:t xml:space="preserve"> </w:t>
      </w:r>
      <w:r w:rsidR="004C1C31" w:rsidRPr="00A43182">
        <w:rPr>
          <w:lang w:val="sr-Cyrl-RS"/>
        </w:rPr>
        <w:t>представља</w:t>
      </w:r>
      <w:r w:rsidR="00C23083" w:rsidRPr="00A43182">
        <w:rPr>
          <w:lang w:val="sr-Cyrl-RS"/>
        </w:rPr>
        <w:t xml:space="preserve"> </w:t>
      </w:r>
      <w:del w:id="735" w:author="Jelena Hrnjak" w:date="2023-08-25T15:56:00Z">
        <w:r w:rsidR="00C23083" w:rsidRPr="00A43182" w:rsidDel="009C5920">
          <w:rPr>
            <w:lang w:val="sr-Cyrl-RS"/>
          </w:rPr>
          <w:delText xml:space="preserve">креденцијал </w:delText>
        </w:r>
      </w:del>
      <w:ins w:id="736" w:author="Jelena Hrnjak" w:date="2023-08-25T15:56:00Z">
        <w:r w:rsidR="009C5920">
          <w:rPr>
            <w:lang w:val="sr-Cyrl-RS"/>
          </w:rPr>
          <w:t>идентификациони параметар</w:t>
        </w:r>
        <w:r w:rsidR="009C5920" w:rsidRPr="00A43182">
          <w:rPr>
            <w:lang w:val="sr-Cyrl-RS"/>
          </w:rPr>
          <w:t xml:space="preserve"> </w:t>
        </w:r>
      </w:ins>
    </w:p>
    <w:p w14:paraId="0A0ADA22" w14:textId="1EDB0795" w:rsidR="00820864" w:rsidRPr="00A43182" w:rsidRDefault="0081776E" w:rsidP="00820864">
      <w:pPr>
        <w:pStyle w:val="Heading3"/>
        <w:rPr>
          <w:i/>
          <w:lang w:val="sr-Cyrl-RS"/>
        </w:rPr>
      </w:pPr>
      <w:bookmarkStart w:id="737" w:name="_Toc144322199"/>
      <w:r w:rsidRPr="00A43182">
        <w:rPr>
          <w:lang w:val="sr-Cyrl-RS"/>
        </w:rPr>
        <w:lastRenderedPageBreak/>
        <w:t xml:space="preserve">Концепт </w:t>
      </w:r>
      <w:r w:rsidRPr="00A43182">
        <w:rPr>
          <w:i/>
          <w:lang w:val="sr-Cyrl-RS"/>
        </w:rPr>
        <w:t>Role</w:t>
      </w:r>
      <w:bookmarkEnd w:id="737"/>
    </w:p>
    <w:p w14:paraId="2C2910AE" w14:textId="00454CB3" w:rsidR="00820864" w:rsidRPr="00A43182" w:rsidRDefault="00820864" w:rsidP="007C7BC2">
      <w:pPr>
        <w:pStyle w:val="Obiantekst"/>
        <w:ind w:firstLine="360"/>
        <w:rPr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Role </w:t>
      </w:r>
      <w:r w:rsidRPr="00A43182">
        <w:rPr>
          <w:lang w:val="sr-Cyrl-RS"/>
        </w:rPr>
        <w:t xml:space="preserve">наслеђује концепт </w:t>
      </w:r>
      <w:r w:rsidRPr="00A43182">
        <w:rPr>
          <w:i/>
          <w:lang w:val="sr-Cyrl-RS"/>
        </w:rPr>
        <w:t xml:space="preserve">Entity </w:t>
      </w:r>
      <w:r w:rsidRPr="00A43182">
        <w:rPr>
          <w:lang w:val="sr-Cyrl-RS"/>
        </w:rPr>
        <w:t xml:space="preserve">и моделује ентитет који се односи на </w:t>
      </w:r>
      <w:del w:id="738" w:author="Jelena Hrnjak" w:date="2023-08-23T17:30:00Z">
        <w:r w:rsidR="003943C0" w:rsidRPr="00A43182" w:rsidDel="008A5C3D">
          <w:rPr>
            <w:lang w:val="sr-Cyrl-RS"/>
          </w:rPr>
          <w:delText xml:space="preserve">роле </w:delText>
        </w:r>
      </w:del>
      <w:ins w:id="739" w:author="Jelena Hrnjak" w:date="2023-08-23T17:30:00Z">
        <w:r w:rsidR="008A5C3D">
          <w:rPr>
            <w:lang w:val="sr-Cyrl-RS"/>
          </w:rPr>
          <w:t xml:space="preserve">улоге </w:t>
        </w:r>
      </w:ins>
      <w:r w:rsidR="003943C0" w:rsidRPr="00A43182">
        <w:rPr>
          <w:lang w:val="sr-Cyrl-RS"/>
        </w:rPr>
        <w:t xml:space="preserve">апликације. </w:t>
      </w:r>
      <w:del w:id="740" w:author="Jelena Hrnjak" w:date="2023-08-23T17:30:00Z">
        <w:r w:rsidR="00AF21D0" w:rsidRPr="00A43182" w:rsidDel="008A5C3D">
          <w:rPr>
            <w:lang w:val="sr-Cyrl-RS" w:eastAsia="sr-Cyrl-RS"/>
          </w:rPr>
          <w:delText xml:space="preserve">Роле </w:delText>
        </w:r>
      </w:del>
      <w:ins w:id="741" w:author="Jelena Hrnjak" w:date="2023-08-23T17:30:00Z">
        <w:r w:rsidR="008A5C3D">
          <w:rPr>
            <w:lang w:val="sr-Cyrl-RS" w:eastAsia="sr-Cyrl-RS"/>
          </w:rPr>
          <w:t>Улоге</w:t>
        </w:r>
        <w:r w:rsidR="008A5C3D" w:rsidRPr="00A43182">
          <w:rPr>
            <w:lang w:val="sr-Cyrl-RS" w:eastAsia="sr-Cyrl-RS"/>
          </w:rPr>
          <w:t xml:space="preserve"> </w:t>
        </w:r>
      </w:ins>
      <w:r w:rsidR="00AF21D0" w:rsidRPr="00A43182">
        <w:rPr>
          <w:lang w:val="sr-Cyrl-RS" w:eastAsia="sr-Cyrl-RS"/>
        </w:rPr>
        <w:t>могу бити имплементиране као класе са различитим обележјима или као енумерација, што зависи од изабране безбедносне ко</w:t>
      </w:r>
      <w:r w:rsidR="007C7BC2" w:rsidRPr="00A43182">
        <w:rPr>
          <w:lang w:val="sr-Cyrl-RS" w:eastAsia="sr-Cyrl-RS"/>
        </w:rPr>
        <w:t>нфигурације у оквиру апликације.</w:t>
      </w:r>
      <w:r w:rsidR="00F36F10" w:rsidRPr="00A43182">
        <w:rPr>
          <w:lang w:val="sr-Cyrl-RS" w:eastAsia="sr-Cyrl-RS"/>
        </w:rPr>
        <w:t xml:space="preserve"> Могуће је постојање највише једне инстанце концепта </w:t>
      </w:r>
      <w:r w:rsidR="00F36F10" w:rsidRPr="00A43182">
        <w:rPr>
          <w:i/>
          <w:lang w:val="sr-Cyrl-RS" w:eastAsia="sr-Cyrl-RS"/>
        </w:rPr>
        <w:t xml:space="preserve">Role </w:t>
      </w:r>
      <w:r w:rsidR="00F36F10" w:rsidRPr="00A43182">
        <w:rPr>
          <w:lang w:val="sr-Cyrl-RS" w:eastAsia="sr-Cyrl-RS"/>
        </w:rPr>
        <w:t>(листинг 4.11).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B5189D" w:rsidRPr="00A43182" w14:paraId="3E784339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0B9E40A" w14:textId="77777777" w:rsidR="00B5189D" w:rsidRPr="00A43182" w:rsidRDefault="00B5189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666E0E86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2730220B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7C96C108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B5189D" w:rsidRPr="00A43182" w14:paraId="7E897241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26B7AA2A" w14:textId="5F16B1DC" w:rsidR="00B5189D" w:rsidRPr="00A43182" w:rsidRDefault="00B5189D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role_instances</w:t>
            </w:r>
          </w:p>
        </w:tc>
        <w:tc>
          <w:tcPr>
            <w:tcW w:w="1060" w:type="pct"/>
          </w:tcPr>
          <w:p w14:paraId="6F07D988" w14:textId="3A7A9614" w:rsidR="00B5189D" w:rsidRPr="00A43182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RoleInstance</w:t>
            </w:r>
          </w:p>
        </w:tc>
        <w:tc>
          <w:tcPr>
            <w:tcW w:w="928" w:type="pct"/>
          </w:tcPr>
          <w:p w14:paraId="1B31332A" w14:textId="2D9478CB" w:rsidR="00B5189D" w:rsidRPr="00A43182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4984965E" w14:textId="5616C9F9" w:rsidR="00B5189D" w:rsidRPr="00A43182" w:rsidRDefault="00BE2DD8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Инстанце</w:t>
            </w:r>
            <w:r w:rsidR="00D91EE9" w:rsidRPr="00A43182">
              <w:rPr>
                <w:szCs w:val="24"/>
                <w:lang w:val="sr-Cyrl-RS"/>
              </w:rPr>
              <w:t xml:space="preserve"> </w:t>
            </w:r>
            <w:del w:id="742" w:author="Jelena Hrnjak" w:date="2023-08-23T17:37:00Z">
              <w:r w:rsidR="00D91EE9" w:rsidRPr="00A43182" w:rsidDel="004C7348">
                <w:rPr>
                  <w:szCs w:val="24"/>
                  <w:lang w:val="sr-Cyrl-RS"/>
                </w:rPr>
                <w:delText>рол</w:delText>
              </w:r>
              <w:r w:rsidR="00195BA5" w:rsidDel="004C7348">
                <w:rPr>
                  <w:szCs w:val="24"/>
                  <w:lang w:val="sr-Cyrl-RS"/>
                </w:rPr>
                <w:delText>а</w:delText>
              </w:r>
              <w:r w:rsidR="00224C4B" w:rsidRPr="00A43182" w:rsidDel="004C7348">
                <w:rPr>
                  <w:szCs w:val="24"/>
                  <w:lang w:val="sr-Cyrl-RS"/>
                </w:rPr>
                <w:delText xml:space="preserve"> </w:delText>
              </w:r>
            </w:del>
            <w:ins w:id="743" w:author="Jelena Hrnjak" w:date="2023-08-23T17:37:00Z">
              <w:r w:rsidR="004C7348">
                <w:rPr>
                  <w:szCs w:val="24"/>
                  <w:lang w:val="sr-Cyrl-RS"/>
                </w:rPr>
                <w:t>улога</w:t>
              </w:r>
              <w:r w:rsidR="004C7348" w:rsidRPr="00A43182">
                <w:rPr>
                  <w:szCs w:val="24"/>
                  <w:lang w:val="sr-Cyrl-RS"/>
                </w:rPr>
                <w:t xml:space="preserve"> </w:t>
              </w:r>
            </w:ins>
            <w:r w:rsidR="00224C4B" w:rsidRPr="00A43182">
              <w:rPr>
                <w:szCs w:val="24"/>
                <w:lang w:val="sr-Cyrl-RS"/>
              </w:rPr>
              <w:t>у апликацији</w:t>
            </w:r>
          </w:p>
        </w:tc>
      </w:tr>
    </w:tbl>
    <w:p w14:paraId="0950DFC0" w14:textId="2BD3E107" w:rsidR="007C7BC2" w:rsidRPr="00A43182" w:rsidRDefault="00684BB7" w:rsidP="007C7BC2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4.7 – Асоцијације концепта </w:t>
      </w:r>
      <w:r w:rsidRPr="00A43182">
        <w:rPr>
          <w:i/>
          <w:lang w:val="sr-Cyrl-RS"/>
        </w:rPr>
        <w:t>Role</w:t>
      </w:r>
    </w:p>
    <w:p w14:paraId="50C6BFC3" w14:textId="77777777" w:rsidR="006745AA" w:rsidRPr="00A43182" w:rsidRDefault="006745AA" w:rsidP="006745AA">
      <w:pPr>
        <w:pStyle w:val="Obiantekst"/>
        <w:rPr>
          <w:lang w:val="sr-Cyrl-RS" w:eastAsia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007E76F" wp14:editId="2A4671F4">
                <wp:extent cx="5619750" cy="590550"/>
                <wp:effectExtent l="0" t="0" r="19050" b="19050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0853F4" w14:textId="7FD441A0" w:rsidR="00D06530" w:rsidRDefault="00D06530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entity of type "Role"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2899FF1" w14:textId="42E8382E" w:rsidR="00D06530" w:rsidRDefault="00D06530" w:rsidP="00BB0EE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230D5657" w14:textId="4FC23216" w:rsidR="00D06530" w:rsidRDefault="00D06530" w:rsidP="006745A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07E76F" id="Text Box 28" o:spid="_x0000_s1040" type="#_x0000_t202" style="width:442.5pt;height: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" fillcolor="white [3201]" strokeweight=".5pt">
                <v:textbox>
                  <w:txbxContent>
                    <w:p w14:paraId="680853F4" w14:textId="7FD441A0" w:rsidR="00D06530" w:rsidRDefault="00D06530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entity of type "Role"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2899FF1" w14:textId="42E8382E" w:rsidR="00D06530" w:rsidRDefault="00D06530" w:rsidP="00BB0EE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230D5657" w14:textId="4FC23216" w:rsidR="00D06530" w:rsidRDefault="00D06530" w:rsidP="006745AA"/>
                  </w:txbxContent>
                </v:textbox>
                <w10:anchorlock/>
              </v:shape>
            </w:pict>
          </mc:Fallback>
        </mc:AlternateContent>
      </w:r>
    </w:p>
    <w:p w14:paraId="7A6CA64D" w14:textId="52B66E59" w:rsidR="006745AA" w:rsidRPr="00A43182" w:rsidRDefault="006745AA" w:rsidP="006745AA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4.11 – Могуће је постојање највише једне инстанце концепта </w:t>
      </w:r>
      <w:r w:rsidRPr="00A43182">
        <w:rPr>
          <w:i/>
          <w:lang w:val="sr-Cyrl-RS"/>
        </w:rPr>
        <w:t>Role</w:t>
      </w:r>
    </w:p>
    <w:p w14:paraId="3BB43156" w14:textId="77777777" w:rsidR="00BB0EE6" w:rsidRPr="00A43182" w:rsidRDefault="00BB0EE6" w:rsidP="006745AA">
      <w:pPr>
        <w:pStyle w:val="Labelaslike"/>
        <w:rPr>
          <w:lang w:val="sr-Cyrl-RS"/>
        </w:rPr>
      </w:pPr>
    </w:p>
    <w:p w14:paraId="623D8F2D" w14:textId="5C50E111" w:rsidR="00F36F10" w:rsidRPr="00A43182" w:rsidRDefault="007C7BC2" w:rsidP="007C7BC2">
      <w:pPr>
        <w:pStyle w:val="Obiantekst"/>
        <w:ind w:firstLine="360"/>
        <w:rPr>
          <w:lang w:val="sr-Cyrl-RS" w:eastAsia="sr-Cyrl-RS"/>
        </w:rPr>
      </w:pPr>
      <w:r w:rsidRPr="00A43182">
        <w:rPr>
          <w:lang w:val="sr-Cyrl-RS" w:eastAsia="sr-Cyrl-RS"/>
        </w:rPr>
        <w:t xml:space="preserve">Дефинисано је ограничење </w:t>
      </w:r>
      <w:r w:rsidRPr="00A43182">
        <w:rPr>
          <w:i/>
          <w:lang w:val="sr-Cyrl-RS" w:eastAsia="sr-Cyrl-RS"/>
        </w:rPr>
        <w:t xml:space="preserve">uniqueRoleInstanceName </w:t>
      </w:r>
      <w:r w:rsidRPr="00A43182">
        <w:rPr>
          <w:lang w:val="sr-Cyrl-RS" w:eastAsia="sr-Cyrl-RS"/>
        </w:rPr>
        <w:t>(листинг 4.1</w:t>
      </w:r>
      <w:r w:rsidR="006745AA" w:rsidRPr="00A43182">
        <w:rPr>
          <w:lang w:val="sr-Cyrl-RS" w:eastAsia="sr-Cyrl-RS"/>
        </w:rPr>
        <w:t>2</w:t>
      </w:r>
      <w:r w:rsidRPr="00A43182">
        <w:rPr>
          <w:lang w:val="sr-Cyrl-RS" w:eastAsia="sr-Cyrl-RS"/>
        </w:rPr>
        <w:t xml:space="preserve">), које осигурава да свака инстанца </w:t>
      </w:r>
      <w:del w:id="744" w:author="Jelena Hrnjak" w:date="2023-08-23T17:30:00Z">
        <w:r w:rsidRPr="00A43182" w:rsidDel="008A5C3D">
          <w:rPr>
            <w:lang w:val="sr-Cyrl-RS" w:eastAsia="sr-Cyrl-RS"/>
          </w:rPr>
          <w:delText xml:space="preserve">роле </w:delText>
        </w:r>
      </w:del>
      <w:ins w:id="745" w:author="Jelena Hrnjak" w:date="2023-08-23T17:30:00Z">
        <w:r w:rsidR="008A5C3D">
          <w:rPr>
            <w:lang w:val="sr-Cyrl-RS" w:eastAsia="sr-Cyrl-RS"/>
          </w:rPr>
          <w:t>улоге</w:t>
        </w:r>
        <w:r w:rsidR="008A5C3D" w:rsidRPr="00A43182">
          <w:rPr>
            <w:lang w:val="sr-Cyrl-RS" w:eastAsia="sr-Cyrl-RS"/>
          </w:rPr>
          <w:t xml:space="preserve"> </w:t>
        </w:r>
      </w:ins>
      <w:r w:rsidRPr="00A43182">
        <w:rPr>
          <w:lang w:val="sr-Cyrl-RS" w:eastAsia="sr-Cyrl-RS"/>
        </w:rPr>
        <w:t xml:space="preserve">има уникатан назив. Ово ограничење </w:t>
      </w:r>
      <w:r w:rsidR="001636F1" w:rsidRPr="00A43182">
        <w:rPr>
          <w:lang w:val="sr-Cyrl-RS" w:eastAsia="sr-Cyrl-RS"/>
        </w:rPr>
        <w:t xml:space="preserve">омогућава избегавање конфликата </w:t>
      </w:r>
      <w:r w:rsidRPr="00A43182">
        <w:rPr>
          <w:lang w:val="sr-Cyrl-RS" w:eastAsia="sr-Cyrl-RS"/>
        </w:rPr>
        <w:t xml:space="preserve">приликом додавања нових </w:t>
      </w:r>
      <w:del w:id="746" w:author="Jelena Hrnjak" w:date="2023-08-23T17:37:00Z">
        <w:r w:rsidRPr="00A43182" w:rsidDel="00762383">
          <w:rPr>
            <w:lang w:val="sr-Cyrl-RS" w:eastAsia="sr-Cyrl-RS"/>
          </w:rPr>
          <w:delText>рол</w:delText>
        </w:r>
        <w:r w:rsidR="00F36F10" w:rsidRPr="00A43182" w:rsidDel="00762383">
          <w:rPr>
            <w:lang w:val="sr-Cyrl-RS" w:eastAsia="sr-Cyrl-RS"/>
          </w:rPr>
          <w:delText>а</w:delText>
        </w:r>
      </w:del>
      <w:ins w:id="747" w:author="Jelena Hrnjak" w:date="2023-08-23T17:37:00Z">
        <w:r w:rsidR="00762383">
          <w:rPr>
            <w:lang w:val="sr-Cyrl-RS" w:eastAsia="sr-Cyrl-RS"/>
          </w:rPr>
          <w:t>улога</w:t>
        </w:r>
      </w:ins>
      <w:r w:rsidRPr="00A43182">
        <w:rPr>
          <w:lang w:val="sr-Cyrl-RS" w:eastAsia="sr-Cyrl-RS"/>
        </w:rPr>
        <w:t>.</w:t>
      </w:r>
    </w:p>
    <w:p w14:paraId="7EA47089" w14:textId="714C0D29" w:rsidR="007C7BC2" w:rsidRPr="00A43182" w:rsidRDefault="00F36F10" w:rsidP="00BB0EE6">
      <w:pPr>
        <w:pStyle w:val="Obiantekst"/>
        <w:rPr>
          <w:lang w:val="sr-Cyrl-RS" w:eastAsia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443DE10A" wp14:editId="14EF0936">
                <wp:extent cx="5619750" cy="590550"/>
                <wp:effectExtent l="0" t="0" r="19050" b="19050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A9A46B" w14:textId="77777777" w:rsidR="00D06530" w:rsidRDefault="00D06530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uniqueRoleInstanceName(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instance names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31557B0" w14:textId="77777777" w:rsidR="00D06530" w:rsidRDefault="00D06530" w:rsidP="0071608C">
                            <w:pPr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role_instances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3DE10A" id="Text Box 20" o:spid="_x0000_s1041" type="#_x0000_t202" style="width:442.5pt;height: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" fillcolor="white [3201]" strokeweight=".5pt">
                <v:textbox>
                  <w:txbxContent>
                    <w:p w14:paraId="0CA9A46B" w14:textId="77777777" w:rsidR="00D06530" w:rsidRDefault="00D06530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uniqueRoleInstanceName(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instance names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31557B0" w14:textId="77777777" w:rsidR="00D06530" w:rsidRDefault="00D06530" w:rsidP="0071608C">
                      <w:pPr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role_instances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8C9E86" w14:textId="074E1CA0" w:rsidR="007C7BC2" w:rsidRPr="00A43182" w:rsidRDefault="00052316" w:rsidP="00052316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6745AA" w:rsidRPr="00A43182">
        <w:rPr>
          <w:lang w:val="sr-Cyrl-RS"/>
        </w:rPr>
        <w:t>2</w:t>
      </w:r>
      <w:r w:rsidRPr="00A43182">
        <w:rPr>
          <w:lang w:val="sr-Cyrl-RS"/>
        </w:rPr>
        <w:t xml:space="preserve"> – Инстанце </w:t>
      </w:r>
      <w:del w:id="748" w:author="Jelena Hrnjak" w:date="2023-08-23T17:37:00Z">
        <w:r w:rsidRPr="00A43182" w:rsidDel="00762383">
          <w:rPr>
            <w:lang w:val="sr-Cyrl-RS"/>
          </w:rPr>
          <w:delText>рол</w:delText>
        </w:r>
        <w:r w:rsidR="00F36F10" w:rsidRPr="00A43182" w:rsidDel="00762383">
          <w:rPr>
            <w:lang w:val="sr-Cyrl-RS"/>
          </w:rPr>
          <w:delText>а</w:delText>
        </w:r>
        <w:r w:rsidRPr="00A43182" w:rsidDel="00762383">
          <w:rPr>
            <w:lang w:val="sr-Cyrl-RS"/>
          </w:rPr>
          <w:delText xml:space="preserve"> </w:delText>
        </w:r>
      </w:del>
      <w:ins w:id="749" w:author="Jelena Hrnjak" w:date="2023-08-23T17:37:00Z">
        <w:r w:rsidR="00762383">
          <w:rPr>
            <w:lang w:val="sr-Cyrl-RS"/>
          </w:rPr>
          <w:t>улога</w:t>
        </w:r>
        <w:r w:rsidR="00762383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>морају имати јединствен назив</w:t>
      </w:r>
    </w:p>
    <w:p w14:paraId="04BC31B7" w14:textId="4BC8AA80" w:rsidR="0081776E" w:rsidRPr="00A43182" w:rsidRDefault="0081776E" w:rsidP="0081776E">
      <w:pPr>
        <w:pStyle w:val="Heading3"/>
        <w:rPr>
          <w:i/>
          <w:lang w:val="sr-Cyrl-RS"/>
        </w:rPr>
      </w:pPr>
      <w:bookmarkStart w:id="750" w:name="_Toc144322200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RoleInstance</w:t>
      </w:r>
      <w:bookmarkEnd w:id="750"/>
    </w:p>
    <w:p w14:paraId="694D338B" w14:textId="22365016" w:rsidR="00425A8F" w:rsidRPr="00A43182" w:rsidRDefault="00F36F10" w:rsidP="0067688E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Инстанце </w:t>
      </w:r>
      <w:commentRangeStart w:id="751"/>
      <w:del w:id="752" w:author="Jelena Hrnjak" w:date="2023-08-23T17:31:00Z">
        <w:r w:rsidRPr="004221AF" w:rsidDel="004221AF">
          <w:rPr>
            <w:color w:val="FF0000"/>
            <w:lang w:val="sr-Cyrl-RS"/>
            <w:rPrChange w:id="753" w:author="Jelena Hrnjak" w:date="2023-08-23T17:32:00Z">
              <w:rPr>
                <w:lang w:val="sr-Cyrl-RS"/>
              </w:rPr>
            </w:rPrChange>
          </w:rPr>
          <w:delText>рола</w:delText>
        </w:r>
        <w:commentRangeEnd w:id="751"/>
        <w:r w:rsidR="00906820" w:rsidRPr="004221AF" w:rsidDel="004221AF">
          <w:rPr>
            <w:rStyle w:val="CommentReference"/>
            <w:color w:val="FF0000"/>
            <w:lang w:val="en-US"/>
            <w:rPrChange w:id="754" w:author="Jelena Hrnjak" w:date="2023-08-23T17:32:00Z">
              <w:rPr>
                <w:rStyle w:val="CommentReference"/>
                <w:lang w:val="en-US"/>
              </w:rPr>
            </w:rPrChange>
          </w:rPr>
          <w:commentReference w:id="751"/>
        </w:r>
      </w:del>
      <w:ins w:id="755" w:author="Jelena Hrnjak" w:date="2023-08-23T17:31:00Z">
        <w:r w:rsidR="004221AF" w:rsidRPr="004221AF">
          <w:rPr>
            <w:color w:val="FF0000"/>
            <w:lang w:val="sr-Cyrl-RS"/>
            <w:rPrChange w:id="756" w:author="Jelena Hrnjak" w:date="2023-08-23T17:32:00Z">
              <w:rPr>
                <w:lang w:val="sr-Cyrl-RS"/>
              </w:rPr>
            </w:rPrChange>
          </w:rPr>
          <w:t>концепта који моделује улоге</w:t>
        </w:r>
      </w:ins>
      <w:r w:rsidR="0067688E" w:rsidRPr="00A43182">
        <w:rPr>
          <w:lang w:val="sr-Cyrl-RS"/>
        </w:rPr>
        <w:t xml:space="preserve">, било да је у питању енумерација или ентитет са обележјима, моделоване су помоћу концепта </w:t>
      </w:r>
      <w:r w:rsidR="0067688E" w:rsidRPr="00A43182">
        <w:rPr>
          <w:i/>
          <w:lang w:val="sr-Cyrl-RS"/>
        </w:rPr>
        <w:t>RoleInstance</w:t>
      </w:r>
      <w:r w:rsidR="00425A8F" w:rsidRPr="00A43182">
        <w:rPr>
          <w:lang w:val="sr-Cyrl-RS"/>
        </w:rPr>
        <w:t>.</w:t>
      </w:r>
      <w:r w:rsidR="00F61BB8" w:rsidRPr="00A43182">
        <w:rPr>
          <w:lang w:val="sr-Cyrl-RS"/>
        </w:rPr>
        <w:t xml:space="preserve"> Представљају </w:t>
      </w:r>
      <w:del w:id="757" w:author="Jelena Hrnjak" w:date="2023-08-23T17:32:00Z">
        <w:r w:rsidR="00F61BB8" w:rsidRPr="00A43182" w:rsidDel="004221AF">
          <w:rPr>
            <w:lang w:val="sr-Cyrl-RS"/>
          </w:rPr>
          <w:delText xml:space="preserve">роле </w:delText>
        </w:r>
      </w:del>
      <w:ins w:id="758" w:author="Jelena Hrnjak" w:date="2023-08-23T17:32:00Z">
        <w:r w:rsidR="004221AF">
          <w:rPr>
            <w:lang w:val="sr-Cyrl-RS"/>
          </w:rPr>
          <w:t>улоге</w:t>
        </w:r>
        <w:r w:rsidR="004221AF" w:rsidRPr="00A43182">
          <w:rPr>
            <w:lang w:val="sr-Cyrl-RS"/>
          </w:rPr>
          <w:t xml:space="preserve"> </w:t>
        </w:r>
      </w:ins>
      <w:r w:rsidR="00F61BB8" w:rsidRPr="00A43182">
        <w:rPr>
          <w:lang w:val="sr-Cyrl-RS"/>
        </w:rPr>
        <w:t>које је могуће доделити корисницима система како би била омогућена контрола приступа ресурсима апликације.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0E527410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C01EA56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6087BB09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521F2149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0F4CBF4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2582FB4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3B53EC" w14:textId="085EFB63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5B0F2A7F" w14:textId="2085534D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DE38F4" w14:textId="37A9AE5A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3B3BDB48" w14:textId="71FB00F7" w:rsidR="00DC3A87" w:rsidRPr="00A43182" w:rsidRDefault="00374645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кон</w:t>
            </w:r>
            <w:ins w:id="759" w:author="Vladimir Dimitrieski" w:date="2023-08-13T10:44:00Z">
              <w:r w:rsidR="00C17E42">
                <w:rPr>
                  <w:szCs w:val="24"/>
                  <w:lang w:val="sr-Cyrl-RS"/>
                </w:rPr>
                <w:t>к</w:t>
              </w:r>
            </w:ins>
            <w:r w:rsidRPr="00A43182">
              <w:rPr>
                <w:szCs w:val="24"/>
                <w:lang w:val="sr-Cyrl-RS"/>
              </w:rPr>
              <w:t xml:space="preserve">ретне </w:t>
            </w:r>
            <w:ins w:id="760" w:author="Jelena Hrnjak" w:date="2023-08-23T17:32:00Z">
              <w:r w:rsidR="004221AF">
                <w:rPr>
                  <w:szCs w:val="24"/>
                  <w:lang w:val="sr-Cyrl-RS"/>
                </w:rPr>
                <w:t>улоге</w:t>
              </w:r>
            </w:ins>
            <w:del w:id="761" w:author="Jelena Hrnjak" w:date="2023-08-23T17:32:00Z">
              <w:r w:rsidRPr="00A43182" w:rsidDel="004221AF">
                <w:rPr>
                  <w:szCs w:val="24"/>
                  <w:lang w:val="sr-Cyrl-RS"/>
                </w:rPr>
                <w:delText>роле</w:delText>
              </w:r>
            </w:del>
          </w:p>
        </w:tc>
      </w:tr>
      <w:tr w:rsidR="00DC3A87" w:rsidRPr="00A43182" w14:paraId="75DC0A70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2AB801" w14:textId="07AE4ED6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client</w:t>
            </w:r>
          </w:p>
        </w:tc>
        <w:tc>
          <w:tcPr>
            <w:tcW w:w="1890" w:type="dxa"/>
          </w:tcPr>
          <w:p w14:paraId="5DE1A6E6" w14:textId="7C7F5936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34CCC0A7" w14:textId="218D1BB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E07A1EF" w14:textId="5E8B3CBF" w:rsidR="00DC3A87" w:rsidRPr="00A43182" w:rsidRDefault="00374645" w:rsidP="00FB40E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Ознака да ли је</w:t>
            </w:r>
            <w:r w:rsidR="00224C4B" w:rsidRPr="00A43182">
              <w:rPr>
                <w:szCs w:val="24"/>
                <w:lang w:val="sr-Cyrl-RS"/>
              </w:rPr>
              <w:t xml:space="preserve"> </w:t>
            </w:r>
            <w:del w:id="762" w:author="Jelena Hrnjak" w:date="2023-08-23T17:33:00Z">
              <w:r w:rsidR="00224C4B" w:rsidRPr="00A43182" w:rsidDel="00FB40E7">
                <w:rPr>
                  <w:szCs w:val="24"/>
                  <w:lang w:val="sr-Cyrl-RS"/>
                </w:rPr>
                <w:delText xml:space="preserve">рола </w:delText>
              </w:r>
            </w:del>
            <w:ins w:id="763" w:author="Jelena Hrnjak" w:date="2023-08-23T17:33:00Z">
              <w:r w:rsidR="00FB40E7">
                <w:rPr>
                  <w:szCs w:val="24"/>
                  <w:lang w:val="sr-Cyrl-RS"/>
                </w:rPr>
                <w:t>улога</w:t>
              </w:r>
              <w:r w:rsidR="00FB40E7" w:rsidRPr="00A43182">
                <w:rPr>
                  <w:szCs w:val="24"/>
                  <w:lang w:val="sr-Cyrl-RS"/>
                </w:rPr>
                <w:t xml:space="preserve"> </w:t>
              </w:r>
            </w:ins>
            <w:r w:rsidR="00224C4B" w:rsidRPr="00A43182">
              <w:rPr>
                <w:szCs w:val="24"/>
                <w:lang w:val="sr-Cyrl-RS"/>
              </w:rPr>
              <w:t xml:space="preserve">клијент. Уколико је вредност обележја </w:t>
            </w:r>
            <w:r w:rsidR="00224C4B" w:rsidRPr="00A43182">
              <w:rPr>
                <w:i/>
                <w:szCs w:val="24"/>
                <w:lang w:val="sr-Cyrl-RS"/>
              </w:rPr>
              <w:t xml:space="preserve">false </w:t>
            </w:r>
            <w:del w:id="764" w:author="Jelena Hrnjak" w:date="2023-08-23T17:33:00Z">
              <w:r w:rsidR="00224C4B" w:rsidRPr="00A43182" w:rsidDel="00FB40E7">
                <w:rPr>
                  <w:szCs w:val="24"/>
                  <w:lang w:val="sr-Cyrl-RS"/>
                </w:rPr>
                <w:delText xml:space="preserve">рола </w:delText>
              </w:r>
            </w:del>
            <w:ins w:id="765" w:author="Jelena Hrnjak" w:date="2023-08-23T17:33:00Z">
              <w:r w:rsidR="00FB40E7">
                <w:rPr>
                  <w:szCs w:val="24"/>
                  <w:lang w:val="sr-Cyrl-RS"/>
                </w:rPr>
                <w:t>улога</w:t>
              </w:r>
              <w:r w:rsidR="00FB40E7" w:rsidRPr="00A43182">
                <w:rPr>
                  <w:szCs w:val="24"/>
                  <w:lang w:val="sr-Cyrl-RS"/>
                </w:rPr>
                <w:t xml:space="preserve"> </w:t>
              </w:r>
            </w:ins>
            <w:r w:rsidR="00224C4B" w:rsidRPr="00A43182">
              <w:rPr>
                <w:szCs w:val="24"/>
                <w:lang w:val="sr-Cyrl-RS"/>
              </w:rPr>
              <w:t>је администраторска</w:t>
            </w:r>
          </w:p>
        </w:tc>
      </w:tr>
    </w:tbl>
    <w:p w14:paraId="25176AEF" w14:textId="28072B79" w:rsidR="00A05E5F" w:rsidRPr="00A43182" w:rsidRDefault="00684BB7" w:rsidP="00E64DCF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4.8 – Обележја концепта </w:t>
      </w:r>
      <w:r w:rsidRPr="00A43182">
        <w:rPr>
          <w:i/>
          <w:lang w:val="sr-Cyrl-RS"/>
        </w:rPr>
        <w:t>RoleInstance</w:t>
      </w:r>
    </w:p>
    <w:p w14:paraId="06371192" w14:textId="07A3A208" w:rsidR="00555B86" w:rsidRPr="00A43182" w:rsidRDefault="00555B86" w:rsidP="00555B86">
      <w:pPr>
        <w:pStyle w:val="Heading3"/>
        <w:rPr>
          <w:i/>
          <w:lang w:val="sr-Cyrl-RS"/>
        </w:rPr>
      </w:pPr>
      <w:bookmarkStart w:id="766" w:name="_Toc144322201"/>
      <w:r w:rsidRPr="00A43182">
        <w:rPr>
          <w:lang w:val="sr-Cyrl-RS"/>
        </w:rPr>
        <w:lastRenderedPageBreak/>
        <w:t xml:space="preserve">Концепт </w:t>
      </w:r>
      <w:r w:rsidRPr="00A43182">
        <w:rPr>
          <w:i/>
          <w:lang w:val="sr-Cyrl-RS"/>
        </w:rPr>
        <w:t>Endpoint</w:t>
      </w:r>
      <w:bookmarkEnd w:id="766"/>
    </w:p>
    <w:p w14:paraId="363AA108" w14:textId="4C52633C" w:rsidR="00555B86" w:rsidRPr="00A43182" w:rsidRDefault="009877BD" w:rsidP="009877BD">
      <w:pPr>
        <w:pStyle w:val="Obiantekst"/>
        <w:ind w:firstLine="360"/>
        <w:rPr>
          <w:lang w:val="sr-Cyrl-RS"/>
        </w:rPr>
      </w:pPr>
      <w:r w:rsidRPr="00A43182">
        <w:rPr>
          <w:i/>
          <w:lang w:val="sr-Cyrl-RS"/>
        </w:rPr>
        <w:t xml:space="preserve">Endpoint </w:t>
      </w:r>
      <w:r w:rsidRPr="00A43182">
        <w:rPr>
          <w:lang w:val="sr-Cyrl-RS"/>
        </w:rPr>
        <w:t xml:space="preserve">је концепт који представља тачку комуникације између </w:t>
      </w:r>
      <w:r w:rsidR="00070374" w:rsidRPr="00A43182">
        <w:rPr>
          <w:lang w:val="sr-Cyrl-RS"/>
        </w:rPr>
        <w:t>корисника</w:t>
      </w:r>
      <w:r w:rsidRPr="00A43182">
        <w:rPr>
          <w:lang w:val="sr-Cyrl-RS"/>
        </w:rPr>
        <w:t xml:space="preserve"> и</w:t>
      </w:r>
      <w:r w:rsidR="00070374" w:rsidRPr="00A43182">
        <w:rPr>
          <w:lang w:val="sr-Cyrl-RS"/>
        </w:rPr>
        <w:t xml:space="preserve"> апликације, што га чини битним елементом</w:t>
      </w:r>
      <w:r w:rsidR="00854E14" w:rsidRPr="00A43182">
        <w:rPr>
          <w:lang w:val="sr-Cyrl-RS"/>
        </w:rPr>
        <w:t xml:space="preserve"> за контролу приступа, односно саму безбедност апликације</w:t>
      </w:r>
      <w:r w:rsidR="000D1441" w:rsidRPr="00A43182">
        <w:rPr>
          <w:lang w:val="sr-Cyrl-RS"/>
        </w:rPr>
        <w:t>.</w:t>
      </w:r>
      <w:r w:rsidR="00096805" w:rsidRPr="00A43182">
        <w:rPr>
          <w:lang w:val="sr-Cyrl-RS"/>
        </w:rPr>
        <w:t xml:space="preserve"> </w:t>
      </w:r>
      <w:r w:rsidR="009A6D98" w:rsidRPr="0049611C">
        <w:rPr>
          <w:color w:val="FF0000"/>
          <w:lang w:val="sr-Cyrl-RS"/>
          <w:rPrChange w:id="767" w:author="Jelena Hrnjak" w:date="2023-08-23T17:40:00Z">
            <w:rPr>
              <w:lang w:val="sr-Cyrl-RS"/>
            </w:rPr>
          </w:rPrChange>
        </w:rPr>
        <w:t>Корисници комуницирају са сервером путем</w:t>
      </w:r>
      <w:ins w:id="768" w:author="Jelena Hrnjak" w:date="2023-08-23T17:40:00Z">
        <w:r w:rsidR="0049611C" w:rsidRPr="0049611C">
          <w:rPr>
            <w:color w:val="FF0000"/>
            <w:lang w:val="sr-Cyrl-RS"/>
            <w:rPrChange w:id="769" w:author="Jelena Hrnjak" w:date="2023-08-23T17:40:00Z">
              <w:rPr>
                <w:lang w:val="sr-Cyrl-RS"/>
              </w:rPr>
            </w:rPrChange>
          </w:rPr>
          <w:t xml:space="preserve"> </w:t>
        </w:r>
      </w:ins>
      <w:del w:id="770" w:author="Jelena Hrnjak" w:date="2023-08-23T17:40:00Z">
        <w:r w:rsidR="009A6D98" w:rsidRPr="0049611C" w:rsidDel="0049611C">
          <w:rPr>
            <w:color w:val="FF0000"/>
            <w:lang w:val="sr-Cyrl-RS"/>
            <w:rPrChange w:id="771" w:author="Jelena Hrnjak" w:date="2023-08-23T17:40:00Z">
              <w:rPr>
                <w:lang w:val="sr-Cyrl-RS"/>
              </w:rPr>
            </w:rPrChange>
          </w:rPr>
          <w:delText xml:space="preserve"> </w:delText>
        </w:r>
      </w:del>
      <w:ins w:id="772" w:author="Jelena Hrnjak" w:date="2023-08-23T17:40:00Z">
        <w:r w:rsidR="0049611C" w:rsidRPr="0049611C">
          <w:rPr>
            <w:color w:val="FF0000"/>
            <w:lang w:val="sr-Cyrl-RS"/>
            <w:rPrChange w:id="773" w:author="Jelena Hrnjak" w:date="2023-08-23T17:40:00Z">
              <w:rPr>
                <w:lang w:val="sr-Cyrl-RS"/>
              </w:rPr>
            </w:rPrChange>
          </w:rPr>
          <w:t xml:space="preserve">тачки комуникације </w:t>
        </w:r>
      </w:ins>
      <w:del w:id="774" w:author="Jelena Hrnjak" w:date="2023-08-23T17:40:00Z">
        <w:r w:rsidR="00070374" w:rsidRPr="0049611C" w:rsidDel="0049611C">
          <w:rPr>
            <w:i/>
            <w:color w:val="FF0000"/>
            <w:lang w:val="sr-Cyrl-RS"/>
            <w:rPrChange w:id="775" w:author="Jelena Hrnjak" w:date="2023-08-23T17:40:00Z">
              <w:rPr>
                <w:i/>
                <w:lang w:val="sr-Cyrl-RS"/>
              </w:rPr>
            </w:rPrChange>
          </w:rPr>
          <w:delText xml:space="preserve">endpointa </w:delText>
        </w:r>
        <w:r w:rsidR="009A6D98" w:rsidRPr="0049611C" w:rsidDel="0049611C">
          <w:rPr>
            <w:i/>
            <w:color w:val="FF0000"/>
            <w:lang w:val="sr-Cyrl-RS"/>
            <w:rPrChange w:id="776" w:author="Jelena Hrnjak" w:date="2023-08-23T17:40:00Z">
              <w:rPr>
                <w:i/>
                <w:lang w:val="sr-Cyrl-RS"/>
              </w:rPr>
            </w:rPrChange>
          </w:rPr>
          <w:delText xml:space="preserve"> </w:delText>
        </w:r>
      </w:del>
      <w:r w:rsidR="009A6D98" w:rsidRPr="0049611C">
        <w:rPr>
          <w:color w:val="FF0000"/>
          <w:lang w:val="sr-Cyrl-RS"/>
          <w:rPrChange w:id="777" w:author="Jelena Hrnjak" w:date="2023-08-23T17:40:00Z">
            <w:rPr>
              <w:lang w:val="sr-Cyrl-RS"/>
            </w:rPr>
          </w:rPrChange>
        </w:rPr>
        <w:t xml:space="preserve">шаљући захтеве за извршавање одређених </w:t>
      </w:r>
      <w:r w:rsidR="00810A7B" w:rsidRPr="0049611C">
        <w:rPr>
          <w:color w:val="FF0000"/>
          <w:lang w:val="sr-Cyrl-RS"/>
          <w:rPrChange w:id="778" w:author="Jelena Hrnjak" w:date="2023-08-23T17:40:00Z">
            <w:rPr>
              <w:lang w:val="sr-Cyrl-RS"/>
            </w:rPr>
          </w:rPrChange>
        </w:rPr>
        <w:t>функционалности.</w:t>
      </w:r>
      <w:r w:rsidR="00810A7B" w:rsidRPr="00A43182">
        <w:rPr>
          <w:lang w:val="sr-Cyrl-RS"/>
        </w:rPr>
        <w:t xml:space="preserve"> </w:t>
      </w:r>
      <w:r w:rsidR="00096805" w:rsidRPr="00A43182">
        <w:rPr>
          <w:lang w:val="sr-Cyrl-RS"/>
        </w:rPr>
        <w:t xml:space="preserve">Асоцијација </w:t>
      </w:r>
      <w:r w:rsidR="00096805" w:rsidRPr="00A43182">
        <w:rPr>
          <w:i/>
          <w:lang w:val="sr-Cyrl-RS"/>
        </w:rPr>
        <w:t xml:space="preserve">role_authorities </w:t>
      </w:r>
      <w:r w:rsidR="00096805" w:rsidRPr="00A43182">
        <w:rPr>
          <w:lang w:val="sr-Cyrl-RS"/>
        </w:rPr>
        <w:t xml:space="preserve">описује </w:t>
      </w:r>
      <w:del w:id="779" w:author="Jelena Hrnjak" w:date="2023-08-23T17:33:00Z">
        <w:r w:rsidR="00096805" w:rsidRPr="00A43182" w:rsidDel="00E33109">
          <w:rPr>
            <w:lang w:val="sr-Cyrl-RS"/>
          </w:rPr>
          <w:delText xml:space="preserve">роле </w:delText>
        </w:r>
      </w:del>
      <w:ins w:id="780" w:author="Jelena Hrnjak" w:date="2023-08-23T17:33:00Z">
        <w:r w:rsidR="00E33109">
          <w:rPr>
            <w:lang w:val="sr-Cyrl-RS"/>
          </w:rPr>
          <w:t>улоге</w:t>
        </w:r>
        <w:r w:rsidR="00E33109" w:rsidRPr="00A43182">
          <w:rPr>
            <w:lang w:val="sr-Cyrl-RS"/>
          </w:rPr>
          <w:t xml:space="preserve"> </w:t>
        </w:r>
      </w:ins>
      <w:del w:id="781" w:author="Jelena Hrnjak" w:date="2023-08-23T17:41:00Z">
        <w:r w:rsidR="00096805" w:rsidRPr="00A43182" w:rsidDel="00AC537D">
          <w:rPr>
            <w:lang w:val="sr-Cyrl-RS"/>
          </w:rPr>
          <w:delText xml:space="preserve">којима </w:delText>
        </w:r>
      </w:del>
      <w:ins w:id="782" w:author="Jelena Hrnjak" w:date="2023-08-23T17:41:00Z">
        <w:r w:rsidR="00AC537D">
          <w:rPr>
            <w:lang w:val="sr-Cyrl-RS"/>
          </w:rPr>
          <w:t xml:space="preserve">које имају </w:t>
        </w:r>
      </w:ins>
      <w:del w:id="783" w:author="Jelena Hrnjak" w:date="2023-08-23T17:41:00Z">
        <w:r w:rsidR="00096805" w:rsidRPr="00A43182" w:rsidDel="00AC537D">
          <w:rPr>
            <w:lang w:val="sr-Cyrl-RS"/>
          </w:rPr>
          <w:delText xml:space="preserve">је </w:delText>
        </w:r>
      </w:del>
      <w:r w:rsidR="00096805" w:rsidRPr="00A43182">
        <w:rPr>
          <w:lang w:val="sr-Cyrl-RS"/>
        </w:rPr>
        <w:t>дозвољен приступ</w:t>
      </w:r>
      <w:r w:rsidR="009A6D98" w:rsidRPr="00A43182">
        <w:rPr>
          <w:lang w:val="sr-Cyrl-RS"/>
        </w:rPr>
        <w:t xml:space="preserve"> </w:t>
      </w:r>
      <w:ins w:id="784" w:author="Jelena Hrnjak" w:date="2023-08-23T17:41:00Z">
        <w:r w:rsidR="00AC537D">
          <w:rPr>
            <w:lang w:val="sr-Cyrl-RS"/>
          </w:rPr>
          <w:t>методи</w:t>
        </w:r>
      </w:ins>
      <w:del w:id="785" w:author="Jelena Hrnjak" w:date="2023-08-23T17:41:00Z">
        <w:r w:rsidR="009A6D98" w:rsidRPr="00A43182" w:rsidDel="00AC537D">
          <w:rPr>
            <w:i/>
            <w:lang w:val="sr-Cyrl-RS"/>
          </w:rPr>
          <w:delText>endpoint</w:delText>
        </w:r>
        <w:r w:rsidR="009A6D98" w:rsidRPr="00A43182" w:rsidDel="00AC537D">
          <w:rPr>
            <w:lang w:val="sr-Cyrl-RS"/>
          </w:rPr>
          <w:delText>-у</w:delText>
        </w:r>
      </w:del>
      <w:r w:rsidR="00096805" w:rsidRPr="00A43182">
        <w:rPr>
          <w:lang w:val="sr-Cyrl-RS"/>
        </w:rPr>
        <w:t xml:space="preserve">, односно </w:t>
      </w:r>
      <w:del w:id="786" w:author="Jelena Hrnjak" w:date="2023-08-23T17:33:00Z">
        <w:r w:rsidR="00933E3E" w:rsidRPr="00A43182" w:rsidDel="00E33109">
          <w:rPr>
            <w:lang w:val="sr-Cyrl-RS"/>
          </w:rPr>
          <w:delText xml:space="preserve">роле </w:delText>
        </w:r>
      </w:del>
      <w:ins w:id="787" w:author="Jelena Hrnjak" w:date="2023-08-23T17:33:00Z">
        <w:r w:rsidR="00E33109">
          <w:rPr>
            <w:lang w:val="sr-Cyrl-RS"/>
          </w:rPr>
          <w:t>улоге</w:t>
        </w:r>
        <w:r w:rsidR="00E33109" w:rsidRPr="00A43182">
          <w:rPr>
            <w:lang w:val="sr-Cyrl-RS"/>
          </w:rPr>
          <w:t xml:space="preserve"> </w:t>
        </w:r>
      </w:ins>
      <w:r w:rsidR="00933E3E" w:rsidRPr="00A43182">
        <w:rPr>
          <w:lang w:val="sr-Cyrl-RS"/>
        </w:rPr>
        <w:t>које имају овлашћење да приступе одређеној</w:t>
      </w:r>
      <w:r w:rsidR="00096805" w:rsidRPr="00A43182">
        <w:rPr>
          <w:lang w:val="sr-Cyrl-RS"/>
        </w:rPr>
        <w:t xml:space="preserve"> функционалност</w:t>
      </w:r>
      <w:r w:rsidR="00933E3E" w:rsidRPr="00A43182">
        <w:rPr>
          <w:lang w:val="sr-Cyrl-RS"/>
        </w:rPr>
        <w:t>и сист</w:t>
      </w:r>
      <w:ins w:id="788" w:author="Vladimir Dimitrieski" w:date="2023-08-13T10:45:00Z">
        <w:r w:rsidR="0059780D">
          <w:rPr>
            <w:lang w:val="sr-Cyrl-RS"/>
          </w:rPr>
          <w:t>е</w:t>
        </w:r>
      </w:ins>
      <w:r w:rsidR="00933E3E" w:rsidRPr="00A43182">
        <w:rPr>
          <w:lang w:val="sr-Cyrl-RS"/>
        </w:rPr>
        <w:t>м</w:t>
      </w:r>
      <w:del w:id="789" w:author="Vladimir Dimitrieski" w:date="2023-08-13T10:45:00Z">
        <w:r w:rsidR="00933E3E" w:rsidRPr="00A43182" w:rsidDel="0059780D">
          <w:rPr>
            <w:lang w:val="sr-Cyrl-RS"/>
          </w:rPr>
          <w:delText>е</w:delText>
        </w:r>
      </w:del>
      <w:r w:rsidR="00933E3E" w:rsidRPr="00A43182">
        <w:rPr>
          <w:lang w:val="sr-Cyrl-RS"/>
        </w:rPr>
        <w:t>а</w:t>
      </w:r>
      <w:r w:rsidR="00096805" w:rsidRPr="00A43182">
        <w:rPr>
          <w:lang w:val="sr-Cyrl-RS"/>
        </w:rPr>
        <w:t>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1885"/>
        <w:gridCol w:w="2070"/>
        <w:gridCol w:w="1800"/>
        <w:gridCol w:w="3117"/>
      </w:tblGrid>
      <w:tr w:rsidR="00555B86" w:rsidRPr="00A43182" w14:paraId="58014C08" w14:textId="77777777" w:rsidTr="00CD58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09A9D4ED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2070" w:type="dxa"/>
          </w:tcPr>
          <w:p w14:paraId="535A3521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800" w:type="dxa"/>
          </w:tcPr>
          <w:p w14:paraId="46B5133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117" w:type="dxa"/>
          </w:tcPr>
          <w:p w14:paraId="2BAE47B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555B86" w:rsidRPr="00A43182" w14:paraId="4FF41142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44CEBCFA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url</w:t>
            </w:r>
          </w:p>
        </w:tc>
        <w:tc>
          <w:tcPr>
            <w:tcW w:w="2070" w:type="dxa"/>
          </w:tcPr>
          <w:p w14:paraId="4A349624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800" w:type="dxa"/>
          </w:tcPr>
          <w:p w14:paraId="5E70BC51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25F55614" w14:textId="2030DB9C" w:rsidR="00555B86" w:rsidRPr="00A43182" w:rsidRDefault="00555B86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 Путања, односно </w:t>
            </w:r>
            <w:r w:rsidRPr="00A43182">
              <w:rPr>
                <w:i/>
                <w:szCs w:val="24"/>
                <w:lang w:val="sr-Cyrl-RS"/>
              </w:rPr>
              <w:t>URL</w:t>
            </w:r>
            <w:r w:rsidRPr="00A43182">
              <w:rPr>
                <w:szCs w:val="24"/>
                <w:lang w:val="sr-Cyrl-RS"/>
              </w:rPr>
              <w:t xml:space="preserve"> адреса </w:t>
            </w:r>
            <w:del w:id="790" w:author="Jelena Hrnjak" w:date="2023-08-23T17:41:00Z">
              <w:r w:rsidRPr="00A43182" w:rsidDel="00AC537D">
                <w:rPr>
                  <w:i/>
                  <w:szCs w:val="24"/>
                  <w:lang w:val="sr-Cyrl-RS"/>
                </w:rPr>
                <w:delText>endpoint-</w:delText>
              </w:r>
              <w:r w:rsidRPr="00A43182" w:rsidDel="00AC537D">
                <w:rPr>
                  <w:szCs w:val="24"/>
                  <w:lang w:val="sr-Cyrl-RS"/>
                </w:rPr>
                <w:delText>а</w:delText>
              </w:r>
            </w:del>
            <w:ins w:id="791" w:author="Jelena Hrnjak" w:date="2023-08-23T17:41:00Z">
              <w:r w:rsidR="00AC537D">
                <w:rPr>
                  <w:szCs w:val="24"/>
                  <w:lang w:val="sr-Cyrl-RS"/>
                </w:rPr>
                <w:t>методе</w:t>
              </w:r>
            </w:ins>
            <w:del w:id="792" w:author="Jelena Hrnjak" w:date="2023-08-23T17:41:00Z">
              <w:r w:rsidRPr="00A43182" w:rsidDel="00AC537D">
                <w:rPr>
                  <w:szCs w:val="24"/>
                  <w:lang w:val="sr-Cyrl-RS"/>
                </w:rPr>
                <w:delText>,</w:delText>
              </w:r>
            </w:del>
          </w:p>
        </w:tc>
      </w:tr>
      <w:tr w:rsidR="00555B86" w:rsidRPr="00A43182" w14:paraId="23848A0B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61470291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2070" w:type="dxa"/>
          </w:tcPr>
          <w:p w14:paraId="7C3A5C99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EEndpointType</w:t>
            </w:r>
          </w:p>
        </w:tc>
        <w:tc>
          <w:tcPr>
            <w:tcW w:w="1800" w:type="dxa"/>
          </w:tcPr>
          <w:p w14:paraId="65FF574F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0FC56A1D" w14:textId="729FDC22" w:rsidR="00555B86" w:rsidRPr="00A43182" w:rsidRDefault="00555B86" w:rsidP="001D0AFF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</w:t>
            </w:r>
            <w:ins w:id="793" w:author="Jelena Hrnjak" w:date="2023-08-23T17:41:00Z">
              <w:r w:rsidR="00AC537D">
                <w:rPr>
                  <w:szCs w:val="24"/>
                  <w:lang w:val="sr-Cyrl-RS"/>
                </w:rPr>
                <w:t>методе</w:t>
              </w:r>
            </w:ins>
            <w:del w:id="794" w:author="Jelena Hrnjak" w:date="2023-08-23T17:41:00Z">
              <w:r w:rsidRPr="00A43182" w:rsidDel="00AC537D">
                <w:rPr>
                  <w:i/>
                  <w:szCs w:val="24"/>
                  <w:lang w:val="sr-Cyrl-RS"/>
                </w:rPr>
                <w:delText>endpoint</w:delText>
              </w:r>
              <w:r w:rsidRPr="00A43182" w:rsidDel="00AC537D">
                <w:rPr>
                  <w:szCs w:val="24"/>
                  <w:lang w:val="sr-Cyrl-RS"/>
                </w:rPr>
                <w:delText>-a</w:delText>
              </w:r>
            </w:del>
            <w:r w:rsidRPr="00A43182">
              <w:rPr>
                <w:szCs w:val="24"/>
                <w:lang w:val="sr-Cyrl-RS"/>
              </w:rPr>
              <w:t>, где су могуће вредности регистрација (</w:t>
            </w:r>
            <w:r w:rsidRPr="00A43182">
              <w:rPr>
                <w:i/>
                <w:szCs w:val="24"/>
                <w:lang w:val="sr-Cyrl-RS"/>
              </w:rPr>
              <w:t>REGISTRATION</w:t>
            </w:r>
            <w:r w:rsidRPr="00A43182">
              <w:rPr>
                <w:szCs w:val="24"/>
                <w:lang w:val="sr-Cyrl-RS"/>
              </w:rPr>
              <w:t xml:space="preserve">), </w:t>
            </w:r>
            <w:r w:rsidR="001D0AFF">
              <w:rPr>
                <w:szCs w:val="24"/>
                <w:lang w:val="sr-Cyrl-RS"/>
              </w:rPr>
              <w:t>пријава</w:t>
            </w:r>
            <w:r w:rsidRPr="00A43182">
              <w:rPr>
                <w:szCs w:val="24"/>
                <w:lang w:val="sr-Cyrl-RS"/>
              </w:rPr>
              <w:t xml:space="preserve"> (</w:t>
            </w:r>
            <w:r w:rsidRPr="00A43182">
              <w:rPr>
                <w:i/>
                <w:szCs w:val="24"/>
                <w:lang w:val="sr-Cyrl-RS"/>
              </w:rPr>
              <w:t>LOGIN</w:t>
            </w:r>
            <w:r w:rsidRPr="00A43182">
              <w:rPr>
                <w:szCs w:val="24"/>
                <w:lang w:val="sr-Cyrl-RS"/>
              </w:rPr>
              <w:t xml:space="preserve">), </w:t>
            </w:r>
            <w:r w:rsidR="001D0AFF">
              <w:rPr>
                <w:szCs w:val="24"/>
                <w:lang w:val="sr-Cyrl-RS"/>
              </w:rPr>
              <w:t>одјава</w:t>
            </w:r>
            <w:r w:rsidRPr="00A43182">
              <w:rPr>
                <w:szCs w:val="24"/>
                <w:lang w:val="sr-Cyrl-RS"/>
              </w:rPr>
              <w:t xml:space="preserve"> (</w:t>
            </w:r>
            <w:r w:rsidRPr="00A43182">
              <w:rPr>
                <w:i/>
                <w:szCs w:val="24"/>
                <w:lang w:val="sr-Cyrl-RS"/>
              </w:rPr>
              <w:t>LOGOUT</w:t>
            </w:r>
            <w:r w:rsidRPr="00A43182">
              <w:rPr>
                <w:szCs w:val="24"/>
                <w:lang w:val="sr-Cyrl-RS"/>
              </w:rPr>
              <w:t>) и друго (</w:t>
            </w:r>
            <w:r w:rsidRPr="00A43182">
              <w:rPr>
                <w:i/>
                <w:szCs w:val="24"/>
                <w:lang w:val="sr-Cyrl-RS"/>
              </w:rPr>
              <w:t>OTHER</w:t>
            </w:r>
            <w:r w:rsidRPr="00A43182">
              <w:rPr>
                <w:szCs w:val="24"/>
                <w:lang w:val="sr-Cyrl-RS"/>
              </w:rPr>
              <w:t>)</w:t>
            </w:r>
          </w:p>
        </w:tc>
      </w:tr>
      <w:tr w:rsidR="00555B86" w:rsidRPr="00A43182" w14:paraId="633BC7BD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2EB0819E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methodName</w:t>
            </w:r>
          </w:p>
        </w:tc>
        <w:tc>
          <w:tcPr>
            <w:tcW w:w="2070" w:type="dxa"/>
          </w:tcPr>
          <w:p w14:paraId="44695806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800" w:type="dxa"/>
          </w:tcPr>
          <w:p w14:paraId="1862BEEA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1F42DD98" w14:textId="28977BC1" w:rsidR="00555B86" w:rsidRPr="00A43182" w:rsidRDefault="00555B86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методе</w:t>
            </w:r>
            <w:del w:id="795" w:author="Jelena Hrnjak" w:date="2023-08-23T17:41:00Z">
              <w:r w:rsidRPr="00A43182" w:rsidDel="00AC537D">
                <w:rPr>
                  <w:szCs w:val="24"/>
                  <w:lang w:val="sr-Cyrl-RS"/>
                </w:rPr>
                <w:delText xml:space="preserve"> на коју се односи </w:delText>
              </w:r>
              <w:r w:rsidRPr="00A43182" w:rsidDel="00AC537D">
                <w:rPr>
                  <w:i/>
                  <w:szCs w:val="24"/>
                  <w:lang w:val="sr-Cyrl-RS"/>
                </w:rPr>
                <w:delText>endpoint</w:delText>
              </w:r>
            </w:del>
          </w:p>
        </w:tc>
      </w:tr>
      <w:tr w:rsidR="00555B86" w:rsidRPr="00A43182" w14:paraId="19F4F5BF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076A8E5B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method</w:t>
            </w:r>
          </w:p>
        </w:tc>
        <w:tc>
          <w:tcPr>
            <w:tcW w:w="2070" w:type="dxa"/>
          </w:tcPr>
          <w:p w14:paraId="1DE3F3BB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EEndpointMethod</w:t>
            </w:r>
          </w:p>
        </w:tc>
        <w:tc>
          <w:tcPr>
            <w:tcW w:w="1800" w:type="dxa"/>
          </w:tcPr>
          <w:p w14:paraId="4D0A0907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117" w:type="dxa"/>
          </w:tcPr>
          <w:p w14:paraId="15091EF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 xml:space="preserve">HTTP </w:t>
            </w:r>
            <w:r w:rsidRPr="00A43182">
              <w:rPr>
                <w:szCs w:val="24"/>
                <w:lang w:val="sr-Cyrl-RS"/>
              </w:rPr>
              <w:t xml:space="preserve">метод који означава каква је врста захтева,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 xml:space="preserve">GET, POST, PUT </w:t>
            </w:r>
            <w:r w:rsidRPr="00A43182">
              <w:rPr>
                <w:szCs w:val="24"/>
                <w:lang w:val="sr-Cyrl-RS"/>
              </w:rPr>
              <w:t xml:space="preserve">и </w:t>
            </w:r>
            <w:r w:rsidRPr="00A43182">
              <w:rPr>
                <w:i/>
                <w:szCs w:val="24"/>
                <w:lang w:val="sr-Cyrl-RS"/>
              </w:rPr>
              <w:t>DELETE</w:t>
            </w:r>
          </w:p>
        </w:tc>
      </w:tr>
    </w:tbl>
    <w:p w14:paraId="65844CF8" w14:textId="7A868690" w:rsidR="00555B86" w:rsidRPr="00A43182" w:rsidRDefault="00555B86" w:rsidP="00555B8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4.9 – Обележја концепта </w:t>
      </w:r>
      <w:r w:rsidRPr="00A43182">
        <w:rPr>
          <w:i/>
          <w:lang w:val="sr-Cyrl-RS"/>
        </w:rPr>
        <w:t>Endpoint</w:t>
      </w:r>
    </w:p>
    <w:p w14:paraId="1F89A2DB" w14:textId="77777777" w:rsidR="00555B86" w:rsidRPr="00A43182" w:rsidRDefault="00555B86" w:rsidP="00555B86">
      <w:pPr>
        <w:pStyle w:val="BodyText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06"/>
        <w:gridCol w:w="2034"/>
        <w:gridCol w:w="1777"/>
        <w:gridCol w:w="3155"/>
      </w:tblGrid>
      <w:tr w:rsidR="00555B86" w:rsidRPr="00A43182" w14:paraId="0C419A91" w14:textId="77777777" w:rsidTr="00CD58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4" w:type="pct"/>
          </w:tcPr>
          <w:p w14:paraId="7E398073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176" w:type="pct"/>
          </w:tcPr>
          <w:p w14:paraId="7F01B44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12" w:type="pct"/>
          </w:tcPr>
          <w:p w14:paraId="7F6D4B2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08" w:type="pct"/>
          </w:tcPr>
          <w:p w14:paraId="1EE9D949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555B86" w:rsidRPr="00A43182" w14:paraId="7A1B5329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4" w:type="pct"/>
          </w:tcPr>
          <w:p w14:paraId="4BD3665F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role_authorities</w:t>
            </w:r>
          </w:p>
        </w:tc>
        <w:tc>
          <w:tcPr>
            <w:tcW w:w="1176" w:type="pct"/>
          </w:tcPr>
          <w:p w14:paraId="080B1F1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RoleInstance</w:t>
            </w:r>
          </w:p>
        </w:tc>
        <w:tc>
          <w:tcPr>
            <w:tcW w:w="912" w:type="pct"/>
          </w:tcPr>
          <w:p w14:paraId="2DB52B6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08" w:type="pct"/>
          </w:tcPr>
          <w:p w14:paraId="1A4F9532" w14:textId="55593732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del w:id="796" w:author="Jelena Hrnjak" w:date="2023-08-23T17:34:00Z">
              <w:r w:rsidRPr="00A43182" w:rsidDel="00E33109">
                <w:rPr>
                  <w:szCs w:val="24"/>
                  <w:lang w:val="sr-Cyrl-RS"/>
                </w:rPr>
                <w:delText xml:space="preserve">Роле </w:delText>
              </w:r>
            </w:del>
            <w:ins w:id="797" w:author="Jelena Hrnjak" w:date="2023-08-23T17:34:00Z">
              <w:r w:rsidR="00E33109">
                <w:rPr>
                  <w:szCs w:val="24"/>
                  <w:lang w:val="sr-Cyrl-RS"/>
                </w:rPr>
                <w:t>Улоге</w:t>
              </w:r>
              <w:r w:rsidR="00E33109" w:rsidRPr="00A43182">
                <w:rPr>
                  <w:szCs w:val="24"/>
                  <w:lang w:val="sr-Cyrl-RS"/>
                </w:rPr>
                <w:t xml:space="preserve"> </w:t>
              </w:r>
            </w:ins>
            <w:r w:rsidRPr="00A43182">
              <w:rPr>
                <w:szCs w:val="24"/>
                <w:lang w:val="sr-Cyrl-RS"/>
              </w:rPr>
              <w:t xml:space="preserve">које имају право приступа </w:t>
            </w:r>
            <w:ins w:id="798" w:author="Jelena Hrnjak" w:date="2023-08-23T17:42:00Z">
              <w:r w:rsidR="004F6EBE">
                <w:rPr>
                  <w:szCs w:val="24"/>
                  <w:lang w:val="sr-Cyrl-RS"/>
                </w:rPr>
                <w:t>методи</w:t>
              </w:r>
            </w:ins>
            <w:del w:id="799" w:author="Jelena Hrnjak" w:date="2023-08-23T17:42:00Z">
              <w:r w:rsidRPr="00A43182" w:rsidDel="004F6EBE">
                <w:rPr>
                  <w:i/>
                  <w:szCs w:val="24"/>
                  <w:lang w:val="sr-Cyrl-RS"/>
                </w:rPr>
                <w:delText>endpoint</w:delText>
              </w:r>
              <w:r w:rsidRPr="00A43182" w:rsidDel="004F6EBE">
                <w:rPr>
                  <w:szCs w:val="24"/>
                  <w:lang w:val="sr-Cyrl-RS"/>
                </w:rPr>
                <w:delText>-у</w:delText>
              </w:r>
            </w:del>
          </w:p>
        </w:tc>
      </w:tr>
    </w:tbl>
    <w:p w14:paraId="05524E59" w14:textId="21FB55AC" w:rsidR="00555B86" w:rsidRPr="00A43182" w:rsidRDefault="00555B86" w:rsidP="00555B8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4.10 – Асоцијације концепта </w:t>
      </w:r>
      <w:r w:rsidRPr="00A43182">
        <w:rPr>
          <w:i/>
          <w:lang w:val="sr-Cyrl-RS"/>
        </w:rPr>
        <w:t>Endpoint</w:t>
      </w:r>
    </w:p>
    <w:p w14:paraId="51391B05" w14:textId="3087C221" w:rsidR="00555B86" w:rsidRPr="00A43182" w:rsidRDefault="00160787" w:rsidP="007E370A">
      <w:pPr>
        <w:pStyle w:val="Obiantekst"/>
        <w:rPr>
          <w:lang w:val="sr-Cyrl-RS"/>
        </w:rPr>
      </w:pPr>
      <w:r w:rsidRPr="00A43182">
        <w:rPr>
          <w:i/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98ECA1" wp14:editId="47F6DB63">
                <wp:simplePos x="0" y="0"/>
                <wp:positionH relativeFrom="margin">
                  <wp:align>right</wp:align>
                </wp:positionH>
                <wp:positionV relativeFrom="paragraph">
                  <wp:posOffset>1002665</wp:posOffset>
                </wp:positionV>
                <wp:extent cx="5610225" cy="436245"/>
                <wp:effectExtent l="0" t="0" r="28575" b="20955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436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7371F9" w14:textId="77777777" w:rsidR="00D06530" w:rsidRDefault="00D06530" w:rsidP="00AC051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urlStartsWithForwardSlash(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'Endpoint URL should start with a forward </w:t>
                            </w:r>
                          </w:p>
                          <w:p w14:paraId="54222FC7" w14:textId="48927A87" w:rsidR="00D06530" w:rsidRDefault="00D06530" w:rsidP="00AC051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slash!'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8ECA1" id="Text Box 21" o:spid="_x0000_s1042" type="#_x0000_t202" style="position:absolute;left:0;text-align:left;margin-left:390.55pt;margin-top:78.95pt;width:441.75pt;height:34.3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" fillcolor="white [3201]" strokeweight=".5pt">
                <v:textbox>
                  <w:txbxContent>
                    <w:p w14:paraId="367371F9" w14:textId="77777777" w:rsidR="00D06530" w:rsidRDefault="00D06530" w:rsidP="00AC051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urlStartsWithForwardSlash(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'Endpoint URL should start with a forward </w:t>
                      </w:r>
                    </w:p>
                    <w:p w14:paraId="54222FC7" w14:textId="48927A87" w:rsidR="00D06530" w:rsidRDefault="00D06530" w:rsidP="00AC0514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slash!'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64DCF" w:rsidRPr="00A43182">
        <w:rPr>
          <w:lang w:val="sr-Cyrl-RS"/>
        </w:rPr>
        <w:tab/>
      </w:r>
      <w:r w:rsidR="00503A4C" w:rsidRPr="00A43182">
        <w:rPr>
          <w:lang w:val="sr-Cyrl-RS"/>
        </w:rPr>
        <w:t xml:space="preserve">Ограничење </w:t>
      </w:r>
      <w:r w:rsidR="000D7255" w:rsidRPr="00A43182">
        <w:rPr>
          <w:i/>
          <w:lang w:val="sr-Cyrl-RS"/>
        </w:rPr>
        <w:t xml:space="preserve">urlStartsWithForwardSlash </w:t>
      </w:r>
      <w:r w:rsidR="000D7255" w:rsidRPr="00A43182">
        <w:rPr>
          <w:lang w:val="sr-Cyrl-RS"/>
        </w:rPr>
        <w:t>(листинг 4.1</w:t>
      </w:r>
      <w:r w:rsidR="00C50F14" w:rsidRPr="00A43182">
        <w:rPr>
          <w:lang w:val="sr-Cyrl-RS"/>
        </w:rPr>
        <w:t>3</w:t>
      </w:r>
      <w:r w:rsidR="000D7255" w:rsidRPr="00A43182">
        <w:rPr>
          <w:lang w:val="sr-Cyrl-RS"/>
        </w:rPr>
        <w:t xml:space="preserve">) </w:t>
      </w:r>
      <w:r w:rsidR="00503A4C" w:rsidRPr="00A43182">
        <w:rPr>
          <w:lang w:val="sr-Cyrl-RS"/>
        </w:rPr>
        <w:t>гарантује да</w:t>
      </w:r>
      <w:r w:rsidR="00E64DCF" w:rsidRPr="00A43182">
        <w:rPr>
          <w:lang w:val="sr-Cyrl-RS"/>
        </w:rPr>
        <w:t xml:space="preserve"> путање </w:t>
      </w:r>
      <w:ins w:id="800" w:author="Jelena Hrnjak" w:date="2023-08-23T17:42:00Z">
        <w:r w:rsidR="004F6EBE">
          <w:rPr>
            <w:lang w:val="sr-Cyrl-RS"/>
          </w:rPr>
          <w:t>метода</w:t>
        </w:r>
      </w:ins>
      <w:del w:id="801" w:author="Jelena Hrnjak" w:date="2023-08-23T17:42:00Z">
        <w:r w:rsidR="00E64DCF" w:rsidRPr="00A43182" w:rsidDel="004F6EBE">
          <w:rPr>
            <w:i/>
            <w:lang w:val="sr-Cyrl-RS"/>
          </w:rPr>
          <w:delText>endpoint</w:delText>
        </w:r>
        <w:r w:rsidR="00E64DCF" w:rsidRPr="00A43182" w:rsidDel="004F6EBE">
          <w:rPr>
            <w:lang w:val="sr-Cyrl-RS"/>
          </w:rPr>
          <w:delText>-а</w:delText>
        </w:r>
      </w:del>
      <w:r w:rsidR="00E64DCF" w:rsidRPr="00A43182">
        <w:rPr>
          <w:lang w:val="sr-Cyrl-RS"/>
        </w:rPr>
        <w:t xml:space="preserve"> </w:t>
      </w:r>
      <w:r w:rsidR="00503A4C" w:rsidRPr="00A43182">
        <w:rPr>
          <w:lang w:val="sr-Cyrl-RS"/>
        </w:rPr>
        <w:t xml:space="preserve">започињу </w:t>
      </w:r>
      <w:r w:rsidR="00E64DCF" w:rsidRPr="00A43182">
        <w:rPr>
          <w:lang w:val="sr-Cyrl-RS"/>
        </w:rPr>
        <w:t xml:space="preserve">карактером ‘/’ </w:t>
      </w:r>
      <w:r w:rsidR="000D7255" w:rsidRPr="00A43182">
        <w:rPr>
          <w:lang w:val="sr-Cyrl-RS"/>
        </w:rPr>
        <w:t xml:space="preserve">што </w:t>
      </w:r>
      <w:r w:rsidR="00503A4C" w:rsidRPr="00A43182">
        <w:rPr>
          <w:lang w:val="sr-Cyrl-RS"/>
        </w:rPr>
        <w:t>доприноси конзистентности</w:t>
      </w:r>
      <w:r w:rsidR="001D0AFF">
        <w:rPr>
          <w:lang w:val="sr-Cyrl-RS"/>
        </w:rPr>
        <w:t xml:space="preserve"> у апликацији</w:t>
      </w:r>
      <w:r w:rsidR="000D7255" w:rsidRPr="00A43182">
        <w:rPr>
          <w:lang w:val="sr-Cyrl-RS"/>
        </w:rPr>
        <w:t xml:space="preserve">. Поред овог ограничења, битно је да </w:t>
      </w:r>
      <w:del w:id="802" w:author="Jelena Hrnjak" w:date="2023-08-23T17:34:00Z">
        <w:r w:rsidR="007E370A" w:rsidRPr="00A43182" w:rsidDel="00E33109">
          <w:rPr>
            <w:lang w:val="sr-Cyrl-RS"/>
          </w:rPr>
          <w:delText xml:space="preserve">роле </w:delText>
        </w:r>
      </w:del>
      <w:ins w:id="803" w:author="Jelena Hrnjak" w:date="2023-08-23T17:34:00Z">
        <w:r w:rsidR="00E33109">
          <w:rPr>
            <w:lang w:val="sr-Cyrl-RS"/>
          </w:rPr>
          <w:t>улоге</w:t>
        </w:r>
        <w:r w:rsidR="00E33109" w:rsidRPr="00A43182">
          <w:rPr>
            <w:lang w:val="sr-Cyrl-RS"/>
          </w:rPr>
          <w:t xml:space="preserve"> </w:t>
        </w:r>
      </w:ins>
      <w:r w:rsidR="007E370A" w:rsidRPr="00A43182">
        <w:rPr>
          <w:lang w:val="sr-Cyrl-RS"/>
        </w:rPr>
        <w:t>којима је дозвољен приступ буду јединствене</w:t>
      </w:r>
      <w:r w:rsidR="00503A4C" w:rsidRPr="00A43182">
        <w:rPr>
          <w:lang w:val="sr-Cyrl-RS"/>
        </w:rPr>
        <w:t xml:space="preserve"> </w:t>
      </w:r>
      <w:r w:rsidR="007E370A" w:rsidRPr="00A43182">
        <w:rPr>
          <w:lang w:val="sr-Cyrl-RS"/>
        </w:rPr>
        <w:t xml:space="preserve">у оквиру </w:t>
      </w:r>
      <w:ins w:id="804" w:author="Jelena Hrnjak" w:date="2023-08-23T17:42:00Z">
        <w:r w:rsidR="004F6EBE">
          <w:rPr>
            <w:lang w:val="sr-Cyrl-RS"/>
          </w:rPr>
          <w:t>методе</w:t>
        </w:r>
      </w:ins>
      <w:del w:id="805" w:author="Jelena Hrnjak" w:date="2023-08-23T17:42:00Z">
        <w:r w:rsidR="007E370A" w:rsidRPr="00A43182" w:rsidDel="004F6EBE">
          <w:rPr>
            <w:i/>
            <w:lang w:val="sr-Cyrl-RS"/>
          </w:rPr>
          <w:delText>endpoint</w:delText>
        </w:r>
        <w:r w:rsidR="007E370A" w:rsidRPr="00A43182" w:rsidDel="004F6EBE">
          <w:rPr>
            <w:lang w:val="sr-Cyrl-RS"/>
          </w:rPr>
          <w:delText>-a</w:delText>
        </w:r>
      </w:del>
      <w:r w:rsidR="007E370A" w:rsidRPr="00A43182">
        <w:rPr>
          <w:lang w:val="sr-Cyrl-RS"/>
        </w:rPr>
        <w:t xml:space="preserve"> (листинг 4.1</w:t>
      </w:r>
      <w:r w:rsidR="00C50F14" w:rsidRPr="00A43182">
        <w:rPr>
          <w:lang w:val="sr-Cyrl-RS"/>
        </w:rPr>
        <w:t>4</w:t>
      </w:r>
      <w:r w:rsidR="007E370A" w:rsidRPr="00A43182">
        <w:rPr>
          <w:lang w:val="sr-Cyrl-RS"/>
        </w:rPr>
        <w:t>).</w:t>
      </w:r>
    </w:p>
    <w:p w14:paraId="4CC8BF2C" w14:textId="0B487C59" w:rsidR="006F53AA" w:rsidRPr="00A43182" w:rsidRDefault="00160787" w:rsidP="00160787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3</w:t>
      </w:r>
      <w:r w:rsidRPr="00A43182">
        <w:rPr>
          <w:lang w:val="sr-Cyrl-RS"/>
        </w:rPr>
        <w:t xml:space="preserve"> – Путање </w:t>
      </w:r>
      <w:del w:id="806" w:author="Jelena Hrnjak" w:date="2023-08-23T17:42:00Z">
        <w:r w:rsidRPr="00A43182" w:rsidDel="004F6EBE">
          <w:rPr>
            <w:i/>
            <w:lang w:val="sr-Cyrl-RS"/>
          </w:rPr>
          <w:delText>endpoint</w:delText>
        </w:r>
      </w:del>
      <w:ins w:id="807" w:author="Jelena Hrnjak" w:date="2023-08-23T17:42:00Z">
        <w:r w:rsidR="004F6EBE">
          <w:rPr>
            <w:lang w:val="sr-Cyrl-RS"/>
          </w:rPr>
          <w:t>метод</w:t>
        </w:r>
      </w:ins>
      <w:del w:id="808" w:author="Jelena Hrnjak" w:date="2023-08-23T17:42:00Z">
        <w:r w:rsidRPr="00A43182" w:rsidDel="004F6EBE">
          <w:rPr>
            <w:lang w:val="sr-Cyrl-RS"/>
          </w:rPr>
          <w:delText>-</w:delText>
        </w:r>
      </w:del>
      <w:r w:rsidRPr="00A43182">
        <w:rPr>
          <w:lang w:val="sr-Cyrl-RS"/>
        </w:rPr>
        <w:t>а започињу карактером ‘/’</w:t>
      </w:r>
    </w:p>
    <w:p w14:paraId="266C11BB" w14:textId="77777777" w:rsidR="000030E3" w:rsidRPr="00A43182" w:rsidRDefault="000030E3" w:rsidP="00160787">
      <w:pPr>
        <w:pStyle w:val="Labelaslike"/>
        <w:rPr>
          <w:lang w:val="sr-Cyrl-RS"/>
        </w:rPr>
      </w:pPr>
    </w:p>
    <w:p w14:paraId="1551207C" w14:textId="39FF74EC" w:rsidR="000030E3" w:rsidRPr="00A43182" w:rsidRDefault="000030E3" w:rsidP="000030E3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8F887D3" wp14:editId="1F02983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10225" cy="666750"/>
                <wp:effectExtent l="0" t="0" r="28575" b="1905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04D4C1" w14:textId="5B5C4A3F" w:rsidR="00D06530" w:rsidRDefault="00D06530" w:rsidP="00AC051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uniqueRoleAuthorities(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authorities must be unique for each endpoint!'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362E20E" w14:textId="32489939" w:rsidR="00D06530" w:rsidRDefault="00D06530" w:rsidP="000030E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role_authorities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87D3" id="Text Box 22" o:spid="_x0000_s1043" type="#_x0000_t202" style="position:absolute;left:0;text-align:left;margin-left:0;margin-top:0;width:441.75pt;height:52.5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" fillcolor="white [3201]" strokeweight=".5pt">
                <v:textbox>
                  <w:txbxContent>
                    <w:p w14:paraId="2504D4C1" w14:textId="5B5C4A3F" w:rsidR="00D06530" w:rsidRDefault="00D06530" w:rsidP="00AC051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uniqueRoleAuthorities(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authorities must be unique for each endpoint!'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362E20E" w14:textId="32489939" w:rsidR="00D06530" w:rsidRDefault="00D06530" w:rsidP="000030E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role_authorities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4</w:t>
      </w:r>
      <w:r w:rsidRPr="00A43182">
        <w:rPr>
          <w:lang w:val="sr-Cyrl-RS"/>
        </w:rPr>
        <w:t xml:space="preserve"> – </w:t>
      </w:r>
      <w:del w:id="809" w:author="Jelena Hrnjak" w:date="2023-08-23T17:34:00Z">
        <w:r w:rsidRPr="00A43182" w:rsidDel="00E33109">
          <w:rPr>
            <w:lang w:val="sr-Cyrl-RS"/>
          </w:rPr>
          <w:delText xml:space="preserve">Роле </w:delText>
        </w:r>
      </w:del>
      <w:ins w:id="810" w:author="Jelena Hrnjak" w:date="2023-08-23T17:34:00Z">
        <w:r w:rsidR="00E33109">
          <w:rPr>
            <w:lang w:val="sr-Cyrl-RS"/>
          </w:rPr>
          <w:t>Улоге</w:t>
        </w:r>
        <w:r w:rsidR="00E33109" w:rsidRPr="00A43182">
          <w:rPr>
            <w:lang w:val="sr-Cyrl-RS"/>
          </w:rPr>
          <w:t xml:space="preserve"> </w:t>
        </w:r>
      </w:ins>
      <w:del w:id="811" w:author="Jelena Hrnjak" w:date="2023-08-23T17:43:00Z">
        <w:r w:rsidRPr="00A43182" w:rsidDel="004F6EBE">
          <w:rPr>
            <w:lang w:val="sr-Cyrl-RS"/>
          </w:rPr>
          <w:delText xml:space="preserve">којима </w:delText>
        </w:r>
      </w:del>
      <w:ins w:id="812" w:author="Jelena Hrnjak" w:date="2023-08-23T17:43:00Z">
        <w:r w:rsidR="004F6EBE">
          <w:rPr>
            <w:lang w:val="sr-Cyrl-RS"/>
          </w:rPr>
          <w:t>које имају</w:t>
        </w:r>
      </w:ins>
      <w:del w:id="813" w:author="Jelena Hrnjak" w:date="2023-08-23T17:43:00Z">
        <w:r w:rsidRPr="00A43182" w:rsidDel="004F6EBE">
          <w:rPr>
            <w:lang w:val="sr-Cyrl-RS"/>
          </w:rPr>
          <w:delText>је</w:delText>
        </w:r>
      </w:del>
      <w:r w:rsidRPr="00A43182">
        <w:rPr>
          <w:lang w:val="sr-Cyrl-RS"/>
        </w:rPr>
        <w:t xml:space="preserve"> </w:t>
      </w:r>
      <w:del w:id="814" w:author="Jelena Hrnjak" w:date="2023-08-23T17:34:00Z">
        <w:r w:rsidRPr="00A43182" w:rsidDel="00E33109">
          <w:rPr>
            <w:lang w:val="sr-Cyrl-RS"/>
          </w:rPr>
          <w:delText xml:space="preserve">додељен </w:delText>
        </w:r>
      </w:del>
      <w:ins w:id="815" w:author="Jelena Hrnjak" w:date="2023-08-23T17:34:00Z">
        <w:r w:rsidR="004F6EBE">
          <w:rPr>
            <w:lang w:val="sr-Cyrl-RS"/>
          </w:rPr>
          <w:t>дозволу</w:t>
        </w:r>
        <w:r w:rsidR="00E33109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>приступ</w:t>
      </w:r>
      <w:ins w:id="816" w:author="Jelena Hrnjak" w:date="2023-08-23T17:43:00Z">
        <w:r w:rsidR="004F6EBE">
          <w:rPr>
            <w:lang w:val="sr-Cyrl-RS"/>
          </w:rPr>
          <w:t>а</w:t>
        </w:r>
      </w:ins>
      <w:r w:rsidRPr="00A43182">
        <w:rPr>
          <w:lang w:val="sr-Cyrl-RS"/>
        </w:rPr>
        <w:t xml:space="preserve"> </w:t>
      </w:r>
      <w:del w:id="817" w:author="Jelena Hrnjak" w:date="2023-08-23T17:42:00Z">
        <w:r w:rsidRPr="00A43182" w:rsidDel="004F6EBE">
          <w:rPr>
            <w:i/>
            <w:lang w:val="sr-Cyrl-RS"/>
          </w:rPr>
          <w:delText>endpoint</w:delText>
        </w:r>
      </w:del>
      <w:ins w:id="818" w:author="Jelena Hrnjak" w:date="2023-08-23T17:42:00Z">
        <w:r w:rsidR="004F6EBE">
          <w:rPr>
            <w:lang w:val="sr-Cyrl-RS"/>
          </w:rPr>
          <w:t>мет</w:t>
        </w:r>
      </w:ins>
      <w:ins w:id="819" w:author="Jelena Hrnjak" w:date="2023-08-23T17:43:00Z">
        <w:r w:rsidR="004F6EBE">
          <w:rPr>
            <w:lang w:val="sr-Cyrl-RS"/>
          </w:rPr>
          <w:t>о</w:t>
        </w:r>
      </w:ins>
      <w:ins w:id="820" w:author="Jelena Hrnjak" w:date="2023-08-23T17:42:00Z">
        <w:r w:rsidR="004F6EBE">
          <w:rPr>
            <w:lang w:val="sr-Cyrl-RS"/>
          </w:rPr>
          <w:t>д</w:t>
        </w:r>
      </w:ins>
      <w:ins w:id="821" w:author="Jelena Hrnjak" w:date="2023-08-23T17:43:00Z">
        <w:r w:rsidR="004F6EBE">
          <w:rPr>
            <w:lang w:val="sr-Cyrl-RS"/>
          </w:rPr>
          <w:t>и</w:t>
        </w:r>
      </w:ins>
      <w:del w:id="822" w:author="Jelena Hrnjak" w:date="2023-08-23T17:42:00Z">
        <w:r w:rsidRPr="00A43182" w:rsidDel="004F6EBE">
          <w:rPr>
            <w:lang w:val="sr-Cyrl-RS"/>
          </w:rPr>
          <w:delText>-у</w:delText>
        </w:r>
      </w:del>
      <w:r w:rsidRPr="00A43182">
        <w:rPr>
          <w:lang w:val="sr-Cyrl-RS"/>
        </w:rPr>
        <w:t xml:space="preserve"> не могу да се дуплирају унутар </w:t>
      </w:r>
      <w:del w:id="823" w:author="Jelena Hrnjak" w:date="2023-08-23T17:43:00Z">
        <w:r w:rsidRPr="00A43182" w:rsidDel="00B60FBC">
          <w:rPr>
            <w:lang w:val="sr-Cyrl-RS"/>
          </w:rPr>
          <w:delText>истог</w:delText>
        </w:r>
      </w:del>
      <w:ins w:id="824" w:author="Jelena Hrnjak" w:date="2023-08-23T17:43:00Z">
        <w:r w:rsidR="00B60FBC">
          <w:rPr>
            <w:lang w:val="sr-Cyrl-RS"/>
          </w:rPr>
          <w:t>исте</w:t>
        </w:r>
      </w:ins>
    </w:p>
    <w:p w14:paraId="42CBDBA6" w14:textId="372E0909" w:rsidR="0081776E" w:rsidRPr="00A43182" w:rsidRDefault="0081776E" w:rsidP="0081776E">
      <w:pPr>
        <w:pStyle w:val="Heading3"/>
        <w:rPr>
          <w:i/>
          <w:lang w:val="sr-Cyrl-RS"/>
        </w:rPr>
      </w:pPr>
      <w:bookmarkStart w:id="825" w:name="_Toc144322202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Controller</w:t>
      </w:r>
      <w:bookmarkEnd w:id="825"/>
    </w:p>
    <w:p w14:paraId="64A71E87" w14:textId="5F85DD41" w:rsidR="00EB45F8" w:rsidRPr="00A43182" w:rsidRDefault="00EB45F8" w:rsidP="002152A9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Controller </w:t>
      </w:r>
      <w:r w:rsidRPr="00A43182">
        <w:rPr>
          <w:lang w:val="sr-Cyrl-RS"/>
        </w:rPr>
        <w:t>описује</w:t>
      </w:r>
      <w:r w:rsidR="00D43D17" w:rsidRPr="00A43182">
        <w:rPr>
          <w:lang w:val="sr-Cyrl-RS"/>
        </w:rPr>
        <w:t xml:space="preserve"> контролере апликације. </w:t>
      </w:r>
      <w:r w:rsidR="007D6ED2" w:rsidRPr="00A43182">
        <w:rPr>
          <w:lang w:val="sr-Cyrl-RS"/>
        </w:rPr>
        <w:t>Садржи информације о називу</w:t>
      </w:r>
      <w:r w:rsidR="00D43D17" w:rsidRPr="00A43182">
        <w:rPr>
          <w:lang w:val="sr-Cyrl-RS"/>
        </w:rPr>
        <w:t xml:space="preserve"> и пута</w:t>
      </w:r>
      <w:r w:rsidR="007D6ED2" w:rsidRPr="00A43182">
        <w:rPr>
          <w:lang w:val="sr-Cyrl-RS"/>
        </w:rPr>
        <w:t>њи</w:t>
      </w:r>
      <w:r w:rsidR="0028584F" w:rsidRPr="00A43182">
        <w:rPr>
          <w:lang w:val="sr-Cyrl-RS"/>
        </w:rPr>
        <w:t xml:space="preserve"> контролера, при чему је неопх</w:t>
      </w:r>
      <w:r w:rsidR="00D43D17" w:rsidRPr="00A43182">
        <w:rPr>
          <w:lang w:val="sr-Cyrl-RS"/>
        </w:rPr>
        <w:t xml:space="preserve">одно да обе вредности буду јединствене </w:t>
      </w:r>
      <w:r w:rsidR="00EC6F50" w:rsidRPr="00A43182">
        <w:rPr>
          <w:lang w:val="sr-Cyrl-RS"/>
        </w:rPr>
        <w:t>унутар апликације</w:t>
      </w:r>
      <w:r w:rsidR="00D43D17" w:rsidRPr="00A43182">
        <w:rPr>
          <w:lang w:val="sr-Cyrl-RS"/>
        </w:rPr>
        <w:t xml:space="preserve"> (листинг 4.1</w:t>
      </w:r>
      <w:r w:rsidR="00C50F14" w:rsidRPr="00A43182">
        <w:rPr>
          <w:lang w:val="sr-Cyrl-RS"/>
        </w:rPr>
        <w:t>5</w:t>
      </w:r>
      <w:r w:rsidR="00276BF3" w:rsidRPr="00A43182">
        <w:rPr>
          <w:lang w:val="sr-Cyrl-RS"/>
        </w:rPr>
        <w:t xml:space="preserve"> и</w:t>
      </w:r>
      <w:r w:rsidR="00252E3F" w:rsidRPr="00A43182">
        <w:rPr>
          <w:lang w:val="sr-Cyrl-RS"/>
        </w:rPr>
        <w:t xml:space="preserve"> листинг</w:t>
      </w:r>
      <w:r w:rsidR="00276BF3" w:rsidRPr="00A43182">
        <w:rPr>
          <w:lang w:val="sr-Cyrl-RS"/>
        </w:rPr>
        <w:t xml:space="preserve"> 4.1</w:t>
      </w:r>
      <w:r w:rsidR="00C50F14" w:rsidRPr="00A43182">
        <w:rPr>
          <w:lang w:val="sr-Cyrl-RS"/>
        </w:rPr>
        <w:t>6</w:t>
      </w:r>
      <w:r w:rsidR="00D43D17" w:rsidRPr="00A43182">
        <w:rPr>
          <w:lang w:val="sr-Cyrl-RS"/>
        </w:rPr>
        <w:t>)</w:t>
      </w:r>
      <w:r w:rsidR="00276BF3" w:rsidRPr="00A43182">
        <w:rPr>
          <w:lang w:val="sr-Cyrl-RS"/>
        </w:rPr>
        <w:t>.</w:t>
      </w:r>
      <w:r w:rsidR="005D65FE" w:rsidRPr="00A43182">
        <w:rPr>
          <w:lang w:val="sr-Cyrl-RS"/>
        </w:rPr>
        <w:t xml:space="preserve"> </w:t>
      </w:r>
      <w:r w:rsidR="0049597E" w:rsidRPr="00A43182">
        <w:rPr>
          <w:lang w:val="sr-Cyrl-RS"/>
        </w:rPr>
        <w:t>Уобичајено</w:t>
      </w:r>
      <w:r w:rsidR="0028584F" w:rsidRPr="00A43182">
        <w:rPr>
          <w:lang w:val="sr-Cyrl-RS"/>
        </w:rPr>
        <w:t xml:space="preserve"> је да се називи контролера разликују од путања како би се избегли конфликти приликом рутирања захтева</w:t>
      </w:r>
      <w:r w:rsidR="0049597E" w:rsidRPr="00A43182">
        <w:rPr>
          <w:lang w:val="sr-Cyrl-RS"/>
        </w:rPr>
        <w:t xml:space="preserve"> што је гарантовано ограничењем </w:t>
      </w:r>
      <w:r w:rsidR="0049597E" w:rsidRPr="00A43182">
        <w:rPr>
          <w:i/>
          <w:lang w:val="sr-Cyrl-RS"/>
        </w:rPr>
        <w:t>uniqueControllerPath</w:t>
      </w:r>
      <w:r w:rsidR="00F317EA">
        <w:rPr>
          <w:i/>
          <w:lang w:val="sr-Cyrl-RS"/>
        </w:rPr>
        <w:t xml:space="preserve"> </w:t>
      </w:r>
      <w:r w:rsidR="00F317EA">
        <w:rPr>
          <w:lang w:val="sr-Cyrl-RS"/>
        </w:rPr>
        <w:t xml:space="preserve">(листинг </w:t>
      </w:r>
      <w:r w:rsidR="003354A8">
        <w:rPr>
          <w:lang w:val="sr-Cyrl-RS"/>
        </w:rPr>
        <w:t>4.16</w:t>
      </w:r>
      <w:r w:rsidR="00F317EA">
        <w:rPr>
          <w:lang w:val="sr-Cyrl-RS"/>
        </w:rPr>
        <w:t>)</w:t>
      </w:r>
      <w:r w:rsidR="0028584F" w:rsidRPr="00A43182">
        <w:rPr>
          <w:lang w:val="sr-Cyrl-RS"/>
        </w:rPr>
        <w:t xml:space="preserve">. </w:t>
      </w:r>
      <w:r w:rsidR="005D65FE" w:rsidRPr="00A43182">
        <w:rPr>
          <w:lang w:val="sr-Cyrl-RS"/>
        </w:rPr>
        <w:t>Путања контролера представља апсолутну</w:t>
      </w:r>
      <w:r w:rsidR="00252E3F" w:rsidRPr="00A43182">
        <w:rPr>
          <w:lang w:val="sr-Cyrl-RS"/>
        </w:rPr>
        <w:t xml:space="preserve"> путању у оквиру апликације, </w:t>
      </w:r>
      <w:r w:rsidR="00091F72" w:rsidRPr="00A43182">
        <w:rPr>
          <w:lang w:val="sr-Cyrl-RS"/>
        </w:rPr>
        <w:t>те је неопходно</w:t>
      </w:r>
      <w:r w:rsidR="005D65FE" w:rsidRPr="00A43182">
        <w:rPr>
          <w:lang w:val="sr-Cyrl-RS"/>
        </w:rPr>
        <w:t xml:space="preserve"> да почиње карактером '/'</w:t>
      </w:r>
      <w:r w:rsidR="00252E3F" w:rsidRPr="00A43182">
        <w:rPr>
          <w:lang w:val="sr-Cyrl-RS"/>
        </w:rPr>
        <w:t>. Ово такође омогућава конзистентност генерисаног кода (листинг 4.1</w:t>
      </w:r>
      <w:r w:rsidR="00C50F14" w:rsidRPr="00A43182">
        <w:rPr>
          <w:lang w:val="sr-Cyrl-RS"/>
        </w:rPr>
        <w:t>7</w:t>
      </w:r>
      <w:r w:rsidR="00252E3F" w:rsidRPr="00A43182">
        <w:rPr>
          <w:lang w:val="sr-Cyrl-RS"/>
        </w:rPr>
        <w:t>)</w:t>
      </w:r>
      <w:r w:rsidR="0028253B" w:rsidRPr="00A43182">
        <w:rPr>
          <w:lang w:val="sr-Cyrl-RS"/>
        </w:rPr>
        <w:t xml:space="preserve">. </w:t>
      </w:r>
      <w:r w:rsidR="008315D9" w:rsidRPr="00A43182">
        <w:rPr>
          <w:lang w:val="sr-Cyrl-RS"/>
        </w:rPr>
        <w:t>Ентитети који се односе на кориснике (</w:t>
      </w:r>
      <w:r w:rsidR="008315D9" w:rsidRPr="00A43182">
        <w:rPr>
          <w:i/>
          <w:lang w:val="sr-Cyrl-RS"/>
        </w:rPr>
        <w:t>User</w:t>
      </w:r>
      <w:r w:rsidR="008315D9" w:rsidRPr="00A43182">
        <w:rPr>
          <w:lang w:val="sr-Cyrl-RS"/>
        </w:rPr>
        <w:t xml:space="preserve">) и </w:t>
      </w:r>
      <w:del w:id="826" w:author="Jelena Hrnjak" w:date="2023-08-23T17:34:00Z">
        <w:r w:rsidR="008315D9" w:rsidRPr="00A43182" w:rsidDel="00E33109">
          <w:rPr>
            <w:lang w:val="sr-Cyrl-RS"/>
          </w:rPr>
          <w:delText xml:space="preserve">роле </w:delText>
        </w:r>
      </w:del>
      <w:ins w:id="827" w:author="Jelena Hrnjak" w:date="2023-08-23T17:34:00Z">
        <w:r w:rsidR="00E33109">
          <w:rPr>
            <w:lang w:val="sr-Cyrl-RS"/>
          </w:rPr>
          <w:t>улоге</w:t>
        </w:r>
        <w:r w:rsidR="00E33109" w:rsidRPr="00A43182">
          <w:rPr>
            <w:lang w:val="sr-Cyrl-RS"/>
          </w:rPr>
          <w:t xml:space="preserve"> </w:t>
        </w:r>
      </w:ins>
      <w:r w:rsidR="008315D9" w:rsidRPr="00A43182">
        <w:rPr>
          <w:lang w:val="sr-Cyrl-RS"/>
        </w:rPr>
        <w:t>(</w:t>
      </w:r>
      <w:r w:rsidR="008315D9" w:rsidRPr="00A43182">
        <w:rPr>
          <w:i/>
          <w:lang w:val="sr-Cyrl-RS"/>
        </w:rPr>
        <w:t>Role</w:t>
      </w:r>
      <w:r w:rsidR="008315D9" w:rsidRPr="00A43182">
        <w:rPr>
          <w:lang w:val="sr-Cyrl-RS"/>
        </w:rPr>
        <w:t>) доводе до постојања класа са истим називима, па самим тим постоји ограничење назива контролера (листинг 4.1</w:t>
      </w:r>
      <w:r w:rsidR="00C50F14" w:rsidRPr="00A43182">
        <w:rPr>
          <w:lang w:val="sr-Cyrl-RS"/>
        </w:rPr>
        <w:t>8</w:t>
      </w:r>
      <w:r w:rsidR="008315D9" w:rsidRPr="00A43182">
        <w:rPr>
          <w:lang w:val="sr-Cyrl-RS"/>
        </w:rPr>
        <w:t xml:space="preserve">).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56CB86EC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91CB94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593BC2DC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64AF5773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35BAB556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EBFF17C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903EE0A" w14:textId="058D7E7E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06CFDB77" w14:textId="1ED8B94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2311EF" w14:textId="22B22A7F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F73F663" w14:textId="362745AE" w:rsidR="00DC3A87" w:rsidRPr="00A43182" w:rsidRDefault="004E6E0E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контролера</w:t>
            </w:r>
          </w:p>
        </w:tc>
      </w:tr>
      <w:tr w:rsidR="00DC3A87" w:rsidRPr="00A43182" w14:paraId="4697A3F9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49FDA64" w14:textId="2B08F537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path</w:t>
            </w:r>
          </w:p>
        </w:tc>
        <w:tc>
          <w:tcPr>
            <w:tcW w:w="1890" w:type="dxa"/>
          </w:tcPr>
          <w:p w14:paraId="338A1EF2" w14:textId="1776841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4D2040D" w14:textId="3CA6AF27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7F25445" w14:textId="78F1F3D1" w:rsidR="00DC3A87" w:rsidRPr="00A43182" w:rsidRDefault="004E6E0E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Путања контролера</w:t>
            </w:r>
          </w:p>
        </w:tc>
      </w:tr>
    </w:tbl>
    <w:p w14:paraId="4FBE53F0" w14:textId="5975861B" w:rsidR="00DC3A87" w:rsidRPr="00A43182" w:rsidRDefault="00684BB7" w:rsidP="00E3750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555B86" w:rsidRPr="00A43182">
        <w:rPr>
          <w:lang w:val="sr-Cyrl-RS"/>
        </w:rPr>
        <w:t>11</w:t>
      </w:r>
      <w:r w:rsidRPr="00A43182">
        <w:rPr>
          <w:lang w:val="sr-Cyrl-RS"/>
        </w:rPr>
        <w:t xml:space="preserve"> – Обележја концепта </w:t>
      </w:r>
      <w:r w:rsidRPr="00A43182">
        <w:rPr>
          <w:i/>
          <w:lang w:val="sr-Cyrl-RS"/>
        </w:rPr>
        <w:t>Controller</w:t>
      </w:r>
    </w:p>
    <w:p w14:paraId="1429F596" w14:textId="77777777" w:rsidR="00E37505" w:rsidRPr="00A43182" w:rsidRDefault="00E37505" w:rsidP="00E37505">
      <w:pPr>
        <w:pStyle w:val="Labelaslike"/>
        <w:rPr>
          <w:i/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2230"/>
        <w:gridCol w:w="1927"/>
        <w:gridCol w:w="1777"/>
        <w:gridCol w:w="2938"/>
      </w:tblGrid>
      <w:tr w:rsidR="00B5189D" w:rsidRPr="00A43182" w14:paraId="686DBE20" w14:textId="77777777" w:rsidTr="00C728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</w:tcPr>
          <w:p w14:paraId="61CA3990" w14:textId="77777777" w:rsidR="00B5189D" w:rsidRPr="00A43182" w:rsidRDefault="00B5189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86" w:type="pct"/>
          </w:tcPr>
          <w:p w14:paraId="260F2D0B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1001" w:type="pct"/>
          </w:tcPr>
          <w:p w14:paraId="2F3FCFC5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656" w:type="pct"/>
          </w:tcPr>
          <w:p w14:paraId="3E128B10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B5189D" w:rsidRPr="00A43182" w14:paraId="24AE4544" w14:textId="77777777" w:rsidTr="00C72841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</w:tcPr>
          <w:p w14:paraId="5523BF3E" w14:textId="504AF156" w:rsidR="00B5189D" w:rsidRPr="00A43182" w:rsidRDefault="00B5189D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controller_endpoints</w:t>
            </w:r>
          </w:p>
        </w:tc>
        <w:tc>
          <w:tcPr>
            <w:tcW w:w="1086" w:type="pct"/>
          </w:tcPr>
          <w:p w14:paraId="576CA3C2" w14:textId="256751E2" w:rsidR="00B5189D" w:rsidRPr="00A43182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Endpoint</w:t>
            </w:r>
          </w:p>
        </w:tc>
        <w:tc>
          <w:tcPr>
            <w:tcW w:w="1001" w:type="pct"/>
          </w:tcPr>
          <w:p w14:paraId="7DD33B70" w14:textId="26B2BD63" w:rsidR="00B5189D" w:rsidRPr="00A43182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656" w:type="pct"/>
          </w:tcPr>
          <w:p w14:paraId="2B9C4275" w14:textId="6BE7BD3F" w:rsidR="00B5189D" w:rsidRPr="00A43182" w:rsidRDefault="004E6E0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del w:id="828" w:author="Jelena Hrnjak" w:date="2023-08-23T17:43:00Z">
              <w:r w:rsidRPr="00A43182" w:rsidDel="006B6B7A">
                <w:rPr>
                  <w:i/>
                  <w:szCs w:val="24"/>
                  <w:lang w:val="sr-Cyrl-RS"/>
                </w:rPr>
                <w:delText>Endpoint</w:delText>
              </w:r>
            </w:del>
            <w:ins w:id="829" w:author="Jelena Hrnjak" w:date="2023-08-23T17:43:00Z">
              <w:r w:rsidR="006B6B7A">
                <w:rPr>
                  <w:szCs w:val="24"/>
                  <w:lang w:val="sr-Cyrl-RS"/>
                </w:rPr>
                <w:t>Методе</w:t>
              </w:r>
            </w:ins>
            <w:del w:id="830" w:author="Jelena Hrnjak" w:date="2023-08-23T17:43:00Z">
              <w:r w:rsidRPr="00A43182" w:rsidDel="006B6B7A">
                <w:rPr>
                  <w:i/>
                  <w:szCs w:val="24"/>
                  <w:lang w:val="sr-Cyrl-RS"/>
                </w:rPr>
                <w:delText>-</w:delText>
              </w:r>
              <w:r w:rsidRPr="00A43182" w:rsidDel="006B6B7A">
                <w:rPr>
                  <w:szCs w:val="24"/>
                  <w:lang w:val="sr-Cyrl-RS"/>
                </w:rPr>
                <w:delText>ови</w:delText>
              </w:r>
            </w:del>
            <w:r w:rsidRPr="00A43182">
              <w:rPr>
                <w:szCs w:val="24"/>
                <w:lang w:val="sr-Cyrl-RS"/>
              </w:rPr>
              <w:t xml:space="preserve"> контролера</w:t>
            </w:r>
          </w:p>
        </w:tc>
      </w:tr>
    </w:tbl>
    <w:p w14:paraId="2F2383DE" w14:textId="0D5200B1" w:rsidR="00B5189D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4.1</w:t>
      </w:r>
      <w:r w:rsidR="00555B86" w:rsidRPr="00A43182">
        <w:rPr>
          <w:lang w:val="sr-Cyrl-RS"/>
        </w:rPr>
        <w:t>2</w:t>
      </w:r>
      <w:r w:rsidRPr="00A43182">
        <w:rPr>
          <w:lang w:val="sr-Cyrl-RS"/>
        </w:rPr>
        <w:t xml:space="preserve"> – Асоцијације концепта </w:t>
      </w:r>
      <w:r w:rsidRPr="00A43182">
        <w:rPr>
          <w:i/>
          <w:lang w:val="sr-Cyrl-RS"/>
        </w:rPr>
        <w:t>Controller</w:t>
      </w:r>
    </w:p>
    <w:p w14:paraId="12172E97" w14:textId="27C436A9" w:rsidR="00E37505" w:rsidRPr="00A43182" w:rsidRDefault="00E37505" w:rsidP="00684BB7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9A3A0FF" wp14:editId="16C45BE9">
                <wp:simplePos x="0" y="0"/>
                <wp:positionH relativeFrom="margin">
                  <wp:align>right</wp:align>
                </wp:positionH>
                <wp:positionV relativeFrom="paragraph">
                  <wp:posOffset>150495</wp:posOffset>
                </wp:positionV>
                <wp:extent cx="5581650" cy="438150"/>
                <wp:effectExtent l="0" t="0" r="19050" b="1905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92EC78" w14:textId="77777777" w:rsidR="00D06530" w:rsidRDefault="00D06530" w:rsidP="00F317EA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uniqueControllerName(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'Controllers should have unique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647F97E" w14:textId="1F523A4A" w:rsidR="00D06530" w:rsidRDefault="00D06530" w:rsidP="00F317EA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3001DC2E" w14:textId="323B2899" w:rsidR="00D06530" w:rsidRPr="00E37505" w:rsidRDefault="00D06530" w:rsidP="00F317EA">
                            <w:pPr>
                              <w:jc w:val="both"/>
                              <w:rPr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3A0FF" id="Text Box 17" o:spid="_x0000_s1044" type="#_x0000_t202" style="position:absolute;left:0;text-align:left;margin-left:388.3pt;margin-top:11.85pt;width:439.5pt;height:34.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" fillcolor="white [3201]" strokeweight=".5pt">
                <v:textbox>
                  <w:txbxContent>
                    <w:p w14:paraId="3092EC78" w14:textId="77777777" w:rsidR="00D06530" w:rsidRDefault="00D06530" w:rsidP="00F317EA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uniqueControllerName(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'Controllers should have unique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647F97E" w14:textId="1F523A4A" w:rsidR="00D06530" w:rsidRDefault="00D06530" w:rsidP="00F317EA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3001DC2E" w14:textId="323B2899" w:rsidR="00D06530" w:rsidRPr="00E37505" w:rsidRDefault="00D06530" w:rsidP="00F317EA">
                      <w:pPr>
                        <w:jc w:val="both"/>
                        <w:rPr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289258A" w14:textId="0257790E" w:rsidR="00E37505" w:rsidRPr="00A43182" w:rsidRDefault="008F27C6" w:rsidP="008F27C6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5</w:t>
      </w:r>
      <w:r w:rsidRPr="00A43182">
        <w:rPr>
          <w:lang w:val="sr-Cyrl-RS"/>
        </w:rPr>
        <w:t xml:space="preserve"> – Називи контролера унутар апликацјие морају </w:t>
      </w:r>
      <w:r w:rsidR="002B6B80" w:rsidRPr="00A43182">
        <w:rPr>
          <w:lang w:val="sr-Cyrl-RS"/>
        </w:rPr>
        <w:t>да буду</w:t>
      </w:r>
      <w:r w:rsidR="00F317EA">
        <w:rPr>
          <w:lang w:val="sr-Cyrl-RS"/>
        </w:rPr>
        <w:t xml:space="preserve"> </w:t>
      </w:r>
      <w:r w:rsidRPr="00A43182">
        <w:rPr>
          <w:lang w:val="sr-Cyrl-RS"/>
        </w:rPr>
        <w:t>јединствени</w:t>
      </w:r>
    </w:p>
    <w:p w14:paraId="64B3F5AE" w14:textId="249F81A8" w:rsidR="0049597E" w:rsidRPr="00A43182" w:rsidRDefault="0049597E" w:rsidP="008F27C6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E91D11" wp14:editId="468AC77A">
                <wp:simplePos x="0" y="0"/>
                <wp:positionH relativeFrom="margin">
                  <wp:align>left</wp:align>
                </wp:positionH>
                <wp:positionV relativeFrom="paragraph">
                  <wp:posOffset>177800</wp:posOffset>
                </wp:positionV>
                <wp:extent cx="5629275" cy="1047750"/>
                <wp:effectExtent l="0" t="0" r="28575" b="1905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275" cy="1047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A18259" w14:textId="77777777" w:rsidR="00D06530" w:rsidRDefault="00D06530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uniqueControllerPath(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'Controller paths should be unique and </w:t>
                            </w:r>
                          </w:p>
                          <w:p w14:paraId="2E5AAD38" w14:textId="5DAFF6F2" w:rsidR="00D06530" w:rsidRDefault="00D06530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different from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5600F51" w14:textId="77777777" w:rsidR="00D06530" w:rsidRDefault="00D06530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</w:p>
                          <w:p w14:paraId="795C54DA" w14:textId="77777777" w:rsidR="00D06530" w:rsidRDefault="00D06530" w:rsidP="00F317EA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2C01DFCC" w14:textId="77777777" w:rsidR="00D06530" w:rsidRDefault="00D06530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67B40460" w14:textId="404ED9AF" w:rsidR="00D06530" w:rsidRDefault="00D06530" w:rsidP="007A295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  <w:p w14:paraId="32571610" w14:textId="0018B836" w:rsidR="00D06530" w:rsidRDefault="00D06530" w:rsidP="00305A40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1D11" id="Text Box 18" o:spid="_x0000_s1045" type="#_x0000_t202" style="position:absolute;left:0;text-align:left;margin-left:0;margin-top:14pt;width:443.25pt;height:82.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" fillcolor="white [3201]" strokeweight=".5pt">
                <v:textbox>
                  <w:txbxContent>
                    <w:p w14:paraId="42A18259" w14:textId="77777777" w:rsidR="00D06530" w:rsidRDefault="00D06530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uniqueControllerPath(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'Controller paths should be unique and </w:t>
                      </w:r>
                    </w:p>
                    <w:p w14:paraId="2E5AAD38" w14:textId="5DAFF6F2" w:rsidR="00D06530" w:rsidRDefault="00D06530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different from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5600F51" w14:textId="77777777" w:rsidR="00D06530" w:rsidRDefault="00D06530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</w:p>
                    <w:p w14:paraId="795C54DA" w14:textId="77777777" w:rsidR="00D06530" w:rsidRDefault="00D06530" w:rsidP="00F317EA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2C01DFCC" w14:textId="77777777" w:rsidR="00D06530" w:rsidRDefault="00D06530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67B40460" w14:textId="404ED9AF" w:rsidR="00D06530" w:rsidRDefault="00D06530" w:rsidP="007A295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  <w:p w14:paraId="32571610" w14:textId="0018B836" w:rsidR="00D06530" w:rsidRDefault="00D06530" w:rsidP="00305A40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EF16EFB" w14:textId="0B71AF9E" w:rsidR="008F27C6" w:rsidRPr="00A43182" w:rsidRDefault="0049597E" w:rsidP="0049597E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6</w:t>
      </w:r>
      <w:r w:rsidRPr="00A43182">
        <w:rPr>
          <w:lang w:val="sr-Cyrl-RS"/>
        </w:rPr>
        <w:t xml:space="preserve">  - </w:t>
      </w:r>
      <w:r w:rsidR="00091F72" w:rsidRPr="00A43182">
        <w:rPr>
          <w:lang w:val="sr-Cyrl-RS"/>
        </w:rPr>
        <w:t>Путање контролера унутар апликације морају да буду јединствен</w:t>
      </w:r>
      <w:r w:rsidR="00F317EA">
        <w:rPr>
          <w:lang w:val="sr-Cyrl-RS"/>
        </w:rPr>
        <w:t>е</w:t>
      </w:r>
      <w:r w:rsidR="00091F72" w:rsidRPr="00A43182">
        <w:rPr>
          <w:lang w:val="sr-Cyrl-RS"/>
        </w:rPr>
        <w:t xml:space="preserve"> и да се разлику од назива контролера</w:t>
      </w:r>
    </w:p>
    <w:p w14:paraId="1B7F0C61" w14:textId="1B87A993" w:rsidR="00453DAC" w:rsidRPr="00A43182" w:rsidRDefault="00453DAC" w:rsidP="0049597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E410C0" wp14:editId="7E5FA1FD">
                <wp:simplePos x="0" y="0"/>
                <wp:positionH relativeFrom="margin">
                  <wp:align>right</wp:align>
                </wp:positionH>
                <wp:positionV relativeFrom="paragraph">
                  <wp:posOffset>147955</wp:posOffset>
                </wp:positionV>
                <wp:extent cx="5657850" cy="457200"/>
                <wp:effectExtent l="0" t="0" r="19050" b="1905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F1A1E3" w14:textId="77777777" w:rsidR="00D06530" w:rsidRDefault="00D06530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controllerPath(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 path should start with \'/\'!'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282B978" w14:textId="3BF6DFB9" w:rsidR="00D06530" w:rsidRDefault="00D06530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328E49F8" w14:textId="3C11EDA9" w:rsidR="00D06530" w:rsidRDefault="00D06530" w:rsidP="009F7A26">
                            <w:pPr>
                              <w:jc w:val="center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410C0" id="Text Box 19" o:spid="_x0000_s1046" type="#_x0000_t202" style="position:absolute;left:0;text-align:left;margin-left:394.3pt;margin-top:11.65pt;width:445.5pt;height:36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" fillcolor="white [3201]" strokeweight=".5pt">
                <v:textbox>
                  <w:txbxContent>
                    <w:p w14:paraId="08F1A1E3" w14:textId="77777777" w:rsidR="00D06530" w:rsidRDefault="00D06530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controllerPath(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 path should start with \'/\'!'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282B978" w14:textId="3BF6DFB9" w:rsidR="00D06530" w:rsidRDefault="00D06530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328E49F8" w14:textId="3C11EDA9" w:rsidR="00D06530" w:rsidRDefault="00D06530" w:rsidP="009F7A26">
                      <w:pPr>
                        <w:jc w:val="center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6F171D6" w14:textId="622875CB" w:rsidR="00405F88" w:rsidRPr="00A43182" w:rsidRDefault="00453DAC" w:rsidP="006A42E0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7</w:t>
      </w:r>
      <w:r w:rsidRPr="00A43182">
        <w:rPr>
          <w:lang w:val="sr-Cyrl-RS"/>
        </w:rPr>
        <w:t xml:space="preserve"> – Путања контролера мора да почиње караткером ‘/’</w:t>
      </w:r>
    </w:p>
    <w:p w14:paraId="300ECAB0" w14:textId="7449A011" w:rsidR="00E22A22" w:rsidRPr="00A43182" w:rsidRDefault="006A42E0" w:rsidP="00E22A22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6030A2" wp14:editId="06122462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5622290" cy="749935"/>
                <wp:effectExtent l="0" t="0" r="16510" b="12065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2290" cy="749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046D0B" w14:textId="77777777" w:rsidR="00D06530" w:rsidRDefault="00D06530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controllerNotNamedUserRole(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 names cannot be "User" or "Role"!'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28CBCFC" w14:textId="77777777" w:rsidR="00D06530" w:rsidRDefault="00D06530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5808FD79" w14:textId="400B74CD" w:rsidR="00D06530" w:rsidRDefault="00D06530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'user'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C0B1438" w14:textId="6BF0FC3F" w:rsidR="00D06530" w:rsidRDefault="00D06530" w:rsidP="00E22A22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6030A2" id="Text Box 25" o:spid="_x0000_s1047" type="#_x0000_t202" style="position:absolute;left:0;text-align:left;margin-left:391.5pt;margin-top:7.05pt;width:442.7pt;height:59.05pt;z-index:2516889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" fillcolor="white [3201]" strokeweight=".5pt">
                <v:textbox>
                  <w:txbxContent>
                    <w:p w14:paraId="0A046D0B" w14:textId="77777777" w:rsidR="00D06530" w:rsidRDefault="00D06530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controllerNotNamedUserRole(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 names cannot be "User" or "Role"!'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28CBCFC" w14:textId="77777777" w:rsidR="00D06530" w:rsidRDefault="00D06530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5808FD79" w14:textId="400B74CD" w:rsidR="00D06530" w:rsidRDefault="00D06530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'user'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C0B1438" w14:textId="6BF0FC3F" w:rsidR="00D06530" w:rsidRDefault="00D06530" w:rsidP="00E22A22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22A22" w:rsidRPr="00A43182">
        <w:rPr>
          <w:lang w:val="sr-Cyrl-RS"/>
        </w:rPr>
        <w:t>Ли</w:t>
      </w:r>
      <w:r w:rsidR="00C50F14" w:rsidRPr="00A43182">
        <w:rPr>
          <w:lang w:val="sr-Cyrl-RS"/>
        </w:rPr>
        <w:t>стинг 4.18</w:t>
      </w:r>
      <w:r w:rsidR="00E22A22" w:rsidRPr="00A43182">
        <w:rPr>
          <w:lang w:val="sr-Cyrl-RS"/>
        </w:rPr>
        <w:t xml:space="preserve"> – Ограничење назива за контролере</w:t>
      </w:r>
    </w:p>
    <w:p w14:paraId="65AAF617" w14:textId="54092DEB" w:rsidR="00F6187D" w:rsidRPr="00A43182" w:rsidRDefault="006A42E0" w:rsidP="00083612">
      <w:pPr>
        <w:pStyle w:val="Obiantekst"/>
        <w:ind w:firstLine="706"/>
        <w:rPr>
          <w:lang w:val="sr-Cyrl-RS"/>
        </w:rPr>
      </w:pPr>
      <w:r w:rsidRPr="00A43182">
        <w:rPr>
          <w:lang w:val="sr-Cyrl-RS"/>
        </w:rPr>
        <w:t xml:space="preserve">За правилно рутирање захтева и рад апликације неопходна је јединственост назива </w:t>
      </w:r>
      <w:del w:id="831" w:author="Jelena Hrnjak" w:date="2023-08-23T17:43:00Z">
        <w:r w:rsidRPr="00A43182" w:rsidDel="006B6B7A">
          <w:rPr>
            <w:lang w:val="sr-Cyrl-RS"/>
          </w:rPr>
          <w:delText xml:space="preserve">метода на које се односи </w:delText>
        </w:r>
        <w:r w:rsidRPr="00A43182" w:rsidDel="006B6B7A">
          <w:rPr>
            <w:i/>
            <w:lang w:val="sr-Cyrl-RS"/>
          </w:rPr>
          <w:delText xml:space="preserve">endpoint </w:delText>
        </w:r>
      </w:del>
      <w:r w:rsidRPr="00A43182">
        <w:rPr>
          <w:lang w:val="sr-Cyrl-RS"/>
        </w:rPr>
        <w:t>(листинг 4.1</w:t>
      </w:r>
      <w:r w:rsidR="00E675E4" w:rsidRPr="00A43182">
        <w:rPr>
          <w:lang w:val="sr-Cyrl-RS"/>
        </w:rPr>
        <w:t>9</w:t>
      </w:r>
      <w:r w:rsidRPr="00A43182">
        <w:rPr>
          <w:lang w:val="sr-Cyrl-RS"/>
        </w:rPr>
        <w:t>)</w:t>
      </w:r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и путањ</w:t>
      </w:r>
      <w:ins w:id="832" w:author="Jelena Hrnjak" w:date="2023-08-23T17:44:00Z">
        <w:r w:rsidR="00A77DBE">
          <w:rPr>
            <w:lang w:val="sr-Cyrl-RS"/>
          </w:rPr>
          <w:t>а</w:t>
        </w:r>
      </w:ins>
      <w:del w:id="833" w:author="Jelena Hrnjak" w:date="2023-08-23T17:44:00Z">
        <w:r w:rsidRPr="00A43182" w:rsidDel="00A77DBE">
          <w:rPr>
            <w:lang w:val="sr-Cyrl-RS"/>
          </w:rPr>
          <w:delText>е</w:delText>
        </w:r>
      </w:del>
      <w:r w:rsidRPr="00A43182">
        <w:rPr>
          <w:lang w:val="sr-Cyrl-RS"/>
        </w:rPr>
        <w:t xml:space="preserve"> </w:t>
      </w:r>
      <w:del w:id="834" w:author="Jelena Hrnjak" w:date="2023-08-23T17:43:00Z">
        <w:r w:rsidRPr="00A43182" w:rsidDel="006B6B7A">
          <w:rPr>
            <w:i/>
            <w:lang w:val="sr-Cyrl-RS"/>
          </w:rPr>
          <w:delText>endpoint</w:delText>
        </w:r>
        <w:r w:rsidRPr="00A43182" w:rsidDel="006B6B7A">
          <w:rPr>
            <w:lang w:val="sr-Cyrl-RS"/>
          </w:rPr>
          <w:delText>-а</w:delText>
        </w:r>
      </w:del>
      <w:del w:id="835" w:author="Jelena Hrnjak" w:date="2023-08-23T17:44:00Z">
        <w:r w:rsidRPr="00A43182" w:rsidDel="006B6B7A">
          <w:rPr>
            <w:i/>
            <w:lang w:val="sr-Cyrl-RS"/>
          </w:rPr>
          <w:delText xml:space="preserve"> </w:delText>
        </w:r>
      </w:del>
      <w:r w:rsidRPr="00A43182">
        <w:rPr>
          <w:lang w:val="sr-Cyrl-RS"/>
        </w:rPr>
        <w:t>(листинг 4.</w:t>
      </w:r>
      <w:r w:rsidR="00E675E4" w:rsidRPr="00A43182">
        <w:rPr>
          <w:lang w:val="sr-Cyrl-RS"/>
        </w:rPr>
        <w:t>20</w:t>
      </w:r>
      <w:r w:rsidRPr="00A43182">
        <w:rPr>
          <w:lang w:val="sr-Cyrl-RS"/>
        </w:rPr>
        <w:t xml:space="preserve">) </w:t>
      </w:r>
      <w:ins w:id="836" w:author="Jelena Hrnjak" w:date="2023-08-23T17:44:00Z">
        <w:r w:rsidR="006B6B7A">
          <w:rPr>
            <w:lang w:val="sr-Cyrl-RS"/>
          </w:rPr>
          <w:t xml:space="preserve">метода </w:t>
        </w:r>
      </w:ins>
      <w:r w:rsidRPr="00A43182">
        <w:rPr>
          <w:lang w:val="sr-Cyrl-RS"/>
        </w:rPr>
        <w:t>унутар контролера.</w:t>
      </w:r>
      <w:r w:rsidR="00E675E4" w:rsidRPr="00A43182">
        <w:rPr>
          <w:lang w:val="sr-Cyrl-RS"/>
        </w:rPr>
        <w:t xml:space="preserve"> </w:t>
      </w:r>
      <w:ins w:id="837" w:author="Jelena Hrnjak" w:date="2023-08-23T17:44:00Z">
        <w:r w:rsidR="00A77DBE">
          <w:rPr>
            <w:lang w:val="sr-Cyrl-RS"/>
          </w:rPr>
          <w:t>Методе</w:t>
        </w:r>
      </w:ins>
      <w:del w:id="838" w:author="Jelena Hrnjak" w:date="2023-08-23T17:44:00Z">
        <w:r w:rsidR="00827F9C" w:rsidRPr="00A43182" w:rsidDel="00A77DBE">
          <w:rPr>
            <w:i/>
            <w:lang w:val="sr-Cyrl-RS"/>
          </w:rPr>
          <w:delText>E</w:delText>
        </w:r>
        <w:r w:rsidR="00A74840" w:rsidRPr="00A43182" w:rsidDel="00A77DBE">
          <w:rPr>
            <w:i/>
            <w:lang w:val="sr-Cyrl-RS"/>
          </w:rPr>
          <w:delText>ndpoint</w:delText>
        </w:r>
        <w:r w:rsidR="00A74840" w:rsidRPr="00A43182" w:rsidDel="00A77DBE">
          <w:rPr>
            <w:lang w:val="sr-Cyrl-RS"/>
          </w:rPr>
          <w:delText>-ови</w:delText>
        </w:r>
      </w:del>
      <w:r w:rsidR="00827F9C" w:rsidRPr="00A43182">
        <w:rPr>
          <w:i/>
          <w:lang w:val="sr-Cyrl-RS"/>
        </w:rPr>
        <w:t xml:space="preserve"> </w:t>
      </w:r>
      <w:r w:rsidR="00827F9C" w:rsidRPr="00A43182">
        <w:rPr>
          <w:lang w:val="sr-Cyrl-RS"/>
        </w:rPr>
        <w:t xml:space="preserve">за регистрацију, пријаву и одјаву са система имају препоручене, унапред дефинисане </w:t>
      </w:r>
      <w:r w:rsidR="00F828F3" w:rsidRPr="00A43182">
        <w:rPr>
          <w:i/>
          <w:lang w:val="sr-Cyrl-RS"/>
        </w:rPr>
        <w:t xml:space="preserve">HTTP </w:t>
      </w:r>
      <w:r w:rsidR="00827F9C" w:rsidRPr="00A43182">
        <w:rPr>
          <w:lang w:val="sr-Cyrl-RS"/>
        </w:rPr>
        <w:t>методе</w:t>
      </w:r>
      <w:r w:rsidR="00A74840" w:rsidRPr="00A43182">
        <w:rPr>
          <w:lang w:val="sr-Cyrl-RS"/>
        </w:rPr>
        <w:t xml:space="preserve">: </w:t>
      </w:r>
      <w:r w:rsidR="00A74840" w:rsidRPr="00A43182">
        <w:rPr>
          <w:i/>
          <w:lang w:val="sr-Cyrl-RS"/>
        </w:rPr>
        <w:t xml:space="preserve">POST, POST </w:t>
      </w:r>
      <w:r w:rsidR="00A74840" w:rsidRPr="00A43182">
        <w:rPr>
          <w:lang w:val="sr-Cyrl-RS"/>
        </w:rPr>
        <w:t xml:space="preserve">и </w:t>
      </w:r>
      <w:r w:rsidR="00A74840" w:rsidRPr="00A43182">
        <w:rPr>
          <w:i/>
          <w:lang w:val="sr-Cyrl-RS"/>
        </w:rPr>
        <w:t>GET</w:t>
      </w:r>
      <w:r w:rsidR="00E86B8F" w:rsidRPr="00A43182">
        <w:rPr>
          <w:i/>
          <w:lang w:val="sr-Cyrl-RS"/>
        </w:rPr>
        <w:t xml:space="preserve"> </w:t>
      </w:r>
      <w:r w:rsidR="00E86B8F" w:rsidRPr="00A43182">
        <w:rPr>
          <w:lang w:val="sr-Cyrl-RS"/>
        </w:rPr>
        <w:t>редом</w:t>
      </w:r>
      <w:r w:rsidR="00827F9C" w:rsidRPr="00A43182">
        <w:rPr>
          <w:lang w:val="sr-Cyrl-RS"/>
        </w:rPr>
        <w:t xml:space="preserve">. </w:t>
      </w:r>
      <w:r w:rsidR="00827F9C" w:rsidRPr="008F0FD8">
        <w:rPr>
          <w:lang w:val="sr-Cyrl-RS"/>
        </w:rPr>
        <w:t>За</w:t>
      </w:r>
      <w:r w:rsidR="00827F9C" w:rsidRPr="00A43182">
        <w:rPr>
          <w:lang w:val="sr-Cyrl-RS"/>
        </w:rPr>
        <w:t xml:space="preserve"> </w:t>
      </w:r>
      <w:ins w:id="839" w:author="Jelena Hrnjak" w:date="2023-08-23T17:45:00Z">
        <w:r w:rsidR="008F0FD8">
          <w:rPr>
            <w:lang w:val="sr-Cyrl-RS"/>
          </w:rPr>
          <w:t>методе</w:t>
        </w:r>
      </w:ins>
      <w:del w:id="840" w:author="Jelena Hrnjak" w:date="2023-08-23T17:45:00Z">
        <w:r w:rsidR="00827F9C" w:rsidRPr="00A43182" w:rsidDel="008F0FD8">
          <w:rPr>
            <w:i/>
            <w:lang w:val="sr-Cyrl-RS"/>
          </w:rPr>
          <w:delText>endpoint-</w:delText>
        </w:r>
        <w:r w:rsidR="00827F9C" w:rsidRPr="00A43182" w:rsidDel="008F0FD8">
          <w:rPr>
            <w:lang w:val="sr-Cyrl-RS"/>
          </w:rPr>
          <w:delText>ове</w:delText>
        </w:r>
      </w:del>
      <w:r w:rsidR="00827F9C" w:rsidRPr="00A43182">
        <w:rPr>
          <w:lang w:val="sr-Cyrl-RS"/>
        </w:rPr>
        <w:t xml:space="preserve"> типа </w:t>
      </w:r>
      <w:r w:rsidR="00827F9C" w:rsidRPr="00A43182">
        <w:rPr>
          <w:i/>
          <w:lang w:val="sr-Cyrl-RS"/>
        </w:rPr>
        <w:t xml:space="preserve">OTHER </w:t>
      </w:r>
      <w:r w:rsidR="00827F9C" w:rsidRPr="00A43182">
        <w:rPr>
          <w:lang w:val="sr-Cyrl-RS"/>
        </w:rPr>
        <w:t xml:space="preserve">неопходно је навести </w:t>
      </w:r>
      <w:ins w:id="841" w:author="Jelena Hrnjak" w:date="2023-08-23T17:45:00Z">
        <w:r w:rsidR="008F0FD8">
          <w:rPr>
            <w:i/>
            <w:lang w:val="en-US"/>
          </w:rPr>
          <w:t xml:space="preserve">HTTP </w:t>
        </w:r>
      </w:ins>
      <w:r w:rsidR="00827F9C" w:rsidRPr="00A43182">
        <w:rPr>
          <w:lang w:val="sr-Cyrl-RS"/>
        </w:rPr>
        <w:t>метод</w:t>
      </w:r>
      <w:r w:rsidR="00A74840" w:rsidRPr="00A43182">
        <w:rPr>
          <w:lang w:val="sr-Cyrl-RS"/>
        </w:rPr>
        <w:t xml:space="preserve"> (</w:t>
      </w:r>
      <w:r w:rsidR="001853CF" w:rsidRPr="00A43182">
        <w:rPr>
          <w:lang w:val="sr-Cyrl-RS"/>
        </w:rPr>
        <w:t>листинг 4.21)</w:t>
      </w:r>
      <w:r w:rsidR="008B7D0C" w:rsidRPr="00A43182">
        <w:rPr>
          <w:lang w:val="sr-Cyrl-RS"/>
        </w:rPr>
        <w:t>. Регистрација, пријава и одјава са система су функционалности контролера за аутентификацију, те се</w:t>
      </w:r>
      <w:del w:id="842" w:author="Jelena Hrnjak" w:date="2023-08-23T17:45:00Z">
        <w:r w:rsidR="008B7D0C" w:rsidRPr="00A43182" w:rsidDel="00034E41">
          <w:rPr>
            <w:lang w:val="sr-Cyrl-RS"/>
          </w:rPr>
          <w:delText xml:space="preserve"> ове </w:delText>
        </w:r>
        <w:r w:rsidR="008B7D0C" w:rsidRPr="00034E41" w:rsidDel="00034E41">
          <w:rPr>
            <w:lang w:val="sr-Cyrl-RS"/>
          </w:rPr>
          <w:delText>врсте</w:delText>
        </w:r>
        <w:r w:rsidR="008B7D0C" w:rsidRPr="00A43182" w:rsidDel="00034E41">
          <w:rPr>
            <w:lang w:val="sr-Cyrl-RS"/>
          </w:rPr>
          <w:delText xml:space="preserve"> </w:delText>
        </w:r>
        <w:r w:rsidR="008B7D0C" w:rsidRPr="00A43182" w:rsidDel="00034E41">
          <w:rPr>
            <w:i/>
            <w:lang w:val="sr-Cyrl-RS"/>
          </w:rPr>
          <w:delText>endpoint-</w:delText>
        </w:r>
        <w:r w:rsidR="008B7D0C" w:rsidRPr="00A43182" w:rsidDel="00034E41">
          <w:rPr>
            <w:lang w:val="sr-Cyrl-RS"/>
          </w:rPr>
          <w:delText>ова</w:delText>
        </w:r>
      </w:del>
      <w:r w:rsidR="008B7D0C" w:rsidRPr="00A43182">
        <w:rPr>
          <w:lang w:val="sr-Cyrl-RS"/>
        </w:rPr>
        <w:t xml:space="preserve"> не могу наћи у дру</w:t>
      </w:r>
      <w:ins w:id="843" w:author="Vladimir Dimitrieski" w:date="2023-08-13T10:45:00Z">
        <w:r w:rsidR="00305B92">
          <w:rPr>
            <w:lang w:val="sr-Cyrl-RS"/>
          </w:rPr>
          <w:t>г</w:t>
        </w:r>
      </w:ins>
      <w:del w:id="844" w:author="Vladimir Dimitrieski" w:date="2023-08-13T10:45:00Z">
        <w:r w:rsidR="008B7D0C" w:rsidRPr="00A43182" w:rsidDel="00305B92">
          <w:rPr>
            <w:lang w:val="sr-Cyrl-RS"/>
          </w:rPr>
          <w:delText>д</w:delText>
        </w:r>
      </w:del>
      <w:r w:rsidR="008B7D0C" w:rsidRPr="00A43182">
        <w:rPr>
          <w:lang w:val="sr-Cyrl-RS"/>
        </w:rPr>
        <w:t>им конт</w:t>
      </w:r>
      <w:del w:id="845" w:author="Vladimir Dimitrieski" w:date="2023-08-13T10:45:00Z">
        <w:r w:rsidR="008B7D0C" w:rsidRPr="00A43182" w:rsidDel="00305B92">
          <w:rPr>
            <w:lang w:val="sr-Cyrl-RS"/>
          </w:rPr>
          <w:delText>о</w:delText>
        </w:r>
      </w:del>
      <w:r w:rsidR="008B7D0C" w:rsidRPr="00A43182">
        <w:rPr>
          <w:lang w:val="sr-Cyrl-RS"/>
        </w:rPr>
        <w:t>р</w:t>
      </w:r>
      <w:ins w:id="846" w:author="Vladimir Dimitrieski" w:date="2023-08-13T10:45:00Z">
        <w:r w:rsidR="00305B92">
          <w:rPr>
            <w:lang w:val="sr-Cyrl-RS"/>
          </w:rPr>
          <w:t>о</w:t>
        </w:r>
      </w:ins>
      <w:r w:rsidR="008B7D0C" w:rsidRPr="00A43182">
        <w:rPr>
          <w:lang w:val="sr-Cyrl-RS"/>
        </w:rPr>
        <w:t>лерима (листинг 4.22).</w:t>
      </w:r>
    </w:p>
    <w:p w14:paraId="4478EA94" w14:textId="77777777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F0E8331" wp14:editId="1ACBE989">
                <wp:extent cx="5640070" cy="730885"/>
                <wp:effectExtent l="0" t="0" r="17780" b="12065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70" cy="730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4F2B4" w14:textId="77777777" w:rsidR="00D06530" w:rsidRDefault="00D06530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uniqueEndpointMethodNames(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within a controller must have unique method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D2FC0D4" w14:textId="77777777" w:rsidR="00D06530" w:rsidRDefault="00D06530" w:rsidP="00F6187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methodName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C054BE6" w14:textId="77777777" w:rsidR="00D06530" w:rsidRDefault="00D06530" w:rsidP="00F6187D">
                            <w:pPr>
                              <w:ind w:firstLine="706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0E8331" id="Text Box 23" o:spid="_x0000_s1048" type="#_x0000_t202" style="width:444.1pt;height:5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" fillcolor="white [3201]" strokeweight=".5pt">
                <v:textbox>
                  <w:txbxContent>
                    <w:p w14:paraId="4094F2B4" w14:textId="77777777" w:rsidR="00D06530" w:rsidRDefault="00D06530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uniqueEndpointMethodNames(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within a controller must have unique method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D2FC0D4" w14:textId="77777777" w:rsidR="00D06530" w:rsidRDefault="00D06530" w:rsidP="00F6187D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methodName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C054BE6" w14:textId="77777777" w:rsidR="00D06530" w:rsidRDefault="00D06530" w:rsidP="00F6187D">
                      <w:pPr>
                        <w:ind w:firstLine="706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6C77A6C" w14:textId="0874AAD6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E675E4" w:rsidRPr="00A43182">
        <w:rPr>
          <w:lang w:val="sr-Cyrl-RS"/>
        </w:rPr>
        <w:t>9</w:t>
      </w:r>
      <w:r w:rsidRPr="00A43182">
        <w:rPr>
          <w:lang w:val="sr-Cyrl-RS"/>
        </w:rPr>
        <w:t xml:space="preserve"> </w:t>
      </w:r>
      <w:r w:rsidRPr="00034E41">
        <w:rPr>
          <w:lang w:val="sr-Cyrl-RS"/>
        </w:rPr>
        <w:t>–</w:t>
      </w:r>
      <w:r w:rsidRPr="00A43182">
        <w:rPr>
          <w:lang w:val="sr-Cyrl-RS"/>
        </w:rPr>
        <w:t xml:space="preserve"> </w:t>
      </w:r>
      <w:ins w:id="847" w:author="Jelena Hrnjak" w:date="2023-08-23T17:46:00Z">
        <w:r w:rsidR="00034E41">
          <w:rPr>
            <w:lang w:val="sr-Cyrl-RS"/>
          </w:rPr>
          <w:t>Методе</w:t>
        </w:r>
      </w:ins>
      <w:del w:id="848" w:author="Jelena Hrnjak" w:date="2023-08-23T17:46:00Z">
        <w:r w:rsidR="008F76A7" w:rsidRPr="00A43182" w:rsidDel="00034E41">
          <w:rPr>
            <w:i/>
            <w:lang w:val="sr-Cyrl-RS"/>
          </w:rPr>
          <w:delText>End</w:delText>
        </w:r>
      </w:del>
      <w:del w:id="849" w:author="Jelena Hrnjak" w:date="2023-08-23T17:45:00Z">
        <w:r w:rsidR="008F76A7" w:rsidRPr="00A43182" w:rsidDel="00034E41">
          <w:rPr>
            <w:i/>
            <w:lang w:val="sr-Cyrl-RS"/>
          </w:rPr>
          <w:delText>point-</w:delText>
        </w:r>
        <w:r w:rsidR="008F76A7" w:rsidRPr="00A43182" w:rsidDel="00034E41">
          <w:rPr>
            <w:lang w:val="sr-Cyrl-RS"/>
          </w:rPr>
          <w:delText>ови</w:delText>
        </w:r>
      </w:del>
      <w:r w:rsidR="008F76A7" w:rsidRPr="00A43182">
        <w:rPr>
          <w:lang w:val="sr-Cyrl-RS"/>
        </w:rPr>
        <w:t xml:space="preserve"> унутар контролера морају имају јединствене називе</w:t>
      </w:r>
      <w:del w:id="850" w:author="Jelena Hrnjak" w:date="2023-08-23T17:46:00Z">
        <w:r w:rsidR="008F76A7" w:rsidRPr="00A43182" w:rsidDel="00034E41">
          <w:rPr>
            <w:lang w:val="sr-Cyrl-RS"/>
          </w:rPr>
          <w:delText xml:space="preserve"> метода</w:delText>
        </w:r>
      </w:del>
    </w:p>
    <w:p w14:paraId="222C2331" w14:textId="77777777" w:rsidR="008F76A7" w:rsidRPr="00A43182" w:rsidRDefault="008F76A7" w:rsidP="00F6187D">
      <w:pPr>
        <w:pStyle w:val="Labelaslike"/>
        <w:rPr>
          <w:lang w:val="sr-Cyrl-RS"/>
        </w:rPr>
      </w:pPr>
    </w:p>
    <w:p w14:paraId="6DB054A1" w14:textId="77777777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1BCAF4A1" wp14:editId="54177F62">
                <wp:extent cx="5657850" cy="704850"/>
                <wp:effectExtent l="0" t="0" r="19050" b="19050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3D89F4" w14:textId="77777777" w:rsidR="00D06530" w:rsidRDefault="00D06530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uniqueEndpointURLs(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within a controller must have unique URLs!'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DE20F7C" w14:textId="77777777" w:rsidR="00D06530" w:rsidRDefault="00D06530" w:rsidP="00F6187D">
                            <w:pPr>
                              <w:ind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CAF4A1" id="Text Box 24" o:spid="_x0000_s1049" type="#_x0000_t202" style="width:445.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" fillcolor="white [3201]" strokeweight=".5pt">
                <v:textbox>
                  <w:txbxContent>
                    <w:p w14:paraId="123D89F4" w14:textId="77777777" w:rsidR="00D06530" w:rsidRDefault="00D06530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uniqueEndpointURLs(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within a controller must have unique URLs!'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DE20F7C" w14:textId="77777777" w:rsidR="00D06530" w:rsidRDefault="00D06530" w:rsidP="00F6187D">
                      <w:pPr>
                        <w:ind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FB1F4E" w14:textId="5879C625" w:rsidR="00991A69" w:rsidRPr="00A43182" w:rsidRDefault="00E675E4" w:rsidP="00991A69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4.20</w:t>
      </w:r>
      <w:r w:rsidR="00F6187D" w:rsidRPr="00A43182">
        <w:rPr>
          <w:lang w:val="sr-Cyrl-RS"/>
        </w:rPr>
        <w:t xml:space="preserve"> </w:t>
      </w:r>
      <w:r w:rsidR="00F6187D" w:rsidRPr="00034E41">
        <w:rPr>
          <w:lang w:val="sr-Cyrl-RS"/>
        </w:rPr>
        <w:t>–</w:t>
      </w:r>
      <w:r w:rsidR="00F6187D" w:rsidRPr="00A43182">
        <w:rPr>
          <w:lang w:val="sr-Cyrl-RS"/>
        </w:rPr>
        <w:t xml:space="preserve"> </w:t>
      </w:r>
      <w:ins w:id="851" w:author="Jelena Hrnjak" w:date="2023-08-23T17:46:00Z">
        <w:r w:rsidR="00034E41">
          <w:rPr>
            <w:lang w:val="sr-Cyrl-RS"/>
          </w:rPr>
          <w:t>Методе</w:t>
        </w:r>
      </w:ins>
      <w:del w:id="852" w:author="Jelena Hrnjak" w:date="2023-08-23T17:46:00Z">
        <w:r w:rsidR="008F76A7" w:rsidRPr="00A43182" w:rsidDel="00034E41">
          <w:rPr>
            <w:i/>
            <w:lang w:val="sr-Cyrl-RS"/>
          </w:rPr>
          <w:delText>Endpoint-</w:delText>
        </w:r>
        <w:r w:rsidR="008F76A7" w:rsidRPr="00A43182" w:rsidDel="00034E41">
          <w:rPr>
            <w:lang w:val="sr-Cyrl-RS"/>
          </w:rPr>
          <w:delText>ови</w:delText>
        </w:r>
      </w:del>
      <w:r w:rsidR="008F76A7" w:rsidRPr="00A43182">
        <w:rPr>
          <w:lang w:val="sr-Cyrl-RS"/>
        </w:rPr>
        <w:t xml:space="preserve"> </w:t>
      </w:r>
      <w:r w:rsidR="00F6187D" w:rsidRPr="00A43182">
        <w:rPr>
          <w:lang w:val="sr-Cyrl-RS"/>
        </w:rPr>
        <w:t xml:space="preserve">унутар контролера морају </w:t>
      </w:r>
      <w:r w:rsidR="008F76A7" w:rsidRPr="00A43182">
        <w:rPr>
          <w:lang w:val="sr-Cyrl-RS"/>
        </w:rPr>
        <w:t>имају јединствене путање</w:t>
      </w:r>
    </w:p>
    <w:p w14:paraId="2D82DF33" w14:textId="77777777" w:rsidR="00083612" w:rsidRPr="00A43182" w:rsidRDefault="00083612" w:rsidP="00991A69">
      <w:pPr>
        <w:pStyle w:val="Labelaslike"/>
        <w:rPr>
          <w:lang w:val="sr-Cyrl-RS"/>
        </w:rPr>
      </w:pPr>
    </w:p>
    <w:p w14:paraId="1DECC60F" w14:textId="77777777" w:rsidR="00991A69" w:rsidRPr="00A43182" w:rsidRDefault="00991A69" w:rsidP="00991A69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31AD9298" wp14:editId="6ADDA237">
                <wp:extent cx="5657850" cy="704850"/>
                <wp:effectExtent l="0" t="0" r="19050" b="19050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A90B75" w14:textId="7CAF3E9F" w:rsidR="00D06530" w:rsidRDefault="00D06530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methodRequiredForOtherType(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of type "OTHER" must have a defined method!'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1294F49" w14:textId="46516D0F" w:rsidR="00D06530" w:rsidRDefault="00D06530" w:rsidP="00991A6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OTHER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method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39B9C5B4" w14:textId="08D37DD0" w:rsidR="00D06530" w:rsidRDefault="00D06530" w:rsidP="00991A69">
                            <w:pPr>
                              <w:ind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AD9298" id="Text Box 29" o:spid="_x0000_s1050" type="#_x0000_t202" style="width:445.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" fillcolor="white [3201]" strokeweight=".5pt">
                <v:textbox>
                  <w:txbxContent>
                    <w:p w14:paraId="25A90B75" w14:textId="7CAF3E9F" w:rsidR="00D06530" w:rsidRDefault="00D06530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methodRequiredForOtherType(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of type "OTHER" must have a defined method!'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1294F49" w14:textId="46516D0F" w:rsidR="00D06530" w:rsidRDefault="00D06530" w:rsidP="00991A6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OTHER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method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39B9C5B4" w14:textId="08D37DD0" w:rsidR="00D06530" w:rsidRDefault="00D06530" w:rsidP="00991A69">
                      <w:pPr>
                        <w:ind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F76F54F" w14:textId="169FD99F" w:rsidR="00991A69" w:rsidRPr="00A43182" w:rsidRDefault="00991A69" w:rsidP="00991A69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</w:t>
      </w:r>
      <w:r w:rsidR="008E60BB" w:rsidRPr="00A43182">
        <w:rPr>
          <w:lang w:val="sr-Cyrl-RS"/>
        </w:rPr>
        <w:t>1</w:t>
      </w:r>
      <w:r w:rsidRPr="00A43182">
        <w:rPr>
          <w:lang w:val="sr-Cyrl-RS"/>
        </w:rPr>
        <w:t xml:space="preserve"> – </w:t>
      </w:r>
      <w:del w:id="853" w:author="Jelena Hrnjak" w:date="2023-08-23T17:46:00Z">
        <w:r w:rsidR="008E60BB" w:rsidRPr="00A43182" w:rsidDel="00034E41">
          <w:rPr>
            <w:i/>
            <w:lang w:val="sr-Cyrl-RS"/>
          </w:rPr>
          <w:delText>Endpoint-</w:delText>
        </w:r>
        <w:r w:rsidR="008E60BB" w:rsidRPr="00A43182" w:rsidDel="00034E41">
          <w:rPr>
            <w:lang w:val="sr-Cyrl-RS"/>
          </w:rPr>
          <w:delText>ови</w:delText>
        </w:r>
      </w:del>
      <w:ins w:id="854" w:author="Jelena Hrnjak" w:date="2023-08-23T17:46:00Z">
        <w:r w:rsidR="00034E41">
          <w:rPr>
            <w:lang w:val="sr-Cyrl-RS"/>
          </w:rPr>
          <w:t>Методе</w:t>
        </w:r>
      </w:ins>
      <w:r w:rsidR="008E60BB" w:rsidRPr="00A43182">
        <w:rPr>
          <w:lang w:val="sr-Cyrl-RS"/>
        </w:rPr>
        <w:t xml:space="preserve"> типа </w:t>
      </w:r>
      <w:r w:rsidR="008E60BB" w:rsidRPr="00A43182">
        <w:rPr>
          <w:i/>
          <w:lang w:val="sr-Cyrl-RS"/>
        </w:rPr>
        <w:t xml:space="preserve">OTHER </w:t>
      </w:r>
      <w:r w:rsidR="008E60BB" w:rsidRPr="00A43182">
        <w:rPr>
          <w:lang w:val="sr-Cyrl-RS"/>
        </w:rPr>
        <w:t xml:space="preserve">морају да имају дефинисан </w:t>
      </w:r>
      <w:r w:rsidR="00A8090D" w:rsidRPr="00A43182">
        <w:rPr>
          <w:i/>
          <w:lang w:val="sr-Cyrl-RS"/>
        </w:rPr>
        <w:t xml:space="preserve">HTTP </w:t>
      </w:r>
      <w:r w:rsidR="008E60BB" w:rsidRPr="00A43182">
        <w:rPr>
          <w:lang w:val="sr-Cyrl-RS"/>
        </w:rPr>
        <w:t>метод</w:t>
      </w:r>
    </w:p>
    <w:p w14:paraId="4B57106F" w14:textId="77777777" w:rsidR="008E0923" w:rsidRPr="00A43182" w:rsidRDefault="008E0923" w:rsidP="00991A69">
      <w:pPr>
        <w:pStyle w:val="Labelaslike"/>
        <w:rPr>
          <w:lang w:val="sr-Cyrl-RS"/>
        </w:rPr>
      </w:pPr>
    </w:p>
    <w:p w14:paraId="7C58146F" w14:textId="77777777" w:rsidR="008E0923" w:rsidRPr="00A43182" w:rsidRDefault="008E0923" w:rsidP="008E0923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C6FB6B9" wp14:editId="0ED2C052">
                <wp:extent cx="5657850" cy="1927860"/>
                <wp:effectExtent l="0" t="0" r="19050" b="15240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1927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6F884B" w14:textId="77777777" w:rsidR="00D06530" w:rsidRDefault="00D06530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endpointLimits(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'Controllers of type other than "Authentication" should not have registration, login, or logout endpoints!'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4C5BC02" w14:textId="31D4BD51" w:rsidR="00D06530" w:rsidRDefault="00D06530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(</w:t>
                            </w:r>
                          </w:p>
                          <w:p w14:paraId="70E40AC2" w14:textId="77777777" w:rsidR="00D06530" w:rsidRDefault="00D06530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70CA7F73" w14:textId="754B9D72" w:rsidR="00D06530" w:rsidRDefault="00D06530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REGISTRATION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</w:t>
                            </w:r>
                          </w:p>
                          <w:p w14:paraId="2388601B" w14:textId="700B8374" w:rsidR="00D06530" w:rsidRDefault="00D06530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558A4C35" w14:textId="77777777" w:rsidR="00D06530" w:rsidRDefault="00D06530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1DBB311" w14:textId="5367F0B6" w:rsidR="00D06530" w:rsidRDefault="00D06530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</w:t>
                            </w:r>
                          </w:p>
                          <w:p w14:paraId="2471630D" w14:textId="0C85AED2" w:rsidR="00D06530" w:rsidRDefault="00D06530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0F4863D2" w14:textId="77777777" w:rsidR="00D06530" w:rsidRDefault="00D06530" w:rsidP="008E0923">
                            <w:pPr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5A0B1DE3" w14:textId="4B3D71ED" w:rsidR="00D06530" w:rsidRDefault="00D06530" w:rsidP="00CA61F9">
                            <w:pPr>
                              <w:ind w:left="706" w:firstLine="706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6FB6B9" id="Text Box 30" o:spid="_x0000_s1051" type="#_x0000_t202" style="width:445.5pt;height:15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" fillcolor="white [3201]" strokeweight=".5pt">
                <v:textbox>
                  <w:txbxContent>
                    <w:p w14:paraId="496F884B" w14:textId="77777777" w:rsidR="00D06530" w:rsidRDefault="00D06530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endpointLimits(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'Controllers of type other than "Authentication" should not have registration, login, or logout endpoints!'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4C5BC02" w14:textId="31D4BD51" w:rsidR="00D06530" w:rsidRDefault="00D06530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(</w:t>
                      </w:r>
                    </w:p>
                    <w:p w14:paraId="70E40AC2" w14:textId="77777777" w:rsidR="00D06530" w:rsidRDefault="00D06530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70CA7F73" w14:textId="754B9D72" w:rsidR="00D06530" w:rsidRDefault="00D06530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REGISTRATION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</w:t>
                      </w:r>
                    </w:p>
                    <w:p w14:paraId="2388601B" w14:textId="700B8374" w:rsidR="00D06530" w:rsidRDefault="00D06530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558A4C35" w14:textId="77777777" w:rsidR="00D06530" w:rsidRDefault="00D06530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1DBB311" w14:textId="5367F0B6" w:rsidR="00D06530" w:rsidRDefault="00D06530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</w:t>
                      </w:r>
                    </w:p>
                    <w:p w14:paraId="2471630D" w14:textId="0C85AED2" w:rsidR="00D06530" w:rsidRDefault="00D06530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0F4863D2" w14:textId="77777777" w:rsidR="00D06530" w:rsidRDefault="00D06530" w:rsidP="008E0923">
                      <w:pPr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5A0B1DE3" w14:textId="4B3D71ED" w:rsidR="00D06530" w:rsidRDefault="00D06530" w:rsidP="00CA61F9">
                      <w:pPr>
                        <w:ind w:left="706" w:firstLine="706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LOGOUT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14D657" w14:textId="3FA927FD" w:rsidR="008E0923" w:rsidRPr="00A43182" w:rsidRDefault="008E0923" w:rsidP="008E0923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4.22  – </w:t>
      </w:r>
      <w:del w:id="855" w:author="Jelena Hrnjak" w:date="2023-08-23T17:46:00Z">
        <w:r w:rsidRPr="00034E41" w:rsidDel="00034E41">
          <w:rPr>
            <w:lang w:val="sr-Cyrl-RS"/>
            <w:rPrChange w:id="856" w:author="Jelena Hrnjak" w:date="2023-08-23T17:46:00Z">
              <w:rPr>
                <w:i/>
                <w:lang w:val="sr-Cyrl-RS"/>
              </w:rPr>
            </w:rPrChange>
          </w:rPr>
          <w:delText>Endpoint-</w:delText>
        </w:r>
        <w:r w:rsidRPr="00034E41" w:rsidDel="00034E41">
          <w:rPr>
            <w:lang w:val="sr-Cyrl-RS"/>
          </w:rPr>
          <w:delText>ови</w:delText>
        </w:r>
      </w:del>
      <w:ins w:id="857" w:author="Jelena Hrnjak" w:date="2023-08-23T17:46:00Z">
        <w:r w:rsidR="00034E41">
          <w:rPr>
            <w:lang w:val="sr-Cyrl-RS"/>
          </w:rPr>
          <w:t>Методе</w:t>
        </w:r>
      </w:ins>
      <w:r w:rsidRPr="00A43182">
        <w:rPr>
          <w:lang w:val="sr-Cyrl-RS"/>
        </w:rPr>
        <w:t xml:space="preserve"> </w:t>
      </w:r>
      <w:r w:rsidR="00CA61F9" w:rsidRPr="00A43182">
        <w:rPr>
          <w:lang w:val="sr-Cyrl-RS"/>
        </w:rPr>
        <w:t>за регистрацију, пријаву и одјаву са система могу да се налазе само у котнролеру за аутентификацију</w:t>
      </w:r>
    </w:p>
    <w:p w14:paraId="3B658600" w14:textId="625448B7" w:rsidR="0081776E" w:rsidRPr="00A43182" w:rsidRDefault="0081776E" w:rsidP="0081776E">
      <w:pPr>
        <w:pStyle w:val="Heading3"/>
        <w:rPr>
          <w:i/>
          <w:lang w:val="sr-Cyrl-RS"/>
        </w:rPr>
      </w:pPr>
      <w:bookmarkStart w:id="858" w:name="_Toc144322203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Authentication</w:t>
      </w:r>
      <w:bookmarkEnd w:id="858"/>
    </w:p>
    <w:p w14:paraId="1D57B856" w14:textId="4BB473F9" w:rsidR="006F1E2B" w:rsidRPr="00A43182" w:rsidRDefault="002332C4" w:rsidP="00032998">
      <w:pPr>
        <w:pStyle w:val="Obiantekst"/>
        <w:ind w:firstLine="360"/>
        <w:rPr>
          <w:noProof/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Authenticatiion </w:t>
      </w:r>
      <w:r w:rsidRPr="00A43182">
        <w:rPr>
          <w:lang w:val="sr-Cyrl-RS"/>
        </w:rPr>
        <w:t>наслеђује</w:t>
      </w:r>
      <w:r w:rsidR="00717DD5">
        <w:rPr>
          <w:lang w:val="sr-Cyrl-RS"/>
        </w:rPr>
        <w:t xml:space="preserve"> концепт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Controller. </w:t>
      </w:r>
      <w:r w:rsidR="00142F46" w:rsidRPr="00A43182">
        <w:rPr>
          <w:lang w:val="sr-Cyrl-RS"/>
        </w:rPr>
        <w:t xml:space="preserve">Контролер за аутентификацију обрађује захтеве који се </w:t>
      </w:r>
      <w:r w:rsidR="00555B86" w:rsidRPr="00A43182">
        <w:rPr>
          <w:lang w:val="sr-Cyrl-RS"/>
        </w:rPr>
        <w:t>односе на регистрацију</w:t>
      </w:r>
      <w:r w:rsidR="00142F46" w:rsidRPr="00A43182">
        <w:rPr>
          <w:lang w:val="sr-Cyrl-RS"/>
        </w:rPr>
        <w:t xml:space="preserve"> корисник</w:t>
      </w:r>
      <w:r w:rsidR="00555B86" w:rsidRPr="00A43182">
        <w:rPr>
          <w:lang w:val="sr-Cyrl-RS"/>
        </w:rPr>
        <w:t>а, пријаву</w:t>
      </w:r>
      <w:r w:rsidR="00142F46" w:rsidRPr="00A43182">
        <w:rPr>
          <w:lang w:val="sr-Cyrl-RS"/>
        </w:rPr>
        <w:t xml:space="preserve"> и одја</w:t>
      </w:r>
      <w:r w:rsidR="00555B86" w:rsidRPr="00A43182">
        <w:rPr>
          <w:lang w:val="sr-Cyrl-RS"/>
        </w:rPr>
        <w:t>ву</w:t>
      </w:r>
      <w:r w:rsidR="00142F46" w:rsidRPr="00A43182">
        <w:rPr>
          <w:lang w:val="sr-Cyrl-RS"/>
        </w:rPr>
        <w:t xml:space="preserve"> корисника са система, те су информације о корисницима и њиховим </w:t>
      </w:r>
      <w:del w:id="859" w:author="Jelena Hrnjak" w:date="2023-08-23T17:36:00Z">
        <w:r w:rsidR="00142F46" w:rsidRPr="00A43182" w:rsidDel="00A22C52">
          <w:rPr>
            <w:lang w:val="sr-Cyrl-RS"/>
          </w:rPr>
          <w:delText xml:space="preserve">ролама </w:delText>
        </w:r>
      </w:del>
      <w:ins w:id="860" w:author="Jelena Hrnjak" w:date="2023-08-23T17:36:00Z">
        <w:r w:rsidR="00A22C52">
          <w:rPr>
            <w:lang w:val="sr-Cyrl-RS"/>
          </w:rPr>
          <w:t>улогама</w:t>
        </w:r>
        <w:r w:rsidR="00A22C52" w:rsidRPr="00A43182">
          <w:rPr>
            <w:lang w:val="sr-Cyrl-RS"/>
          </w:rPr>
          <w:t xml:space="preserve"> </w:t>
        </w:r>
      </w:ins>
      <w:r w:rsidR="00142F46" w:rsidRPr="00A43182">
        <w:rPr>
          <w:lang w:val="sr-Cyrl-RS"/>
        </w:rPr>
        <w:t>неопходн</w:t>
      </w:r>
      <w:r w:rsidR="00DB5FD8">
        <w:rPr>
          <w:lang w:val="sr-Cyrl-RS"/>
        </w:rPr>
        <w:t>е</w:t>
      </w:r>
      <w:r w:rsidRPr="00A43182">
        <w:rPr>
          <w:lang w:val="sr-Cyrl-RS"/>
        </w:rPr>
        <w:t xml:space="preserve">. Самим тим, уколико постоји контролер за аутентификацију, неопходно је да </w:t>
      </w:r>
      <w:r w:rsidR="002A4202" w:rsidRPr="00A43182">
        <w:rPr>
          <w:lang w:val="sr-Cyrl-RS"/>
        </w:rPr>
        <w:t xml:space="preserve">постоје инстанце концепата </w:t>
      </w:r>
      <w:r w:rsidR="002A4202" w:rsidRPr="00A43182">
        <w:rPr>
          <w:i/>
          <w:lang w:val="sr-Cyrl-RS"/>
        </w:rPr>
        <w:t xml:space="preserve">User </w:t>
      </w:r>
      <w:r w:rsidR="002A4202" w:rsidRPr="00A43182">
        <w:rPr>
          <w:lang w:val="sr-Cyrl-RS"/>
        </w:rPr>
        <w:t xml:space="preserve">и </w:t>
      </w:r>
      <w:r w:rsidR="002A4202" w:rsidRPr="00A43182">
        <w:rPr>
          <w:i/>
          <w:lang w:val="sr-Cyrl-RS"/>
        </w:rPr>
        <w:t>Role</w:t>
      </w:r>
      <w:r w:rsidR="00142F46" w:rsidRPr="00A43182">
        <w:rPr>
          <w:lang w:val="sr-Cyrl-RS"/>
        </w:rPr>
        <w:t xml:space="preserve"> (листинг 4.</w:t>
      </w:r>
      <w:r w:rsidR="002A4202" w:rsidRPr="00A43182">
        <w:rPr>
          <w:lang w:val="sr-Cyrl-RS"/>
        </w:rPr>
        <w:t>2</w:t>
      </w:r>
      <w:r w:rsidR="006F1E2B" w:rsidRPr="00A43182">
        <w:rPr>
          <w:lang w:val="sr-Cyrl-RS"/>
        </w:rPr>
        <w:t>3</w:t>
      </w:r>
      <w:r w:rsidR="00142F46" w:rsidRPr="00A43182">
        <w:rPr>
          <w:lang w:val="sr-Cyrl-RS"/>
        </w:rPr>
        <w:t>).</w:t>
      </w:r>
      <w:r w:rsidR="006F1E2B" w:rsidRPr="00A43182">
        <w:rPr>
          <w:lang w:val="sr-Cyrl-RS"/>
        </w:rPr>
        <w:t xml:space="preserve"> Могуће је постојање највише једног контролера за аутентификацију (листинг 4.24).</w:t>
      </w:r>
      <w:r w:rsidR="006F1E2B" w:rsidRPr="00A43182">
        <w:rPr>
          <w:noProof/>
          <w:lang w:val="sr-Cyrl-RS" w:eastAsia="sr-Cyrl-RS"/>
        </w:rPr>
        <w:t xml:space="preserve"> </w:t>
      </w:r>
      <w:r w:rsidR="00860CBE" w:rsidRPr="00A43182">
        <w:rPr>
          <w:noProof/>
          <w:lang w:val="sr-Cyrl-RS" w:eastAsia="sr-Cyrl-RS"/>
        </w:rPr>
        <w:t xml:space="preserve"> </w:t>
      </w:r>
      <w:r w:rsidR="009A0879" w:rsidRPr="00A43182">
        <w:rPr>
          <w:noProof/>
          <w:lang w:val="sr-Cyrl-RS" w:eastAsia="sr-Cyrl-RS"/>
        </w:rPr>
        <w:t>Уколико контролер за аутентификацију постоји, дозвољено је постојање највише једн</w:t>
      </w:r>
      <w:ins w:id="861" w:author="Jelena Hrnjak" w:date="2023-08-23T17:46:00Z">
        <w:r w:rsidR="002535D5">
          <w:rPr>
            <w:noProof/>
            <w:lang w:val="sr-Cyrl-RS" w:eastAsia="sr-Cyrl-RS"/>
          </w:rPr>
          <w:t xml:space="preserve">е методе </w:t>
        </w:r>
      </w:ins>
      <w:del w:id="862" w:author="Jelena Hrnjak" w:date="2023-08-23T17:46:00Z">
        <w:r w:rsidR="009A0879" w:rsidRPr="00A43182" w:rsidDel="002535D5">
          <w:rPr>
            <w:noProof/>
            <w:lang w:val="sr-Cyrl-RS" w:eastAsia="sr-Cyrl-RS"/>
          </w:rPr>
          <w:delText xml:space="preserve">ог </w:delText>
        </w:r>
        <w:r w:rsidR="009A0879" w:rsidRPr="00A43182" w:rsidDel="002535D5">
          <w:rPr>
            <w:i/>
            <w:noProof/>
            <w:lang w:val="sr-Cyrl-RS" w:eastAsia="sr-Cyrl-RS"/>
          </w:rPr>
          <w:delText>endpoint-</w:delText>
        </w:r>
        <w:r w:rsidR="009A0879" w:rsidRPr="00A43182" w:rsidDel="002535D5">
          <w:rPr>
            <w:noProof/>
            <w:lang w:val="sr-Cyrl-RS" w:eastAsia="sr-Cyrl-RS"/>
          </w:rPr>
          <w:delText xml:space="preserve">a </w:delText>
        </w:r>
      </w:del>
      <w:r w:rsidR="009A0879" w:rsidRPr="00A43182">
        <w:rPr>
          <w:noProof/>
          <w:lang w:val="sr-Cyrl-RS" w:eastAsia="sr-Cyrl-RS"/>
        </w:rPr>
        <w:t>з</w:t>
      </w:r>
      <w:r w:rsidR="00E4715C" w:rsidRPr="00A43182">
        <w:rPr>
          <w:noProof/>
          <w:lang w:val="sr-Cyrl-RS" w:eastAsia="sr-Cyrl-RS"/>
        </w:rPr>
        <w:t>а регистрацију, пријаву и одјаву са система што спречава вишеструко дефинисање истих функционалности (листинг 4.25).</w:t>
      </w:r>
    </w:p>
    <w:p w14:paraId="242C63AC" w14:textId="162CF9F0" w:rsidR="00360558" w:rsidRPr="00A43182" w:rsidRDefault="006F1E2B" w:rsidP="006F1E2B">
      <w:pPr>
        <w:pStyle w:val="Obiantekst"/>
        <w:jc w:val="center"/>
        <w:rPr>
          <w:rStyle w:val="LabelaslikeChar"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422FBD5" wp14:editId="5D23F44B">
                <wp:extent cx="5603240" cy="1404620"/>
                <wp:effectExtent l="0" t="0" r="16510" b="13335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B2952" w14:textId="77777777" w:rsidR="00D06530" w:rsidRDefault="00D06530" w:rsidP="00500C2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hasUserAndRoleForController 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'Authentication controller requires at least one User entity and one Role entity!'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02CF91E" w14:textId="77777777" w:rsidR="00D06530" w:rsidRDefault="00D06530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</w:t>
                            </w:r>
                          </w:p>
                          <w:p w14:paraId="685DD4EE" w14:textId="77777777" w:rsidR="00D06530" w:rsidRDefault="00D06530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72BE90EA" w14:textId="77777777" w:rsidR="00D06530" w:rsidRDefault="00D06530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22FBD5" id="_x0000_s1052" type="#_x0000_t202" style="width:441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">
                <v:textbox style="mso-fit-shape-to-text:t">
                  <w:txbxContent>
                    <w:p w14:paraId="3DBB2952" w14:textId="77777777" w:rsidR="00D06530" w:rsidRDefault="00D06530" w:rsidP="00500C27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hasUserAndRoleForController 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'Authentication controller requires at least one User entity and one Role entity!'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02CF91E" w14:textId="77777777" w:rsidR="00D06530" w:rsidRDefault="00D06530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</w:t>
                      </w:r>
                    </w:p>
                    <w:p w14:paraId="685DD4EE" w14:textId="77777777" w:rsidR="00D06530" w:rsidRDefault="00D06530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72BE90EA" w14:textId="77777777" w:rsidR="00D06530" w:rsidRDefault="00D06530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42F46" w:rsidRPr="00A43182">
        <w:rPr>
          <w:rStyle w:val="LabelaslikeChar"/>
          <w:lang w:val="sr-Cyrl-RS"/>
        </w:rPr>
        <w:t>Листинг 4.</w:t>
      </w:r>
      <w:r w:rsidR="002A4202" w:rsidRPr="00A43182">
        <w:rPr>
          <w:rStyle w:val="LabelaslikeChar"/>
          <w:lang w:val="sr-Cyrl-RS"/>
        </w:rPr>
        <w:t>2</w:t>
      </w:r>
      <w:r w:rsidRPr="00A43182">
        <w:rPr>
          <w:rStyle w:val="LabelaslikeChar"/>
          <w:lang w:val="sr-Cyrl-RS"/>
        </w:rPr>
        <w:t>3</w:t>
      </w:r>
      <w:r w:rsidR="00142F46" w:rsidRPr="00A43182">
        <w:rPr>
          <w:rStyle w:val="LabelaslikeChar"/>
          <w:lang w:val="sr-Cyrl-RS"/>
        </w:rPr>
        <w:t xml:space="preserve"> – </w:t>
      </w:r>
      <w:r w:rsidR="00082FCA" w:rsidRPr="00A43182">
        <w:rPr>
          <w:rStyle w:val="LabelaslikeChar"/>
          <w:lang w:val="sr-Cyrl-RS"/>
        </w:rPr>
        <w:t>За</w:t>
      </w:r>
      <w:r w:rsidR="00142F46" w:rsidRPr="00A43182">
        <w:rPr>
          <w:rStyle w:val="LabelaslikeChar"/>
          <w:lang w:val="sr-Cyrl-RS"/>
        </w:rPr>
        <w:t xml:space="preserve"> дефинисан контролер за ау</w:t>
      </w:r>
      <w:r w:rsidR="004A7E84" w:rsidRPr="00A43182">
        <w:rPr>
          <w:rStyle w:val="LabelaslikeChar"/>
          <w:lang w:val="sr-Cyrl-RS"/>
        </w:rPr>
        <w:t xml:space="preserve">тентификацију, неопходно је постојање </w:t>
      </w:r>
      <w:r w:rsidR="002A4202" w:rsidRPr="00A43182">
        <w:rPr>
          <w:rStyle w:val="LabelaslikeChar"/>
          <w:lang w:val="sr-Cyrl-RS"/>
        </w:rPr>
        <w:t>и</w:t>
      </w:r>
      <w:r w:rsidR="00B81A16" w:rsidRPr="00A43182">
        <w:rPr>
          <w:rStyle w:val="LabelaslikeChar"/>
          <w:lang w:val="sr-Cyrl-RS"/>
        </w:rPr>
        <w:t>нстанци</w:t>
      </w:r>
      <w:r w:rsidR="00142F46" w:rsidRPr="00A43182">
        <w:rPr>
          <w:rStyle w:val="LabelaslikeChar"/>
          <w:lang w:val="sr-Cyrl-RS"/>
        </w:rPr>
        <w:t xml:space="preserve"> </w:t>
      </w:r>
      <w:r w:rsidR="002A4202" w:rsidRPr="00A43182">
        <w:rPr>
          <w:rStyle w:val="LabelaslikeChar"/>
          <w:lang w:val="sr-Cyrl-RS"/>
        </w:rPr>
        <w:t>концепата</w:t>
      </w:r>
      <w:r w:rsidR="00142F46" w:rsidRPr="00A43182">
        <w:rPr>
          <w:rStyle w:val="LabelaslikeChar"/>
          <w:lang w:val="sr-Cyrl-RS"/>
        </w:rPr>
        <w:t xml:space="preserve"> </w:t>
      </w:r>
      <w:r w:rsidR="00082FCA" w:rsidRPr="00A43182">
        <w:rPr>
          <w:rStyle w:val="LabelaslikeChar"/>
          <w:lang w:val="sr-Cyrl-RS"/>
        </w:rPr>
        <w:t>User и Role</w:t>
      </w:r>
    </w:p>
    <w:p w14:paraId="567D3C36" w14:textId="66672D76" w:rsidR="008F1001" w:rsidRPr="00A43182" w:rsidRDefault="008F1001" w:rsidP="008F1001">
      <w:pPr>
        <w:pStyle w:val="Labelaslike"/>
        <w:rPr>
          <w:rStyle w:val="LabelaslikeChar"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328FD294" wp14:editId="39F5CF59">
                <wp:extent cx="5603240" cy="769620"/>
                <wp:effectExtent l="0" t="0" r="16510" b="11430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769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7484" w14:textId="4E4BEF58" w:rsidR="00D06530" w:rsidRDefault="00D06530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uniqueAuthenticationController(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controller of type "Authentication"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A5D22B6" w14:textId="77777777" w:rsidR="00D06530" w:rsidRDefault="00D06530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076ACBDD" w14:textId="56CA4F9D" w:rsidR="00D06530" w:rsidRDefault="00D06530" w:rsidP="00500C2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(c |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3AB298D0" w14:textId="271BA3F2" w:rsidR="00D06530" w:rsidRDefault="00D06530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8FD294" id="_x0000_s1053" type="#_x0000_t202" style="width:441.2pt;height:6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">
                <v:textbox>
                  <w:txbxContent>
                    <w:p w14:paraId="48087484" w14:textId="4E4BEF58" w:rsidR="00D06530" w:rsidRDefault="00D06530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uniqueAuthenticationController(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controller of type "Authentication"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A5D22B6" w14:textId="77777777" w:rsidR="00D06530" w:rsidRDefault="00D06530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076ACBDD" w14:textId="56CA4F9D" w:rsidR="00D06530" w:rsidRDefault="00D06530" w:rsidP="00500C27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(c |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3AB298D0" w14:textId="271BA3F2" w:rsidR="00D06530" w:rsidRDefault="00D06530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A43182">
        <w:rPr>
          <w:rStyle w:val="LabelaslikeChar"/>
          <w:lang w:val="sr-Cyrl-RS"/>
        </w:rPr>
        <w:t xml:space="preserve">Листинг 4.24 – </w:t>
      </w:r>
      <w:r w:rsidRPr="00A43182">
        <w:rPr>
          <w:lang w:val="sr-Cyrl-RS"/>
        </w:rPr>
        <w:t>Могуће је постојање највише једног контролера за аутентификацију</w:t>
      </w:r>
    </w:p>
    <w:p w14:paraId="7FA2089D" w14:textId="5AB5D407" w:rsidR="00B5189D" w:rsidRPr="00A43182" w:rsidRDefault="001D6F31" w:rsidP="00AA65F1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D29A51D" wp14:editId="1FD21D1D">
                <wp:extent cx="5603240" cy="1661160"/>
                <wp:effectExtent l="0" t="0" r="16510" b="15240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1661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00F706" w14:textId="0C2E38A5" w:rsidR="00D06530" w:rsidRDefault="00D06530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authenticationLimits(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'Authentication can have at most one registration, login, and logout endpoint!'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3FBB8C5" w14:textId="084259FF" w:rsidR="00D06530" w:rsidRDefault="00D06530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E1190BF" w14:textId="1739804D" w:rsidR="00D06530" w:rsidRDefault="00D06530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REGISTRATION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12EADAFD" w14:textId="4BE01576" w:rsidR="00D06530" w:rsidRDefault="00D06530" w:rsidP="00500C2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735B8D2D" w14:textId="77777777" w:rsidR="00D06530" w:rsidRDefault="00D06530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56DFC917" w14:textId="29992635" w:rsidR="00D06530" w:rsidRDefault="00D06530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62326580" w14:textId="0A1C03F0" w:rsidR="00D06530" w:rsidRDefault="00D06530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6A4F5891" w14:textId="77777777" w:rsidR="00D06530" w:rsidRDefault="00D06530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26CB9CA" w14:textId="07D7511C" w:rsidR="00D06530" w:rsidRDefault="00D06530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B1AEC6A" w14:textId="60204F80" w:rsidR="00D06530" w:rsidRDefault="00D06530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9A51D" id="_x0000_s1054" type="#_x0000_t202" style="width:441.2pt;height:13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">
                <v:textbox>
                  <w:txbxContent>
                    <w:p w14:paraId="6600F706" w14:textId="0C2E38A5" w:rsidR="00D06530" w:rsidRDefault="00D06530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authenticationLimits(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'Authentication can have at most one registration, login, and logout endpoint!'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3FBB8C5" w14:textId="084259FF" w:rsidR="00D06530" w:rsidRDefault="00D06530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E1190BF" w14:textId="1739804D" w:rsidR="00D06530" w:rsidRDefault="00D06530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REGISTRATION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12EADAFD" w14:textId="4BE01576" w:rsidR="00D06530" w:rsidRDefault="00D06530" w:rsidP="00500C27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735B8D2D" w14:textId="77777777" w:rsidR="00D06530" w:rsidRDefault="00D06530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56DFC917" w14:textId="29992635" w:rsidR="00D06530" w:rsidRDefault="00D06530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62326580" w14:textId="0A1C03F0" w:rsidR="00D06530" w:rsidRDefault="00D06530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6A4F5891" w14:textId="77777777" w:rsidR="00D06530" w:rsidRDefault="00D06530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26CB9CA" w14:textId="07D7511C" w:rsidR="00D06530" w:rsidRDefault="00D06530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LOGOUT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B1AEC6A" w14:textId="60204F80" w:rsidR="00D06530" w:rsidRDefault="00D06530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A43182">
        <w:rPr>
          <w:rStyle w:val="LabelaslikeChar"/>
          <w:lang w:val="sr-Cyrl-RS"/>
        </w:rPr>
        <w:t xml:space="preserve">Листинг 4.25 – </w:t>
      </w:r>
      <w:r w:rsidRPr="00A43182">
        <w:rPr>
          <w:lang w:val="sr-Cyrl-RS"/>
        </w:rPr>
        <w:t>Могуће је постојање највише једн</w:t>
      </w:r>
      <w:ins w:id="863" w:author="Jelena Hrnjak" w:date="2023-08-23T17:47:00Z">
        <w:r w:rsidR="002535D5">
          <w:rPr>
            <w:lang w:val="sr-Cyrl-RS"/>
          </w:rPr>
          <w:t>е</w:t>
        </w:r>
      </w:ins>
      <w:del w:id="864" w:author="Jelena Hrnjak" w:date="2023-08-23T17:47:00Z">
        <w:r w:rsidR="007F2E2E" w:rsidRPr="00A43182" w:rsidDel="002535D5">
          <w:rPr>
            <w:lang w:val="sr-Cyrl-RS"/>
          </w:rPr>
          <w:delText xml:space="preserve">ог </w:delText>
        </w:r>
      </w:del>
      <w:del w:id="865" w:author="Jelena Hrnjak" w:date="2023-08-23T17:46:00Z">
        <w:r w:rsidR="007F2E2E" w:rsidRPr="00A43182" w:rsidDel="002535D5">
          <w:rPr>
            <w:i/>
            <w:lang w:val="sr-Cyrl-RS"/>
          </w:rPr>
          <w:delText>endpoint</w:delText>
        </w:r>
      </w:del>
      <w:ins w:id="866" w:author="Jelena Hrnjak" w:date="2023-08-23T17:47:00Z">
        <w:r w:rsidR="002535D5">
          <w:rPr>
            <w:lang w:val="sr-Cyrl-RS"/>
          </w:rPr>
          <w:t xml:space="preserve"> методе</w:t>
        </w:r>
      </w:ins>
      <w:del w:id="867" w:author="Jelena Hrnjak" w:date="2023-08-23T17:47:00Z">
        <w:r w:rsidR="007F2E2E" w:rsidRPr="00A43182" w:rsidDel="002535D5">
          <w:rPr>
            <w:i/>
            <w:lang w:val="sr-Cyrl-RS"/>
          </w:rPr>
          <w:delText>-</w:delText>
        </w:r>
        <w:r w:rsidR="007F2E2E" w:rsidRPr="00A43182" w:rsidDel="002535D5">
          <w:rPr>
            <w:lang w:val="sr-Cyrl-RS"/>
          </w:rPr>
          <w:delText>а</w:delText>
        </w:r>
      </w:del>
      <w:r w:rsidR="007F2E2E" w:rsidRPr="00A43182">
        <w:rPr>
          <w:lang w:val="sr-Cyrl-RS"/>
        </w:rPr>
        <w:t xml:space="preserve"> за регистрацију, пријаву и одјаву са система</w:t>
      </w:r>
    </w:p>
    <w:p w14:paraId="15ECB757" w14:textId="2551EDB4" w:rsidR="0081776E" w:rsidRPr="00A43182" w:rsidRDefault="0081776E" w:rsidP="0081776E">
      <w:pPr>
        <w:pStyle w:val="Heading3"/>
        <w:rPr>
          <w:i/>
          <w:lang w:val="sr-Cyrl-RS"/>
        </w:rPr>
      </w:pPr>
      <w:bookmarkStart w:id="868" w:name="_Toc144322204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Security</w:t>
      </w:r>
      <w:bookmarkEnd w:id="868"/>
    </w:p>
    <w:p w14:paraId="1A15F2A6" w14:textId="53753C17" w:rsidR="00206AF5" w:rsidRPr="00A43182" w:rsidRDefault="00920CE2" w:rsidP="00BA303F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Security </w:t>
      </w:r>
      <w:r w:rsidRPr="00A43182">
        <w:rPr>
          <w:lang w:val="sr-Cyrl-RS"/>
        </w:rPr>
        <w:t>представља важну апстракцију у моделу</w:t>
      </w:r>
      <w:r w:rsidR="00F0049C" w:rsidRPr="00A43182">
        <w:rPr>
          <w:lang w:val="sr-Cyrl-RS"/>
        </w:rPr>
        <w:t xml:space="preserve"> која</w:t>
      </w:r>
      <w:r w:rsidR="00B24596" w:rsidRPr="00A43182">
        <w:rPr>
          <w:lang w:val="sr-Cyrl-RS"/>
        </w:rPr>
        <w:t xml:space="preserve"> </w:t>
      </w:r>
      <w:r w:rsidR="00FE6BE9" w:rsidRPr="00A43182">
        <w:rPr>
          <w:lang w:val="sr-Cyrl-RS"/>
        </w:rPr>
        <w:t>је кључна за обезбеђивање</w:t>
      </w:r>
      <w:r w:rsidR="00B24596" w:rsidRPr="00A43182">
        <w:rPr>
          <w:lang w:val="sr-Cyrl-RS"/>
        </w:rPr>
        <w:t xml:space="preserve"> сигурне апликације</w:t>
      </w:r>
      <w:r w:rsidR="00A44A3F" w:rsidRPr="00A43182">
        <w:rPr>
          <w:lang w:val="sr-Cyrl-RS"/>
        </w:rPr>
        <w:t>.</w:t>
      </w:r>
      <w:r w:rsidR="005962E6" w:rsidRPr="00A43182">
        <w:rPr>
          <w:lang w:val="sr-Cyrl-RS"/>
        </w:rPr>
        <w:t xml:space="preserve"> </w:t>
      </w:r>
      <w:r w:rsidR="008F377C" w:rsidRPr="00A43182">
        <w:rPr>
          <w:lang w:val="sr-Cyrl-RS"/>
        </w:rPr>
        <w:t>Овај концепт омогућава имплементацију жељеног</w:t>
      </w:r>
      <w:r w:rsidR="00E750CD" w:rsidRPr="00A43182">
        <w:rPr>
          <w:lang w:val="sr-Cyrl-RS"/>
        </w:rPr>
        <w:t xml:space="preserve"> ниво</w:t>
      </w:r>
      <w:r w:rsidR="008F377C" w:rsidRPr="00A43182">
        <w:rPr>
          <w:lang w:val="sr-Cyrl-RS"/>
        </w:rPr>
        <w:t>а</w:t>
      </w:r>
      <w:r w:rsidR="00E750CD" w:rsidRPr="00A43182">
        <w:rPr>
          <w:lang w:val="sr-Cyrl-RS"/>
        </w:rPr>
        <w:t xml:space="preserve"> аутентификације и ауторизације,</w:t>
      </w:r>
      <w:r w:rsidR="001C2792" w:rsidRPr="00A43182">
        <w:rPr>
          <w:lang w:val="sr-Cyrl-RS"/>
        </w:rPr>
        <w:t xml:space="preserve"> што </w:t>
      </w:r>
      <w:r w:rsidR="008F377C" w:rsidRPr="00A43182">
        <w:rPr>
          <w:lang w:val="sr-Cyrl-RS"/>
        </w:rPr>
        <w:t>представља основу</w:t>
      </w:r>
      <w:r w:rsidR="001C2792" w:rsidRPr="00A43182">
        <w:rPr>
          <w:lang w:val="sr-Cyrl-RS"/>
        </w:rPr>
        <w:t xml:space="preserve"> </w:t>
      </w:r>
      <w:r w:rsidR="00E750CD" w:rsidRPr="00A43182">
        <w:rPr>
          <w:lang w:val="sr-Cyrl-RS"/>
        </w:rPr>
        <w:t xml:space="preserve">ефикасне </w:t>
      </w:r>
      <w:r w:rsidR="001C2792" w:rsidRPr="00A43182">
        <w:rPr>
          <w:lang w:val="sr-Cyrl-RS"/>
        </w:rPr>
        <w:t>заш</w:t>
      </w:r>
      <w:r w:rsidR="001451A8" w:rsidRPr="00A43182">
        <w:rPr>
          <w:lang w:val="sr-Cyrl-RS"/>
        </w:rPr>
        <w:t>тите података од пот</w:t>
      </w:r>
      <w:r w:rsidR="00E750CD" w:rsidRPr="00A43182">
        <w:rPr>
          <w:lang w:val="sr-Cyrl-RS"/>
        </w:rPr>
        <w:t>енцијалних напада и злоупотребе</w:t>
      </w:r>
      <w:r w:rsidR="0074444F" w:rsidRPr="00A43182">
        <w:rPr>
          <w:lang w:val="sr-Cyrl-RS"/>
        </w:rPr>
        <w:t>.</w:t>
      </w:r>
    </w:p>
    <w:p w14:paraId="1BE55050" w14:textId="26295D8E" w:rsidR="0081776E" w:rsidRPr="00A43182" w:rsidRDefault="0081776E" w:rsidP="0081776E">
      <w:pPr>
        <w:pStyle w:val="Heading3"/>
        <w:rPr>
          <w:i/>
          <w:lang w:val="sr-Cyrl-RS"/>
        </w:rPr>
      </w:pPr>
      <w:bookmarkStart w:id="869" w:name="_Toc144322205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BasicAuthentication</w:t>
      </w:r>
      <w:bookmarkEnd w:id="869"/>
    </w:p>
    <w:p w14:paraId="1518DD53" w14:textId="1C517843" w:rsidR="002F1A33" w:rsidRPr="00A43182" w:rsidRDefault="002F1A33" w:rsidP="002F1A33">
      <w:pPr>
        <w:pStyle w:val="Obiantekst"/>
        <w:ind w:firstLine="360"/>
        <w:rPr>
          <w:i/>
          <w:noProof/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BasicAuthentication </w:t>
      </w:r>
      <w:r w:rsidRPr="00A43182">
        <w:rPr>
          <w:lang w:val="sr-Cyrl-RS"/>
        </w:rPr>
        <w:t xml:space="preserve">наслеђује </w:t>
      </w:r>
      <w:r w:rsidRPr="00A43182">
        <w:rPr>
          <w:i/>
          <w:lang w:val="sr-Cyrl-RS"/>
        </w:rPr>
        <w:t xml:space="preserve">Security </w:t>
      </w:r>
      <w:r w:rsidRPr="00A43182">
        <w:rPr>
          <w:lang w:val="sr-Cyrl-RS"/>
        </w:rPr>
        <w:t xml:space="preserve">и моделује основну безбедносну конфигурацију. </w:t>
      </w:r>
      <w:r w:rsidR="006A4F71" w:rsidRPr="00A43182">
        <w:rPr>
          <w:lang w:val="sr-Cyrl-RS"/>
        </w:rPr>
        <w:t>У случају о</w:t>
      </w:r>
      <w:r w:rsidR="009D1997" w:rsidRPr="00A43182">
        <w:rPr>
          <w:lang w:val="sr-Cyrl-RS"/>
        </w:rPr>
        <w:t>дабира основне аутентификације</w:t>
      </w:r>
      <w:ins w:id="870" w:author="Jelena Hrnjak" w:date="2023-08-23T17:34:00Z">
        <w:r w:rsidR="00A22C52">
          <w:rPr>
            <w:lang w:val="sr-Cyrl-RS"/>
          </w:rPr>
          <w:t xml:space="preserve">, улоге </w:t>
        </w:r>
      </w:ins>
      <w:del w:id="871" w:author="Jelena Hrnjak" w:date="2023-08-23T17:34:00Z">
        <w:r w:rsidR="009D1997" w:rsidRPr="00A43182" w:rsidDel="00A22C52">
          <w:rPr>
            <w:lang w:val="sr-Cyrl-RS"/>
          </w:rPr>
          <w:delText xml:space="preserve"> </w:delText>
        </w:r>
        <w:r w:rsidR="006A4F71" w:rsidRPr="00A43182" w:rsidDel="00A22C52">
          <w:rPr>
            <w:lang w:val="sr-Cyrl-RS"/>
          </w:rPr>
          <w:delText xml:space="preserve">роле </w:delText>
        </w:r>
      </w:del>
      <w:r w:rsidR="006A4F71" w:rsidRPr="00A43182">
        <w:rPr>
          <w:lang w:val="sr-Cyrl-RS"/>
        </w:rPr>
        <w:t xml:space="preserve">ће у апликацији бити представљене као енумерација. Самим тим нису дозвољена обележја, већ само </w:t>
      </w:r>
      <w:r w:rsidR="00BE2DD8" w:rsidRPr="00A43182">
        <w:rPr>
          <w:lang w:val="sr-Cyrl-RS"/>
        </w:rPr>
        <w:t>инстанце</w:t>
      </w:r>
      <w:r w:rsidR="006A4F71" w:rsidRPr="00A43182">
        <w:rPr>
          <w:lang w:val="sr-Cyrl-RS"/>
        </w:rPr>
        <w:t xml:space="preserve"> </w:t>
      </w:r>
      <w:del w:id="872" w:author="Jelena Hrnjak" w:date="2023-08-23T17:35:00Z">
        <w:r w:rsidR="006A4F71" w:rsidRPr="00A43182" w:rsidDel="00A22C52">
          <w:rPr>
            <w:lang w:val="sr-Cyrl-RS"/>
          </w:rPr>
          <w:delText>рол</w:delText>
        </w:r>
        <w:r w:rsidR="00685146" w:rsidRPr="00A43182" w:rsidDel="00A22C52">
          <w:rPr>
            <w:lang w:val="sr-Cyrl-RS"/>
          </w:rPr>
          <w:delText>a</w:delText>
        </w:r>
        <w:r w:rsidR="006A4F71" w:rsidRPr="00A43182" w:rsidDel="00A22C52">
          <w:rPr>
            <w:lang w:val="sr-Cyrl-RS"/>
          </w:rPr>
          <w:delText xml:space="preserve"> </w:delText>
        </w:r>
      </w:del>
      <w:ins w:id="873" w:author="Jelena Hrnjak" w:date="2023-08-23T17:35:00Z">
        <w:r w:rsidR="00A22C52">
          <w:rPr>
            <w:lang w:val="sr-Cyrl-RS"/>
          </w:rPr>
          <w:t>улога</w:t>
        </w:r>
        <w:r w:rsidR="00A22C52" w:rsidRPr="00A43182">
          <w:rPr>
            <w:lang w:val="sr-Cyrl-RS"/>
          </w:rPr>
          <w:t xml:space="preserve"> </w:t>
        </w:r>
      </w:ins>
      <w:r w:rsidR="006A4F71" w:rsidRPr="00A43182">
        <w:rPr>
          <w:lang w:val="sr-Cyrl-RS"/>
        </w:rPr>
        <w:t>(листинг 4.</w:t>
      </w:r>
      <w:r w:rsidR="00144F25" w:rsidRPr="00A43182">
        <w:rPr>
          <w:lang w:val="sr-Cyrl-RS"/>
        </w:rPr>
        <w:t>26</w:t>
      </w:r>
      <w:r w:rsidR="006A4F71" w:rsidRPr="00A43182">
        <w:rPr>
          <w:lang w:val="sr-Cyrl-RS"/>
        </w:rPr>
        <w:t>)</w:t>
      </w:r>
      <w:r w:rsidR="006A4F71" w:rsidRPr="00A43182">
        <w:rPr>
          <w:i/>
          <w:noProof/>
          <w:lang w:val="sr-Cyrl-RS" w:eastAsia="sr-Cyrl-RS"/>
        </w:rPr>
        <w:t xml:space="preserve">. </w:t>
      </w:r>
    </w:p>
    <w:p w14:paraId="0D2B4D80" w14:textId="6FDC5BAD" w:rsidR="006A4F71" w:rsidRPr="00A43182" w:rsidRDefault="002F1A33" w:rsidP="002F1A33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73B5EC89" wp14:editId="38620FAF">
                <wp:extent cx="5640070" cy="721625"/>
                <wp:effectExtent l="0" t="0" r="17780" b="21590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72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338F37" w14:textId="5AE8CE7C" w:rsidR="00D06530" w:rsidRDefault="00D06530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basicAuthNoRoleAttributes(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'Basic authentication cannot have role attributes!'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F09EB5A" w14:textId="77777777" w:rsidR="00D06530" w:rsidRDefault="00D06530" w:rsidP="0055372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</w:t>
                            </w:r>
                          </w:p>
                          <w:p w14:paraId="2A96A248" w14:textId="77777777" w:rsidR="00D06530" w:rsidRDefault="00D06530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(role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B5EC89" id="_x0000_s1055" type="#_x0000_t202" style="width:444.1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">
                <v:textbox>
                  <w:txbxContent>
                    <w:p w14:paraId="22338F37" w14:textId="5AE8CE7C" w:rsidR="00D06530" w:rsidRDefault="00D06530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basicAuthNoRoleAttributes(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'Basic authentication cannot have role attributes!'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F09EB5A" w14:textId="77777777" w:rsidR="00D06530" w:rsidRDefault="00D06530" w:rsidP="0055372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</w:t>
                      </w:r>
                    </w:p>
                    <w:p w14:paraId="2A96A248" w14:textId="77777777" w:rsidR="00D06530" w:rsidRDefault="00D06530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(role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78FC9" w14:textId="5C9F15E6" w:rsidR="006A4F71" w:rsidRPr="00A43182" w:rsidRDefault="006A4F71" w:rsidP="008E4D2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</w:t>
      </w:r>
      <w:r w:rsidR="00144F25" w:rsidRPr="00A43182">
        <w:rPr>
          <w:lang w:val="sr-Cyrl-RS"/>
        </w:rPr>
        <w:t xml:space="preserve"> 4.26</w:t>
      </w:r>
      <w:r w:rsidRPr="00A43182">
        <w:rPr>
          <w:lang w:val="sr-Cyrl-RS"/>
        </w:rPr>
        <w:t xml:space="preserve"> – У случају основне аутентификације нису дозвољена придружена обележја конепту </w:t>
      </w:r>
      <w:r w:rsidRPr="00A43182">
        <w:rPr>
          <w:i/>
          <w:lang w:val="sr-Cyrl-RS"/>
        </w:rPr>
        <w:t>Role</w:t>
      </w:r>
    </w:p>
    <w:p w14:paraId="4746C569" w14:textId="71A5D4FB" w:rsidR="0081776E" w:rsidRPr="00A43182" w:rsidRDefault="0081776E" w:rsidP="0081776E">
      <w:pPr>
        <w:pStyle w:val="Heading3"/>
        <w:rPr>
          <w:i/>
          <w:lang w:val="sr-Cyrl-RS"/>
        </w:rPr>
      </w:pPr>
      <w:bookmarkStart w:id="874" w:name="_Toc144322206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JWT</w:t>
      </w:r>
      <w:bookmarkEnd w:id="874"/>
    </w:p>
    <w:p w14:paraId="77D600A2" w14:textId="7152130F" w:rsidR="00477AC0" w:rsidRPr="00A43182" w:rsidRDefault="008E4D25" w:rsidP="00477AC0">
      <w:pPr>
        <w:pStyle w:val="BodyText"/>
        <w:rPr>
          <w:i/>
          <w:lang w:val="sr-Cyrl-RS"/>
        </w:rPr>
      </w:pPr>
      <w:r w:rsidRPr="00A43182">
        <w:rPr>
          <w:lang w:val="sr-Cyrl-RS"/>
        </w:rPr>
        <w:t xml:space="preserve">Аутентификацију помоћу </w:t>
      </w:r>
      <w:r w:rsidRPr="00A43182">
        <w:rPr>
          <w:i/>
          <w:lang w:val="sr-Cyrl-RS"/>
        </w:rPr>
        <w:t xml:space="preserve">JSON Web </w:t>
      </w:r>
      <w:r w:rsidRPr="00A43182">
        <w:rPr>
          <w:lang w:val="sr-Cyrl-RS"/>
        </w:rPr>
        <w:t xml:space="preserve">токена </w:t>
      </w:r>
      <w:r w:rsidR="00F70AE4" w:rsidRPr="00A43182">
        <w:rPr>
          <w:lang w:val="sr-Cyrl-RS"/>
        </w:rPr>
        <w:t>моделована је</w:t>
      </w:r>
      <w:r w:rsidRPr="00A43182">
        <w:rPr>
          <w:lang w:val="sr-Cyrl-RS"/>
        </w:rPr>
        <w:t xml:space="preserve"> концепт</w:t>
      </w:r>
      <w:r w:rsidR="00F70AE4" w:rsidRPr="00A43182">
        <w:rPr>
          <w:lang w:val="sr-Cyrl-RS"/>
        </w:rPr>
        <w:t>ом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 xml:space="preserve">који наслеђује концепт </w:t>
      </w:r>
      <w:r w:rsidRPr="00A43182">
        <w:rPr>
          <w:i/>
          <w:lang w:val="sr-Cyrl-RS"/>
        </w:rPr>
        <w:t xml:space="preserve">Security. </w:t>
      </w:r>
    </w:p>
    <w:tbl>
      <w:tblPr>
        <w:tblStyle w:val="a0"/>
        <w:tblW w:w="8894" w:type="dxa"/>
        <w:tblLayout w:type="fixed"/>
        <w:tblCellMar>
          <w:left w:w="115" w:type="dxa"/>
          <w:right w:w="115" w:type="dxa"/>
        </w:tblCellMar>
        <w:tblLook w:val="06A0" w:firstRow="1" w:lastRow="0" w:firstColumn="1" w:lastColumn="0" w:noHBand="1" w:noVBand="1"/>
      </w:tblPr>
      <w:tblGrid>
        <w:gridCol w:w="2155"/>
        <w:gridCol w:w="1800"/>
        <w:gridCol w:w="1620"/>
        <w:gridCol w:w="3319"/>
      </w:tblGrid>
      <w:tr w:rsidR="00DC3A87" w:rsidRPr="00A43182" w14:paraId="51E09A21" w14:textId="77777777" w:rsidTr="005537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1D0BF22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00" w:type="dxa"/>
          </w:tcPr>
          <w:p w14:paraId="204159D7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0620427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319" w:type="dxa"/>
          </w:tcPr>
          <w:p w14:paraId="1EA24292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4A8B57B5" w14:textId="77777777" w:rsidTr="0055372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085BB95" w14:textId="6D65F27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signatureAlgorithm</w:t>
            </w:r>
          </w:p>
        </w:tc>
        <w:tc>
          <w:tcPr>
            <w:tcW w:w="1800" w:type="dxa"/>
          </w:tcPr>
          <w:p w14:paraId="157A0392" w14:textId="3E539C79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04E7B39C" w14:textId="695B457D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319" w:type="dxa"/>
          </w:tcPr>
          <w:p w14:paraId="47E22AA8" w14:textId="757758D8" w:rsidR="00DC3A87" w:rsidRPr="00A43182" w:rsidRDefault="00C75CD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Алгоритам који се користи за потписивање </w:t>
            </w:r>
            <w:r w:rsidRPr="00A43182">
              <w:rPr>
                <w:i/>
                <w:szCs w:val="24"/>
                <w:lang w:val="sr-Cyrl-RS"/>
              </w:rPr>
              <w:t xml:space="preserve">JWT </w:t>
            </w:r>
            <w:r w:rsidRPr="00A43182">
              <w:rPr>
                <w:szCs w:val="24"/>
                <w:lang w:val="sr-Cyrl-RS"/>
              </w:rPr>
              <w:t>токена</w:t>
            </w:r>
          </w:p>
        </w:tc>
      </w:tr>
      <w:tr w:rsidR="00DC3A87" w:rsidRPr="00A43182" w14:paraId="4F7BEEEE" w14:textId="77777777" w:rsidTr="0055372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5EB08B13" w14:textId="585AF501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secret</w:t>
            </w:r>
          </w:p>
        </w:tc>
        <w:tc>
          <w:tcPr>
            <w:tcW w:w="1800" w:type="dxa"/>
          </w:tcPr>
          <w:p w14:paraId="35D44D51" w14:textId="6DB3CC1C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CA6E81B" w14:textId="65C2B92B" w:rsidR="00DC3A87" w:rsidRPr="00A43182" w:rsidRDefault="0055372C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>
              <w:rPr>
                <w:szCs w:val="24"/>
                <w:lang w:val="sr-Cyrl-RS"/>
              </w:rPr>
              <w:t>да</w:t>
            </w:r>
          </w:p>
        </w:tc>
        <w:tc>
          <w:tcPr>
            <w:tcW w:w="3319" w:type="dxa"/>
          </w:tcPr>
          <w:p w14:paraId="1A2318D2" w14:textId="706516DB" w:rsidR="00DC3A87" w:rsidRPr="00A43182" w:rsidRDefault="00C75CD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</w:t>
            </w:r>
            <w:r w:rsidR="005F7F4C" w:rsidRPr="00A43182">
              <w:rPr>
                <w:szCs w:val="24"/>
                <w:lang w:val="sr-Cyrl-RS"/>
              </w:rPr>
              <w:t xml:space="preserve">ајни кључ који се користи за потписивање </w:t>
            </w:r>
            <w:r w:rsidR="005F7F4C" w:rsidRPr="00A43182">
              <w:rPr>
                <w:i/>
                <w:szCs w:val="24"/>
                <w:lang w:val="sr-Cyrl-RS"/>
              </w:rPr>
              <w:t xml:space="preserve">JWT </w:t>
            </w:r>
            <w:r w:rsidR="005F7F4C" w:rsidRPr="00A43182">
              <w:rPr>
                <w:szCs w:val="24"/>
                <w:lang w:val="sr-Cyrl-RS"/>
              </w:rPr>
              <w:t>токена</w:t>
            </w:r>
          </w:p>
        </w:tc>
      </w:tr>
    </w:tbl>
    <w:p w14:paraId="6C38946F" w14:textId="000D8F48" w:rsidR="00684BB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431B0F" w:rsidRPr="00A43182">
        <w:rPr>
          <w:lang w:val="sr-Cyrl-RS"/>
        </w:rPr>
        <w:t>13</w:t>
      </w:r>
      <w:r w:rsidRPr="00A43182">
        <w:rPr>
          <w:lang w:val="sr-Cyrl-RS"/>
        </w:rPr>
        <w:t xml:space="preserve"> – Обележја концепта </w:t>
      </w:r>
      <w:r w:rsidR="00431B0F" w:rsidRPr="00A43182">
        <w:rPr>
          <w:i/>
          <w:lang w:val="sr-Cyrl-RS"/>
        </w:rPr>
        <w:t>JWT</w:t>
      </w:r>
    </w:p>
    <w:p w14:paraId="675522A8" w14:textId="11F6C9A6" w:rsidR="00DC3A87" w:rsidRPr="00A43182" w:rsidRDefault="00DC3A87" w:rsidP="00DC3A87">
      <w:pPr>
        <w:pStyle w:val="BodyText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3"/>
        <w:gridCol w:w="1927"/>
        <w:gridCol w:w="1777"/>
        <w:gridCol w:w="3205"/>
      </w:tblGrid>
      <w:tr w:rsidR="006E0E29" w:rsidRPr="00A43182" w14:paraId="374F12ED" w14:textId="77777777" w:rsidTr="00751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7" w:type="pct"/>
          </w:tcPr>
          <w:p w14:paraId="47FFACD0" w14:textId="77777777" w:rsidR="006861CE" w:rsidRPr="00A43182" w:rsidRDefault="006861CE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lastRenderedPageBreak/>
              <w:t>Назив асоцијације</w:t>
            </w:r>
          </w:p>
        </w:tc>
        <w:tc>
          <w:tcPr>
            <w:tcW w:w="1086" w:type="pct"/>
          </w:tcPr>
          <w:p w14:paraId="36958479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1001" w:type="pct"/>
          </w:tcPr>
          <w:p w14:paraId="2107F8CA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06" w:type="pct"/>
          </w:tcPr>
          <w:p w14:paraId="49E02743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706C20" w:rsidRPr="00A43182" w14:paraId="323645F4" w14:textId="77777777" w:rsidTr="00751A13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7" w:type="pct"/>
          </w:tcPr>
          <w:p w14:paraId="6F95E2EA" w14:textId="4DB836BC" w:rsidR="006861CE" w:rsidRPr="00A43182" w:rsidRDefault="006861CE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claims</w:t>
            </w:r>
          </w:p>
        </w:tc>
        <w:tc>
          <w:tcPr>
            <w:tcW w:w="1086" w:type="pct"/>
          </w:tcPr>
          <w:p w14:paraId="642F1C86" w14:textId="01D44A73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Claim</w:t>
            </w:r>
          </w:p>
        </w:tc>
        <w:tc>
          <w:tcPr>
            <w:tcW w:w="1001" w:type="pct"/>
          </w:tcPr>
          <w:p w14:paraId="7E6621B5" w14:textId="4DF370E8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06" w:type="pct"/>
          </w:tcPr>
          <w:p w14:paraId="2F282593" w14:textId="5814A72B" w:rsidR="006861CE" w:rsidRPr="00A43182" w:rsidRDefault="00AC4298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Тврдње у оквиру </w:t>
            </w:r>
            <w:r w:rsidRPr="00A43182">
              <w:rPr>
                <w:i/>
                <w:szCs w:val="24"/>
                <w:lang w:val="sr-Cyrl-RS"/>
              </w:rPr>
              <w:t>JWT</w:t>
            </w:r>
            <w:r w:rsidRPr="00A43182">
              <w:rPr>
                <w:szCs w:val="24"/>
                <w:lang w:val="sr-Cyrl-RS"/>
              </w:rPr>
              <w:t xml:space="preserve"> токена</w:t>
            </w:r>
          </w:p>
        </w:tc>
      </w:tr>
    </w:tbl>
    <w:p w14:paraId="43A2ABAA" w14:textId="5401DEFA" w:rsidR="006861CE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431B0F" w:rsidRPr="00A43182">
        <w:rPr>
          <w:lang w:val="sr-Cyrl-RS"/>
        </w:rPr>
        <w:t>14</w:t>
      </w:r>
      <w:r w:rsidRPr="00A43182">
        <w:rPr>
          <w:lang w:val="sr-Cyrl-RS"/>
        </w:rPr>
        <w:t xml:space="preserve"> – Асоцијације концепта </w:t>
      </w:r>
      <w:r w:rsidR="00431B0F" w:rsidRPr="00A43182">
        <w:rPr>
          <w:i/>
          <w:lang w:val="sr-Cyrl-RS"/>
        </w:rPr>
        <w:t>JWT</w:t>
      </w:r>
    </w:p>
    <w:p w14:paraId="113CE90F" w14:textId="3A99D39D" w:rsidR="00477AC0" w:rsidRPr="00A43182" w:rsidRDefault="00477AC0" w:rsidP="00477AC0">
      <w:pPr>
        <w:pStyle w:val="Obiantekst"/>
        <w:ind w:firstLine="360"/>
        <w:rPr>
          <w:noProof/>
          <w:lang w:val="sr-Cyrl-RS" w:eastAsia="sr-Cyrl-RS"/>
        </w:rPr>
      </w:pPr>
      <w:r w:rsidRPr="00A43182">
        <w:rPr>
          <w:lang w:val="sr-Cyrl-RS"/>
        </w:rPr>
        <w:t xml:space="preserve">За аутентификацију помоћу токена </w:t>
      </w:r>
      <w:r w:rsidRPr="00A43182">
        <w:rPr>
          <w:i/>
          <w:lang w:val="sr-Cyrl-RS"/>
        </w:rPr>
        <w:t>JWT</w:t>
      </w:r>
      <w:ins w:id="875" w:author="Jelena Hrnjak" w:date="2023-08-23T17:35:00Z">
        <w:r w:rsidR="00A22C52">
          <w:rPr>
            <w:i/>
            <w:lang w:val="sr-Cyrl-RS"/>
          </w:rPr>
          <w:t xml:space="preserve">, </w:t>
        </w:r>
        <w:r w:rsidR="00A22C52">
          <w:rPr>
            <w:lang w:val="sr-Cyrl-RS"/>
          </w:rPr>
          <w:t xml:space="preserve">улоге </w:t>
        </w:r>
      </w:ins>
      <w:del w:id="876" w:author="Jelena Hrnjak" w:date="2023-08-23T17:35:00Z">
        <w:r w:rsidRPr="00A43182" w:rsidDel="00A22C52">
          <w:rPr>
            <w:i/>
            <w:lang w:val="sr-Cyrl-RS"/>
          </w:rPr>
          <w:delText xml:space="preserve"> </w:delText>
        </w:r>
        <w:r w:rsidRPr="00A43182" w:rsidDel="00A22C52">
          <w:rPr>
            <w:lang w:val="sr-Cyrl-RS"/>
          </w:rPr>
          <w:delText xml:space="preserve">роле </w:delText>
        </w:r>
      </w:del>
      <w:r w:rsidRPr="00A43182">
        <w:rPr>
          <w:lang w:val="sr-Cyrl-RS"/>
        </w:rPr>
        <w:t xml:space="preserve">представљају класу са обележјима. Како би инстанце </w:t>
      </w:r>
      <w:del w:id="877" w:author="Jelena Hrnjak" w:date="2023-08-23T17:36:00Z">
        <w:r w:rsidRPr="00A43182" w:rsidDel="004C7348">
          <w:rPr>
            <w:lang w:val="sr-Cyrl-RS"/>
          </w:rPr>
          <w:delText xml:space="preserve">ролa </w:delText>
        </w:r>
      </w:del>
      <w:ins w:id="878" w:author="Jelena Hrnjak" w:date="2023-08-23T17:36:00Z">
        <w:r w:rsidR="004C7348">
          <w:rPr>
            <w:lang w:val="sr-Cyrl-RS"/>
          </w:rPr>
          <w:t>улога</w:t>
        </w:r>
        <w:r w:rsidR="004C7348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 xml:space="preserve">биле омогућене, неопходно је да у случају одабира аутентификације  на основу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 xml:space="preserve">токена за класу </w:t>
      </w:r>
      <w:r w:rsidRPr="00A43182">
        <w:rPr>
          <w:i/>
          <w:lang w:val="sr-Cyrl-RS"/>
        </w:rPr>
        <w:t xml:space="preserve">Role </w:t>
      </w:r>
      <w:r w:rsidRPr="00A43182">
        <w:rPr>
          <w:lang w:val="sr-Cyrl-RS"/>
        </w:rPr>
        <w:t xml:space="preserve">постоји тачно једно обележје које је типа </w:t>
      </w:r>
      <w:r w:rsidRPr="00A43182">
        <w:rPr>
          <w:i/>
          <w:lang w:val="sr-Cyrl-RS"/>
        </w:rPr>
        <w:t xml:space="preserve">String. </w:t>
      </w:r>
      <w:r w:rsidRPr="00A43182">
        <w:rPr>
          <w:lang w:val="sr-Cyrl-RS"/>
        </w:rPr>
        <w:t xml:space="preserve">Поред тога, дозвољено је само обележје које представља идентификатор. У случају да је идентификатор типа </w:t>
      </w:r>
      <w:r w:rsidRPr="00A43182">
        <w:rPr>
          <w:i/>
          <w:lang w:val="sr-Cyrl-RS"/>
        </w:rPr>
        <w:t xml:space="preserve">String, </w:t>
      </w:r>
      <w:r w:rsidRPr="00A43182">
        <w:rPr>
          <w:lang w:val="sr-Cyrl-RS"/>
        </w:rPr>
        <w:t xml:space="preserve">нису дозвољена додатна обележја. Ово је гарантовано обележјима </w:t>
      </w:r>
      <w:r w:rsidRPr="00A43182">
        <w:rPr>
          <w:i/>
          <w:lang w:val="sr-Cyrl-RS"/>
        </w:rPr>
        <w:t xml:space="preserve">roleHasMaxTwoAttributes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roleHasStringAttribute </w:t>
      </w:r>
      <w:r w:rsidRPr="00A43182">
        <w:rPr>
          <w:lang w:val="sr-Cyrl-RS"/>
        </w:rPr>
        <w:t>(листинг 4.27).</w:t>
      </w:r>
    </w:p>
    <w:p w14:paraId="68C59BE5" w14:textId="77777777" w:rsidR="00477AC0" w:rsidRPr="00A43182" w:rsidRDefault="00477AC0" w:rsidP="00477AC0">
      <w:pPr>
        <w:pStyle w:val="Obiantekst"/>
        <w:rPr>
          <w:lang w:val="sr-Cyrl-RS"/>
        </w:rPr>
      </w:pPr>
      <w:r w:rsidRPr="00A43182">
        <w:rPr>
          <w:i/>
          <w:noProof/>
          <w:lang w:val="sr-Cyrl-RS" w:eastAsia="sr-Cyrl-RS"/>
        </w:rPr>
        <mc:AlternateContent>
          <mc:Choice Requires="wps">
            <w:drawing>
              <wp:inline distT="0" distB="0" distL="0" distR="0" wp14:anchorId="43DDF620" wp14:editId="3538087C">
                <wp:extent cx="5640070" cy="2712720"/>
                <wp:effectExtent l="0" t="0" r="17780" b="11430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70" cy="2712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DE3991" w14:textId="77777777" w:rsidR="00D06530" w:rsidRDefault="00D0653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roleHasMaxTwoAttributes 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entities can have at most two attributes!'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E5335BB" w14:textId="77777777" w:rsidR="00D06530" w:rsidRDefault="00D0653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</w:p>
                          <w:p w14:paraId="094140C5" w14:textId="77777777" w:rsidR="00D06530" w:rsidRDefault="00D0653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(role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2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5E8688" w14:textId="77777777" w:rsidR="00D06530" w:rsidRDefault="00D0653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  <w:p w14:paraId="705BD563" w14:textId="77777777" w:rsidR="00D06530" w:rsidRDefault="00D0653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roleHasStringAttribute(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entities must have either one identifier attribute of type String or both identifier and non-identifier attributes of type String!'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E1629D5" w14:textId="77777777" w:rsidR="00D06530" w:rsidRDefault="00D0653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</w:p>
                          <w:p w14:paraId="034F9564" w14:textId="77777777" w:rsidR="00D06530" w:rsidRDefault="00D0653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(role |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F22DBF8" w14:textId="77777777" w:rsidR="00D06530" w:rsidRDefault="00D0653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75D8D3E" w14:textId="77777777" w:rsidR="00D06530" w:rsidRDefault="00D0653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7B004D53" w14:textId="77777777" w:rsidR="00D06530" w:rsidRDefault="00D0653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</w:t>
                            </w:r>
                          </w:p>
                          <w:p w14:paraId="55A36622" w14:textId="77777777" w:rsidR="00D06530" w:rsidRDefault="00D0653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7891FF4A" w14:textId="77777777" w:rsidR="00D06530" w:rsidRDefault="00D0653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3FBAB07" w14:textId="77777777" w:rsidR="00D06530" w:rsidRDefault="00D0653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38DCE9CF" w14:textId="77777777" w:rsidR="00D06530" w:rsidRDefault="00D0653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));</w:t>
                            </w:r>
                          </w:p>
                          <w:p w14:paraId="0E0281DE" w14:textId="77777777" w:rsidR="00D06530" w:rsidRPr="00723712" w:rsidRDefault="00D0653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DDF620" id="Text Box 14" o:spid="_x0000_s1056" type="#_x0000_t202" style="width:444.1pt;height:21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" fillcolor="white [3201]" strokeweight=".5pt">
                <v:textbox>
                  <w:txbxContent>
                    <w:p w14:paraId="3EDE3991" w14:textId="77777777" w:rsidR="00D06530" w:rsidRDefault="00D0653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roleHasMaxTwoAttributes 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entities can have at most two attributes!'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E5335BB" w14:textId="77777777" w:rsidR="00D06530" w:rsidRDefault="00D0653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</w:p>
                    <w:p w14:paraId="094140C5" w14:textId="77777777" w:rsidR="00D06530" w:rsidRDefault="00D0653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(role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2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5E8688" w14:textId="77777777" w:rsidR="00D06530" w:rsidRDefault="00D0653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  <w:p w14:paraId="705BD563" w14:textId="77777777" w:rsidR="00D06530" w:rsidRDefault="00D0653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roleHasStringAttribute(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entities must have either one identifier attribute of type String or both identifier and non-identifier attributes of type String!'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E1629D5" w14:textId="77777777" w:rsidR="00D06530" w:rsidRDefault="00D0653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</w:p>
                    <w:p w14:paraId="034F9564" w14:textId="77777777" w:rsidR="00D06530" w:rsidRDefault="00D0653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(role |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F22DBF8" w14:textId="77777777" w:rsidR="00D06530" w:rsidRDefault="00D0653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75D8D3E" w14:textId="77777777" w:rsidR="00D06530" w:rsidRDefault="00D0653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7B004D53" w14:textId="77777777" w:rsidR="00D06530" w:rsidRDefault="00D0653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</w:t>
                      </w:r>
                    </w:p>
                    <w:p w14:paraId="55A36622" w14:textId="77777777" w:rsidR="00D06530" w:rsidRDefault="00D0653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7891FF4A" w14:textId="77777777" w:rsidR="00D06530" w:rsidRDefault="00D0653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3FBAB07" w14:textId="77777777" w:rsidR="00D06530" w:rsidRDefault="00D0653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38DCE9CF" w14:textId="77777777" w:rsidR="00D06530" w:rsidRDefault="00D0653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));</w:t>
                      </w:r>
                    </w:p>
                    <w:p w14:paraId="0E0281DE" w14:textId="77777777" w:rsidR="00D06530" w:rsidRPr="00723712" w:rsidRDefault="00D0653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6D41142" w14:textId="1C952FB8" w:rsidR="00477AC0" w:rsidRPr="00A43182" w:rsidRDefault="00477AC0" w:rsidP="00477AC0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4.27 – У случају аутентификације помоћу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>токена</w:t>
      </w:r>
      <w:r w:rsidRPr="00A43182">
        <w:rPr>
          <w:i/>
          <w:lang w:val="sr-Cyrl-RS"/>
        </w:rPr>
        <w:t xml:space="preserve">, </w:t>
      </w:r>
      <w:del w:id="879" w:author="Jelena Hrnjak" w:date="2023-08-23T17:37:00Z">
        <w:r w:rsidRPr="00A43182" w:rsidDel="004C7348">
          <w:rPr>
            <w:lang w:val="sr-Cyrl-RS"/>
          </w:rPr>
          <w:delText xml:space="preserve">рола </w:delText>
        </w:r>
      </w:del>
      <w:ins w:id="880" w:author="Jelena Hrnjak" w:date="2023-08-23T17:37:00Z">
        <w:r w:rsidR="004C7348">
          <w:rPr>
            <w:lang w:val="sr-Cyrl-RS"/>
          </w:rPr>
          <w:t>улога</w:t>
        </w:r>
        <w:r w:rsidR="004C7348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 xml:space="preserve">може да има тачно једно обележје типа </w:t>
      </w:r>
      <w:r w:rsidRPr="00A43182">
        <w:rPr>
          <w:i/>
          <w:lang w:val="sr-Cyrl-RS"/>
        </w:rPr>
        <w:t>String</w:t>
      </w:r>
    </w:p>
    <w:p w14:paraId="06543329" w14:textId="62E515E9" w:rsidR="0081776E" w:rsidRPr="00A43182" w:rsidRDefault="0081776E" w:rsidP="0081776E">
      <w:pPr>
        <w:pStyle w:val="Heading3"/>
        <w:rPr>
          <w:i/>
          <w:lang w:val="sr-Cyrl-RS"/>
        </w:rPr>
      </w:pPr>
      <w:bookmarkStart w:id="881" w:name="_Toc144322207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Claim</w:t>
      </w:r>
      <w:bookmarkEnd w:id="881"/>
    </w:p>
    <w:p w14:paraId="32988107" w14:textId="1CA93A12" w:rsidR="00751A13" w:rsidRDefault="00C63F44" w:rsidP="003818E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Claim </w:t>
      </w:r>
      <w:r w:rsidRPr="00A43182">
        <w:rPr>
          <w:lang w:val="sr-Cyrl-RS"/>
        </w:rPr>
        <w:t>представља тр</w:t>
      </w:r>
      <w:r w:rsidR="00F51110" w:rsidRPr="00A43182">
        <w:rPr>
          <w:lang w:val="sr-Cyrl-RS"/>
        </w:rPr>
        <w:t xml:space="preserve">врдње које садржи </w:t>
      </w:r>
      <w:r w:rsidRPr="00A43182">
        <w:rPr>
          <w:i/>
          <w:lang w:val="sr-Cyrl-RS"/>
        </w:rPr>
        <w:t xml:space="preserve">JWT </w:t>
      </w:r>
      <w:r w:rsidR="00F51110" w:rsidRPr="00A43182">
        <w:rPr>
          <w:lang w:val="sr-Cyrl-RS"/>
        </w:rPr>
        <w:t xml:space="preserve">токен, односно </w:t>
      </w:r>
      <w:r w:rsidR="00676143" w:rsidRPr="00A43182">
        <w:rPr>
          <w:lang w:val="sr-Cyrl-RS"/>
        </w:rPr>
        <w:t>податке</w:t>
      </w:r>
      <w:r w:rsidR="00F51110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 о кориснику, стању апликац</w:t>
      </w:r>
      <w:ins w:id="882" w:author="Vladimir Dimitrieski" w:date="2023-08-13T10:47:00Z">
        <w:r w:rsidR="00D06157">
          <w:rPr>
            <w:lang w:val="sr-Cyrl-RS"/>
          </w:rPr>
          <w:t>и</w:t>
        </w:r>
      </w:ins>
      <w:r w:rsidRPr="00A43182">
        <w:rPr>
          <w:lang w:val="sr-Cyrl-RS"/>
        </w:rPr>
        <w:t>је или самом токену</w:t>
      </w:r>
      <w:r w:rsidR="00F51110" w:rsidRPr="00A43182">
        <w:rPr>
          <w:lang w:val="sr-Cyrl-RS"/>
        </w:rPr>
        <w:t xml:space="preserve"> које се преносе путем токена.</w:t>
      </w:r>
      <w:r w:rsidR="00676143" w:rsidRPr="00A43182">
        <w:rPr>
          <w:lang w:val="sr-Cyrl-RS"/>
        </w:rPr>
        <w:t xml:space="preserve"> Постоје три типа тврдњи: регистроване (предефинисане), приватне и јавне. Поред типа, тврдња има н</w:t>
      </w:r>
      <w:r w:rsidR="00BE39EF">
        <w:rPr>
          <w:lang w:val="sr-Cyrl-RS"/>
        </w:rPr>
        <w:t>азив који представља идентифика</w:t>
      </w:r>
      <w:r w:rsidR="00676143" w:rsidRPr="00A43182">
        <w:rPr>
          <w:lang w:val="sr-Cyrl-RS"/>
        </w:rPr>
        <w:t>т</w:t>
      </w:r>
      <w:r w:rsidR="00BE39EF">
        <w:rPr>
          <w:lang w:val="sr-Cyrl-RS"/>
        </w:rPr>
        <w:t>о</w:t>
      </w:r>
      <w:r w:rsidR="00676143" w:rsidRPr="00A43182">
        <w:rPr>
          <w:lang w:val="sr-Cyrl-RS"/>
        </w:rPr>
        <w:t>р пода</w:t>
      </w:r>
      <w:r w:rsidR="00F51110" w:rsidRPr="00A43182">
        <w:rPr>
          <w:lang w:val="sr-Cyrl-RS"/>
        </w:rPr>
        <w:tab/>
      </w:r>
      <w:r w:rsidR="00676143" w:rsidRPr="00A43182">
        <w:rPr>
          <w:lang w:val="sr-Cyrl-RS"/>
        </w:rPr>
        <w:t>тка и вредност.</w:t>
      </w:r>
      <w:r w:rsidR="00EE631C" w:rsidRPr="00A43182">
        <w:rPr>
          <w:lang w:val="sr-Cyrl-RS"/>
        </w:rPr>
        <w:t xml:space="preserve"> Уколико се тврдња односи на податке о кориснику, она је повезана са </w:t>
      </w:r>
      <w:r w:rsidR="001C1B05">
        <w:rPr>
          <w:lang w:val="sr-Cyrl-RS"/>
        </w:rPr>
        <w:t>обележјем које</w:t>
      </w:r>
      <w:r w:rsidR="00EE631C" w:rsidRPr="00A43182">
        <w:rPr>
          <w:lang w:val="sr-Cyrl-RS"/>
        </w:rPr>
        <w:t xml:space="preserve"> </w:t>
      </w:r>
      <w:r w:rsidR="00820DC9" w:rsidRPr="00A43182">
        <w:rPr>
          <w:lang w:val="sr-Cyrl-RS"/>
        </w:rPr>
        <w:t>садржи њену вредност</w:t>
      </w:r>
      <w:r w:rsidR="00EE631C" w:rsidRPr="00A43182">
        <w:rPr>
          <w:lang w:val="sr-Cyrl-RS"/>
        </w:rPr>
        <w:t>.</w:t>
      </w:r>
      <w:r w:rsidR="009161F0" w:rsidRPr="00A43182">
        <w:rPr>
          <w:lang w:val="sr-Cyrl-RS"/>
        </w:rPr>
        <w:t xml:space="preserve"> Све тврдње морају имати јединствен наз</w:t>
      </w:r>
      <w:r w:rsidR="001C1B05">
        <w:rPr>
          <w:lang w:val="sr-Cyrl-RS"/>
        </w:rPr>
        <w:t xml:space="preserve">ив (листинг 4.28) и за једно обележје </w:t>
      </w:r>
      <w:r w:rsidR="009161F0" w:rsidRPr="00A43182">
        <w:rPr>
          <w:lang w:val="sr-Cyrl-RS"/>
        </w:rPr>
        <w:t xml:space="preserve">може бити везана </w:t>
      </w:r>
      <w:r w:rsidR="002E0528" w:rsidRPr="00A43182">
        <w:rPr>
          <w:lang w:val="sr-Cyrl-RS"/>
        </w:rPr>
        <w:t>највише</w:t>
      </w:r>
      <w:r w:rsidR="009161F0" w:rsidRPr="00A43182">
        <w:rPr>
          <w:lang w:val="sr-Cyrl-RS"/>
        </w:rPr>
        <w:t xml:space="preserve"> једна тврдња (листинг 4.29)</w:t>
      </w:r>
    </w:p>
    <w:p w14:paraId="35308C0D" w14:textId="778BD548" w:rsidR="00FF32BF" w:rsidRDefault="00FF32BF" w:rsidP="003818E5">
      <w:pPr>
        <w:pStyle w:val="Obiantekst"/>
        <w:ind w:firstLine="360"/>
        <w:rPr>
          <w:lang w:val="sr-Cyrl-RS"/>
        </w:rPr>
      </w:pPr>
    </w:p>
    <w:p w14:paraId="4A8234CD" w14:textId="77777777" w:rsidR="00FF32BF" w:rsidRPr="00A43182" w:rsidRDefault="00FF32BF" w:rsidP="003818E5">
      <w:pPr>
        <w:pStyle w:val="Obiantekst"/>
        <w:ind w:firstLine="360"/>
        <w:rPr>
          <w:lang w:val="sr-Cyrl-RS"/>
        </w:rPr>
      </w:pPr>
    </w:p>
    <w:tbl>
      <w:tblPr>
        <w:tblStyle w:val="a0"/>
        <w:tblW w:w="5000" w:type="pct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4DF0CB25" w14:textId="77777777" w:rsidTr="00014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39DE9050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lastRenderedPageBreak/>
              <w:t>Назив обележја</w:t>
            </w:r>
          </w:p>
        </w:tc>
        <w:tc>
          <w:tcPr>
            <w:tcW w:w="1065" w:type="pct"/>
          </w:tcPr>
          <w:p w14:paraId="2A531CF0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913" w:type="pct"/>
          </w:tcPr>
          <w:p w14:paraId="5189EECA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1858" w:type="pct"/>
          </w:tcPr>
          <w:p w14:paraId="339A9FCA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C34C098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29AE1E37" w14:textId="756B95CC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1065" w:type="pct"/>
          </w:tcPr>
          <w:p w14:paraId="17C9DA4E" w14:textId="6074CF8C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EClaimType</w:t>
            </w:r>
          </w:p>
        </w:tc>
        <w:tc>
          <w:tcPr>
            <w:tcW w:w="913" w:type="pct"/>
          </w:tcPr>
          <w:p w14:paraId="35C8B043" w14:textId="582B7E12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1858" w:type="pct"/>
          </w:tcPr>
          <w:p w14:paraId="6F1ED094" w14:textId="7A372EFD" w:rsidR="00DC3A87" w:rsidRPr="00A43182" w:rsidRDefault="00917EE9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тврдње,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>P</w:t>
            </w:r>
            <w:r w:rsidR="001E3DCA" w:rsidRPr="00A43182">
              <w:rPr>
                <w:i/>
                <w:szCs w:val="24"/>
                <w:lang w:val="sr-Cyrl-RS"/>
              </w:rPr>
              <w:t xml:space="preserve">RIVATE, PUBLIC </w:t>
            </w:r>
            <w:r w:rsidR="001E3DCA" w:rsidRPr="00A43182">
              <w:rPr>
                <w:szCs w:val="24"/>
                <w:lang w:val="sr-Cyrl-RS"/>
              </w:rPr>
              <w:t xml:space="preserve">и </w:t>
            </w:r>
            <w:r w:rsidR="001E3DCA" w:rsidRPr="00A43182">
              <w:rPr>
                <w:i/>
                <w:szCs w:val="24"/>
                <w:lang w:val="sr-Cyrl-RS"/>
              </w:rPr>
              <w:t>REGISTERED</w:t>
            </w:r>
          </w:p>
        </w:tc>
      </w:tr>
      <w:tr w:rsidR="00DC3A87" w:rsidRPr="00A43182" w14:paraId="6F7EDF10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5ECD4063" w14:textId="72AA79D6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065" w:type="pct"/>
          </w:tcPr>
          <w:p w14:paraId="032C0683" w14:textId="132C0685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913" w:type="pct"/>
          </w:tcPr>
          <w:p w14:paraId="4B027C52" w14:textId="7DCD4B40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1858" w:type="pct"/>
          </w:tcPr>
          <w:p w14:paraId="3968407D" w14:textId="3418C6B7" w:rsidR="00DC3A87" w:rsidRPr="00A43182" w:rsidRDefault="001E3DCA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трвдње</w:t>
            </w:r>
          </w:p>
        </w:tc>
      </w:tr>
      <w:tr w:rsidR="00F42F03" w:rsidRPr="00A43182" w14:paraId="37ED184F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37B71B88" w14:textId="4740ADAD" w:rsidR="00F42F03" w:rsidRPr="00A43182" w:rsidRDefault="00F42F03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value</w:t>
            </w:r>
          </w:p>
        </w:tc>
        <w:tc>
          <w:tcPr>
            <w:tcW w:w="1065" w:type="pct"/>
          </w:tcPr>
          <w:p w14:paraId="06A804DB" w14:textId="1F279FBE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913" w:type="pct"/>
          </w:tcPr>
          <w:p w14:paraId="76CEEDDE" w14:textId="1B5004CE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1858" w:type="pct"/>
          </w:tcPr>
          <w:p w14:paraId="7B885335" w14:textId="33124406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Вредност тврдње</w:t>
            </w:r>
          </w:p>
        </w:tc>
      </w:tr>
    </w:tbl>
    <w:p w14:paraId="2B3EFB71" w14:textId="6766A62B" w:rsidR="00DC3A8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</w:t>
      </w:r>
      <w:r w:rsidR="001A1E9F" w:rsidRPr="00A43182">
        <w:rPr>
          <w:lang w:val="sr-Cyrl-RS"/>
        </w:rPr>
        <w:t>6</w:t>
      </w:r>
      <w:r w:rsidRPr="00A43182">
        <w:rPr>
          <w:lang w:val="sr-Cyrl-RS"/>
        </w:rPr>
        <w:t xml:space="preserve"> – Обележја концепта </w:t>
      </w:r>
      <w:r w:rsidR="006F49A7" w:rsidRPr="00A43182">
        <w:rPr>
          <w:i/>
          <w:lang w:val="sr-Cyrl-RS"/>
        </w:rPr>
        <w:t>Claim</w:t>
      </w:r>
    </w:p>
    <w:p w14:paraId="4F6D89A3" w14:textId="77777777" w:rsidR="00684BB7" w:rsidRPr="00A43182" w:rsidRDefault="00684BB7" w:rsidP="00684BB7">
      <w:pPr>
        <w:pStyle w:val="Labelaslike"/>
        <w:rPr>
          <w:i/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6861CE" w:rsidRPr="00A43182" w14:paraId="7AA80CAF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599AC7A" w14:textId="77777777" w:rsidR="006861CE" w:rsidRPr="00A43182" w:rsidRDefault="006861CE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637A9910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714EE55C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7AC1DF7F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6861CE" w:rsidRPr="00A43182" w14:paraId="40823470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BFB9807" w14:textId="799D402A" w:rsidR="006861CE" w:rsidRPr="00A43182" w:rsidRDefault="006861CE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claim_attributes</w:t>
            </w:r>
          </w:p>
        </w:tc>
        <w:tc>
          <w:tcPr>
            <w:tcW w:w="1060" w:type="pct"/>
          </w:tcPr>
          <w:p w14:paraId="1E04012A" w14:textId="28549F98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Attribute</w:t>
            </w:r>
          </w:p>
        </w:tc>
        <w:tc>
          <w:tcPr>
            <w:tcW w:w="928" w:type="pct"/>
          </w:tcPr>
          <w:p w14:paraId="1AAD59B7" w14:textId="56F7FF8F" w:rsidR="006861CE" w:rsidRPr="00A43182" w:rsidRDefault="00F42F03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</w:t>
            </w:r>
            <w:r w:rsidR="006861CE" w:rsidRPr="00A43182">
              <w:rPr>
                <w:szCs w:val="24"/>
                <w:lang w:val="sr-Cyrl-RS"/>
              </w:rPr>
              <w:t>..1</w:t>
            </w:r>
          </w:p>
        </w:tc>
        <w:tc>
          <w:tcPr>
            <w:tcW w:w="1853" w:type="pct"/>
          </w:tcPr>
          <w:p w14:paraId="07577077" w14:textId="4268DCA8" w:rsidR="006861CE" w:rsidRPr="00A43182" w:rsidRDefault="001C1B05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>
              <w:rPr>
                <w:szCs w:val="24"/>
                <w:lang w:val="sr-Cyrl-RS"/>
              </w:rPr>
              <w:t>Обележје на које</w:t>
            </w:r>
            <w:r w:rsidR="001E3DCA" w:rsidRPr="00A43182">
              <w:rPr>
                <w:szCs w:val="24"/>
                <w:lang w:val="sr-Cyrl-RS"/>
              </w:rPr>
              <w:t xml:space="preserve"> се тврдња односи и који садржи додатне информације о њој</w:t>
            </w:r>
          </w:p>
        </w:tc>
      </w:tr>
    </w:tbl>
    <w:p w14:paraId="635BA8E0" w14:textId="2E15BDF4" w:rsidR="006861CE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</w:t>
      </w:r>
      <w:r w:rsidR="001A1E9F" w:rsidRPr="00A43182">
        <w:rPr>
          <w:lang w:val="sr-Cyrl-RS"/>
        </w:rPr>
        <w:t>7</w:t>
      </w:r>
      <w:r w:rsidRPr="00A43182">
        <w:rPr>
          <w:lang w:val="sr-Cyrl-RS"/>
        </w:rPr>
        <w:t xml:space="preserve"> – Асоцијације концепта </w:t>
      </w:r>
      <w:r w:rsidR="006F49A7" w:rsidRPr="00A43182">
        <w:rPr>
          <w:i/>
          <w:lang w:val="sr-Cyrl-RS"/>
        </w:rPr>
        <w:t>Claim</w:t>
      </w:r>
    </w:p>
    <w:p w14:paraId="1324F55D" w14:textId="77777777" w:rsidR="002E0528" w:rsidRPr="00A43182" w:rsidRDefault="002E0528" w:rsidP="00684BB7">
      <w:pPr>
        <w:pStyle w:val="Labelaslike"/>
        <w:rPr>
          <w:i/>
          <w:lang w:val="sr-Cyrl-RS"/>
        </w:rPr>
      </w:pPr>
    </w:p>
    <w:p w14:paraId="6F7924E1" w14:textId="06CD4298" w:rsidR="007A2326" w:rsidRPr="00A43182" w:rsidRDefault="002E0528" w:rsidP="00684BB7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D2C47DB" wp14:editId="7974C136">
                <wp:extent cx="5640070" cy="490855"/>
                <wp:effectExtent l="0" t="0" r="17780" b="23495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490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830DA" w14:textId="77777777" w:rsidR="00D06530" w:rsidRDefault="00D06530" w:rsidP="00CC38C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uniqueClaimNames(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'Claims must have unique names'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):</w:t>
                            </w:r>
                          </w:p>
                          <w:p w14:paraId="1396E17B" w14:textId="77777777" w:rsidR="00D06530" w:rsidRPr="002E0528" w:rsidRDefault="00D06530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center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E54EDB3" w14:textId="77777777" w:rsidR="00D06530" w:rsidRDefault="00D06530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2C47DB" id="_x0000_s1057" type="#_x0000_t202" style="width:444.1pt;height:3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">
                <v:textbox>
                  <w:txbxContent>
                    <w:p w14:paraId="329830DA" w14:textId="77777777" w:rsidR="00D06530" w:rsidRDefault="00D06530" w:rsidP="00CC38C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uniqueClaimNames(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'Claims must have unique names'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):</w:t>
                      </w:r>
                    </w:p>
                    <w:p w14:paraId="1396E17B" w14:textId="77777777" w:rsidR="00D06530" w:rsidRPr="002E0528" w:rsidRDefault="00D06530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center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E54EDB3" w14:textId="77777777" w:rsidR="00D06530" w:rsidRDefault="00D06530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B807DEA" w14:textId="445FB613" w:rsidR="002E0528" w:rsidRPr="00A43182" w:rsidRDefault="002E0528" w:rsidP="00684BB7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4.28 – Тврдње морају имати јединствен назив</w:t>
      </w:r>
    </w:p>
    <w:p w14:paraId="26D8CC9F" w14:textId="77777777" w:rsidR="002E0528" w:rsidRPr="00A43182" w:rsidRDefault="002E0528" w:rsidP="00684BB7">
      <w:pPr>
        <w:pStyle w:val="Labelaslike"/>
        <w:rPr>
          <w:i/>
          <w:lang w:val="sr-Cyrl-RS"/>
        </w:rPr>
      </w:pPr>
    </w:p>
    <w:p w14:paraId="17DEE0D2" w14:textId="2CBD07FB" w:rsidR="007A2326" w:rsidRPr="00A43182" w:rsidRDefault="007A2326" w:rsidP="002E0528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8E4350D" wp14:editId="12BE6500">
                <wp:extent cx="5640070" cy="660400"/>
                <wp:effectExtent l="0" t="0" r="17780" b="25400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66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2983CA" w14:textId="54A83316" w:rsidR="00D06530" w:rsidRDefault="00D06530" w:rsidP="007A23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uniqueClaimAttribute(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 attributes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E31E3A4" w14:textId="77777777" w:rsidR="00D06530" w:rsidRDefault="00D06530" w:rsidP="00EC3C7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54B1CAD4" w14:textId="3BA7C4B3" w:rsidR="00D06530" w:rsidRDefault="00D06530" w:rsidP="00CC38C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423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41D89FB" w14:textId="43BEF6F7" w:rsidR="00D06530" w:rsidRDefault="00D06530" w:rsidP="007A23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E4350D" id="_x0000_s1058" type="#_x0000_t202" style="width:444.1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">
                <v:textbox>
                  <w:txbxContent>
                    <w:p w14:paraId="752983CA" w14:textId="54A83316" w:rsidR="00D06530" w:rsidRDefault="00D06530" w:rsidP="007A23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uniqueClaimAttribute(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 attributes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E31E3A4" w14:textId="77777777" w:rsidR="00D06530" w:rsidRDefault="00D06530" w:rsidP="00EC3C7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54B1CAD4" w14:textId="3BA7C4B3" w:rsidR="00D06530" w:rsidRDefault="00D06530" w:rsidP="00CC38C4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423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41D89FB" w14:textId="43BEF6F7" w:rsidR="00D06530" w:rsidRDefault="00D06530" w:rsidP="007A23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146536" w14:textId="0DF08EEF" w:rsidR="00EC3C73" w:rsidRPr="00A43182" w:rsidRDefault="00EC3C73" w:rsidP="00684BB7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4.29 – </w:t>
      </w:r>
      <w:r w:rsidR="001C1B05">
        <w:rPr>
          <w:lang w:val="sr-Cyrl-RS"/>
        </w:rPr>
        <w:t>Обележје</w:t>
      </w:r>
      <w:r w:rsidRPr="00A43182">
        <w:rPr>
          <w:lang w:val="sr-Cyrl-RS"/>
        </w:rPr>
        <w:t xml:space="preserve"> може бити повезан</w:t>
      </w:r>
      <w:r w:rsidR="001C1B05">
        <w:rPr>
          <w:lang w:val="sr-Cyrl-RS"/>
        </w:rPr>
        <w:t>о</w:t>
      </w:r>
      <w:r w:rsidRPr="00A43182">
        <w:rPr>
          <w:lang w:val="sr-Cyrl-RS"/>
        </w:rPr>
        <w:t xml:space="preserve"> са највише једном тврдњом</w:t>
      </w:r>
    </w:p>
    <w:p w14:paraId="77E8E29D" w14:textId="25492157" w:rsidR="003818E5" w:rsidRPr="00A43182" w:rsidRDefault="003818E5" w:rsidP="003818E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Основне регистроване, односно предефинисане т</w:t>
      </w:r>
      <w:del w:id="883" w:author="Vladimir Dimitrieski" w:date="2023-08-13T10:48:00Z">
        <w:r w:rsidRPr="00A43182" w:rsidDel="00A03537">
          <w:rPr>
            <w:lang w:val="sr-Cyrl-RS"/>
          </w:rPr>
          <w:delText>р</w:delText>
        </w:r>
      </w:del>
      <w:r w:rsidRPr="00A43182">
        <w:rPr>
          <w:lang w:val="sr-Cyrl-RS"/>
        </w:rPr>
        <w:t>вр</w:t>
      </w:r>
      <w:ins w:id="884" w:author="Vladimir Dimitrieski" w:date="2023-08-13T10:47:00Z">
        <w:r w:rsidR="00A03537">
          <w:rPr>
            <w:lang w:val="sr-Cyrl-RS"/>
          </w:rPr>
          <w:t>д</w:t>
        </w:r>
      </w:ins>
      <w:r w:rsidRPr="00A43182">
        <w:rPr>
          <w:lang w:val="sr-Cyrl-RS"/>
        </w:rPr>
        <w:t xml:space="preserve">ње су време </w:t>
      </w:r>
      <w:r w:rsidRPr="00A43182">
        <w:rPr>
          <w:szCs w:val="24"/>
          <w:lang w:val="sr-Cyrl-RS"/>
        </w:rPr>
        <w:t xml:space="preserve">важења </w:t>
      </w:r>
      <w:r w:rsidRPr="00A43182">
        <w:rPr>
          <w:lang w:val="sr-Cyrl-RS"/>
        </w:rPr>
        <w:t>токена након ког он више није валидан (</w:t>
      </w:r>
      <w:r w:rsidRPr="00A43182">
        <w:rPr>
          <w:i/>
          <w:lang w:val="sr-Cyrl-RS"/>
        </w:rPr>
        <w:t xml:space="preserve">expirationTime), </w:t>
      </w:r>
      <w:r w:rsidRPr="00A43182">
        <w:rPr>
          <w:lang w:val="sr-Cyrl-RS"/>
        </w:rPr>
        <w:t>корисници или субјекти којима је токен намењен (</w:t>
      </w:r>
      <w:r w:rsidRPr="00A43182">
        <w:rPr>
          <w:i/>
          <w:lang w:val="sr-Cyrl-RS"/>
        </w:rPr>
        <w:t>audience</w:t>
      </w:r>
      <w:r w:rsidRPr="00A43182">
        <w:rPr>
          <w:lang w:val="sr-Cyrl-RS"/>
        </w:rPr>
        <w:t>)</w:t>
      </w:r>
      <w:r w:rsidRPr="00A43182">
        <w:rPr>
          <w:i/>
          <w:lang w:val="sr-Cyrl-RS"/>
        </w:rPr>
        <w:t xml:space="preserve">, </w:t>
      </w:r>
      <w:r w:rsidRPr="00A43182">
        <w:rPr>
          <w:lang w:val="sr-Cyrl-RS"/>
        </w:rPr>
        <w:t>издавач токена (</w:t>
      </w:r>
      <w:r w:rsidRPr="00A43182">
        <w:rPr>
          <w:i/>
          <w:lang w:val="sr-Cyrl-RS"/>
        </w:rPr>
        <w:t>issuer)</w:t>
      </w:r>
      <w:r w:rsidR="00EE631C" w:rsidRPr="00A43182">
        <w:rPr>
          <w:i/>
          <w:lang w:val="sr-Cyrl-RS"/>
        </w:rPr>
        <w:t xml:space="preserve"> </w:t>
      </w:r>
      <w:r w:rsidR="00EE631C" w:rsidRPr="00A43182">
        <w:rPr>
          <w:lang w:val="sr-Cyrl-RS"/>
        </w:rPr>
        <w:t>и идентификатор корисника (</w:t>
      </w:r>
      <w:r w:rsidR="00EE631C" w:rsidRPr="00A43182">
        <w:rPr>
          <w:i/>
          <w:lang w:val="sr-Cyrl-RS"/>
        </w:rPr>
        <w:t>subject</w:t>
      </w:r>
      <w:r w:rsidR="00EE631C" w:rsidRPr="00A43182">
        <w:rPr>
          <w:lang w:val="sr-Cyrl-RS"/>
        </w:rPr>
        <w:t>)</w:t>
      </w:r>
      <w:r w:rsidR="003E7F13" w:rsidRPr="00A43182">
        <w:rPr>
          <w:lang w:val="sr-Cyrl-RS"/>
        </w:rPr>
        <w:t xml:space="preserve"> те оне морају бити типа </w:t>
      </w:r>
      <w:r w:rsidR="003E7F13" w:rsidRPr="00A43182">
        <w:rPr>
          <w:i/>
          <w:lang w:val="sr-Cyrl-RS"/>
        </w:rPr>
        <w:t>REGISTERED</w:t>
      </w:r>
      <w:r w:rsidR="00511417" w:rsidRPr="00A43182">
        <w:rPr>
          <w:i/>
          <w:lang w:val="sr-Cyrl-RS"/>
        </w:rPr>
        <w:t xml:space="preserve">. </w:t>
      </w:r>
      <w:r w:rsidR="00511417" w:rsidRPr="00A43182">
        <w:rPr>
          <w:lang w:val="sr-Cyrl-RS"/>
        </w:rPr>
        <w:t xml:space="preserve">Поред тога, тврдње </w:t>
      </w:r>
      <w:r w:rsidR="00511417" w:rsidRPr="00A43182">
        <w:rPr>
          <w:i/>
          <w:lang w:val="sr-Cyrl-RS"/>
        </w:rPr>
        <w:t xml:space="preserve">expirationTime </w:t>
      </w:r>
      <w:r w:rsidR="00511417" w:rsidRPr="00A43182">
        <w:rPr>
          <w:lang w:val="sr-Cyrl-RS"/>
        </w:rPr>
        <w:t xml:space="preserve">и </w:t>
      </w:r>
      <w:r w:rsidR="00511417" w:rsidRPr="00A43182">
        <w:rPr>
          <w:i/>
          <w:lang w:val="sr-Cyrl-RS"/>
        </w:rPr>
        <w:t>audience</w:t>
      </w:r>
      <w:r w:rsidR="005E3E6C" w:rsidRPr="00A43182">
        <w:rPr>
          <w:i/>
          <w:lang w:val="sr-Cyrl-RS"/>
        </w:rPr>
        <w:t xml:space="preserve"> </w:t>
      </w:r>
      <w:r w:rsidR="00586BD2" w:rsidRPr="00A43182">
        <w:rPr>
          <w:lang w:val="sr-Cyrl-RS"/>
        </w:rPr>
        <w:t xml:space="preserve">су обавезне </w:t>
      </w:r>
      <w:r w:rsidR="005E3E6C" w:rsidRPr="00A43182">
        <w:rPr>
          <w:lang w:val="sr-Cyrl-RS"/>
        </w:rPr>
        <w:t>јер су неопходне за аутентификацију путем токена</w:t>
      </w:r>
      <w:r w:rsidR="00511417" w:rsidRPr="00A43182">
        <w:rPr>
          <w:i/>
          <w:lang w:val="sr-Cyrl-RS"/>
        </w:rPr>
        <w:t xml:space="preserve"> </w:t>
      </w:r>
      <w:r w:rsidR="003E7F13" w:rsidRPr="00A43182">
        <w:rPr>
          <w:lang w:val="sr-Cyrl-RS"/>
        </w:rPr>
        <w:t>(</w:t>
      </w:r>
      <w:r w:rsidR="007A2326" w:rsidRPr="00A43182">
        <w:rPr>
          <w:lang w:val="sr-Cyrl-RS"/>
        </w:rPr>
        <w:t>листинг 4.30</w:t>
      </w:r>
      <w:r w:rsidR="003E7F13" w:rsidRPr="00A43182">
        <w:rPr>
          <w:lang w:val="sr-Cyrl-RS"/>
        </w:rPr>
        <w:t>)</w:t>
      </w:r>
      <w:r w:rsidRPr="00A43182">
        <w:rPr>
          <w:i/>
          <w:lang w:val="sr-Cyrl-RS"/>
        </w:rPr>
        <w:t>.</w:t>
      </w:r>
      <w:r w:rsidR="003E7F13" w:rsidRPr="00A43182">
        <w:rPr>
          <w:i/>
          <w:lang w:val="sr-Cyrl-RS"/>
        </w:rPr>
        <w:t xml:space="preserve"> </w:t>
      </w:r>
      <w:r w:rsidR="00EE631C" w:rsidRPr="00A43182">
        <w:rPr>
          <w:i/>
          <w:lang w:val="sr-Cyrl-RS"/>
        </w:rPr>
        <w:t xml:space="preserve"> </w:t>
      </w:r>
      <w:r w:rsidR="00EE631C" w:rsidRPr="00A43182">
        <w:rPr>
          <w:lang w:val="sr-Cyrl-RS"/>
        </w:rPr>
        <w:t xml:space="preserve">С обзиром да </w:t>
      </w:r>
      <w:r w:rsidR="00EE631C" w:rsidRPr="00A43182">
        <w:rPr>
          <w:i/>
          <w:lang w:val="sr-Cyrl-RS"/>
        </w:rPr>
        <w:t xml:space="preserve">еxpirationTime, audience </w:t>
      </w:r>
      <w:r w:rsidR="00EE631C" w:rsidRPr="00A43182">
        <w:rPr>
          <w:lang w:val="sr-Cyrl-RS"/>
        </w:rPr>
        <w:t xml:space="preserve">и </w:t>
      </w:r>
      <w:r w:rsidR="00EE631C" w:rsidRPr="00A43182">
        <w:rPr>
          <w:i/>
          <w:lang w:val="sr-Cyrl-RS"/>
        </w:rPr>
        <w:t xml:space="preserve">issuer </w:t>
      </w:r>
      <w:r w:rsidR="00EE631C" w:rsidRPr="00A43182">
        <w:rPr>
          <w:lang w:val="sr-Cyrl-RS"/>
        </w:rPr>
        <w:t>не садрже податке о кориснику, оне не могу</w:t>
      </w:r>
      <w:r w:rsidR="00820DC9" w:rsidRPr="00A43182">
        <w:rPr>
          <w:lang w:val="sr-Cyrl-RS"/>
        </w:rPr>
        <w:t xml:space="preserve"> бити повезане са </w:t>
      </w:r>
      <w:r w:rsidR="001C1B05">
        <w:rPr>
          <w:lang w:val="sr-Cyrl-RS"/>
        </w:rPr>
        <w:t>обележјем</w:t>
      </w:r>
      <w:r w:rsidR="000D2585" w:rsidRPr="00A43182">
        <w:rPr>
          <w:lang w:val="sr-Cyrl-RS"/>
        </w:rPr>
        <w:t xml:space="preserve"> корисника</w:t>
      </w:r>
      <w:r w:rsidR="00820DC9" w:rsidRPr="00A43182">
        <w:rPr>
          <w:lang w:val="sr-Cyrl-RS"/>
        </w:rPr>
        <w:t>, већ морају имати дефинисану вредност (</w:t>
      </w:r>
      <w:r w:rsidR="007A2326" w:rsidRPr="00A43182">
        <w:rPr>
          <w:lang w:val="sr-Cyrl-RS"/>
        </w:rPr>
        <w:t>листинг 4.31</w:t>
      </w:r>
      <w:r w:rsidR="00820DC9" w:rsidRPr="00A43182">
        <w:rPr>
          <w:lang w:val="sr-Cyrl-RS"/>
        </w:rPr>
        <w:t>)</w:t>
      </w:r>
      <w:r w:rsidR="005E3E6C" w:rsidRPr="00A43182">
        <w:rPr>
          <w:lang w:val="sr-Cyrl-RS"/>
        </w:rPr>
        <w:t xml:space="preserve">, док остале тврдње морају бити повезане са неким </w:t>
      </w:r>
      <w:r w:rsidR="001C1B05">
        <w:rPr>
          <w:lang w:val="sr-Cyrl-RS"/>
        </w:rPr>
        <w:t>обележјем</w:t>
      </w:r>
      <w:r w:rsidR="000D2585" w:rsidRPr="00A43182">
        <w:rPr>
          <w:lang w:val="sr-Cyrl-RS"/>
        </w:rPr>
        <w:t xml:space="preserve"> (4.32)</w:t>
      </w:r>
      <w:r w:rsidR="005E3E6C" w:rsidRPr="00A43182">
        <w:rPr>
          <w:lang w:val="sr-Cyrl-RS"/>
        </w:rPr>
        <w:t xml:space="preserve">. </w:t>
      </w:r>
      <w:r w:rsidR="003E7F13" w:rsidRPr="00A43182">
        <w:rPr>
          <w:lang w:val="sr-Cyrl-RS"/>
        </w:rPr>
        <w:t xml:space="preserve">Тврдња везана за </w:t>
      </w:r>
      <w:r w:rsidR="00FB4E54" w:rsidRPr="00A43182">
        <w:rPr>
          <w:lang w:val="sr-Cyrl-RS"/>
        </w:rPr>
        <w:t>време важења токена мора да има позитивну вредност (листинг 4.3</w:t>
      </w:r>
      <w:r w:rsidR="000D2585" w:rsidRPr="00A43182">
        <w:rPr>
          <w:lang w:val="sr-Cyrl-RS"/>
        </w:rPr>
        <w:t>3</w:t>
      </w:r>
      <w:r w:rsidR="00FB4E54" w:rsidRPr="00A43182">
        <w:rPr>
          <w:lang w:val="sr-Cyrl-RS"/>
        </w:rPr>
        <w:t>).</w:t>
      </w:r>
      <w:r w:rsidR="005E3E6C" w:rsidRPr="00A43182">
        <w:rPr>
          <w:lang w:val="sr-Cyrl-RS"/>
        </w:rPr>
        <w:t xml:space="preserve"> </w:t>
      </w:r>
    </w:p>
    <w:p w14:paraId="7522EABA" w14:textId="2046D22C" w:rsidR="002E0528" w:rsidRPr="00A43182" w:rsidRDefault="002E0528" w:rsidP="002E0528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333D8F94" wp14:editId="282B986A">
                <wp:extent cx="5640070" cy="3039533"/>
                <wp:effectExtent l="0" t="0" r="17780" b="27940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3039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68BE1" w14:textId="77777777" w:rsidR="00D06530" w:rsidRDefault="00D06530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subjectRegisteredClaim(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claim name is "subject", it must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96D230D" w14:textId="77777777" w:rsidR="00D06530" w:rsidRDefault="00D06530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'subject'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749F8CD1" w14:textId="48A4E835" w:rsidR="00D06530" w:rsidRDefault="00D06530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EA1A93" w14:textId="77777777" w:rsidR="00D06530" w:rsidRDefault="00D06530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7D4C525F" w14:textId="77777777" w:rsidR="00D06530" w:rsidRDefault="00D06530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issuerRegisteredClaim(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claim name is "issuer", it must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CC50CA1" w14:textId="77777777" w:rsidR="00D06530" w:rsidRDefault="00D06530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22BBF91B" w14:textId="7D792D1F" w:rsidR="00D06530" w:rsidRDefault="00D06530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0504BBD" w14:textId="77777777" w:rsidR="00D06530" w:rsidRDefault="00D06530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2EF5F6F8" w14:textId="0266847B" w:rsidR="00D06530" w:rsidRDefault="00D06530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>hasExpirationTimeClaim(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 claim "expirationTime" must exist and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BD3776E" w14:textId="77777777" w:rsidR="00D06530" w:rsidRDefault="00D06530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2D10587E" w14:textId="2444BB55" w:rsidR="00D06530" w:rsidRDefault="00D06530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671FAFCA" w14:textId="77777777" w:rsidR="00D06530" w:rsidRDefault="00D06530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506F63B8" w14:textId="1A635E08" w:rsidR="00D06530" w:rsidRDefault="00D06530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hasAudienceClaim(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 claim "audience" must exist and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27FF722" w14:textId="77777777" w:rsidR="00D06530" w:rsidRDefault="00D06530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5C516B53" w14:textId="5926044E" w:rsidR="00D06530" w:rsidRDefault="00D06530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6F891CC1" w14:textId="3A8F350E" w:rsidR="00D06530" w:rsidRDefault="00D06530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3D8F94" id="_x0000_s1059" type="#_x0000_t202" style="width:444.1pt;height:2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">
                <v:textbox>
                  <w:txbxContent>
                    <w:p w14:paraId="37A68BE1" w14:textId="77777777" w:rsidR="00D06530" w:rsidRDefault="00D06530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subjectRegisteredClaim(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claim name is "subject", it must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96D230D" w14:textId="77777777" w:rsidR="00D06530" w:rsidRDefault="00D06530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'subject'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749F8CD1" w14:textId="48A4E835" w:rsidR="00D06530" w:rsidRDefault="00D06530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EA1A93" w14:textId="77777777" w:rsidR="00D06530" w:rsidRDefault="00D06530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7D4C525F" w14:textId="77777777" w:rsidR="00D06530" w:rsidRDefault="00D06530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issuerRegisteredClaim(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claim name is "issuer", it must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CC50CA1" w14:textId="77777777" w:rsidR="00D06530" w:rsidRDefault="00D06530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22BBF91B" w14:textId="7D792D1F" w:rsidR="00D06530" w:rsidRDefault="00D06530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0504BBD" w14:textId="77777777" w:rsidR="00D06530" w:rsidRDefault="00D06530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2EF5F6F8" w14:textId="0266847B" w:rsidR="00D06530" w:rsidRDefault="00D06530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>hasExpirationTimeClaim(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 claim "expirationTime" must exist and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BD3776E" w14:textId="77777777" w:rsidR="00D06530" w:rsidRDefault="00D06530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2D10587E" w14:textId="2444BB55" w:rsidR="00D06530" w:rsidRDefault="00D06530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671FAFCA" w14:textId="77777777" w:rsidR="00D06530" w:rsidRDefault="00D06530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506F63B8" w14:textId="1A635E08" w:rsidR="00D06530" w:rsidRDefault="00D06530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hasAudienceClaim(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 claim "audience" must exist and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27FF722" w14:textId="77777777" w:rsidR="00D06530" w:rsidRDefault="00D06530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5C516B53" w14:textId="5926044E" w:rsidR="00D06530" w:rsidRDefault="00D06530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6F891CC1" w14:textId="3A8F350E" w:rsidR="00D06530" w:rsidRDefault="00D06530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7F9A066" w14:textId="3D6A12D0" w:rsidR="00792B96" w:rsidRPr="00A43182" w:rsidRDefault="00792B96" w:rsidP="00792B96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4.30 – Основне регистроване тврдње морају бити типа </w:t>
      </w:r>
      <w:r w:rsidRPr="00A43182">
        <w:rPr>
          <w:i/>
          <w:lang w:val="sr-Cyrl-RS"/>
        </w:rPr>
        <w:t xml:space="preserve">REGISTERED </w:t>
      </w:r>
      <w:r w:rsidRPr="00A43182">
        <w:rPr>
          <w:lang w:val="sr-Cyrl-RS"/>
        </w:rPr>
        <w:t xml:space="preserve">и тврдње </w:t>
      </w:r>
      <w:r w:rsidRPr="00A43182">
        <w:rPr>
          <w:i/>
          <w:lang w:val="sr-Cyrl-RS"/>
        </w:rPr>
        <w:t xml:space="preserve">expirationTime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audience </w:t>
      </w:r>
      <w:r w:rsidRPr="00A43182">
        <w:rPr>
          <w:lang w:val="sr-Cyrl-RS"/>
        </w:rPr>
        <w:t>су обавезне</w:t>
      </w:r>
    </w:p>
    <w:p w14:paraId="6E310592" w14:textId="77777777" w:rsidR="00792B96" w:rsidRPr="00A43182" w:rsidRDefault="00792B96" w:rsidP="0089465E">
      <w:pPr>
        <w:pStyle w:val="Labelaslike"/>
        <w:rPr>
          <w:lang w:val="sr-Cyrl-RS"/>
        </w:rPr>
      </w:pPr>
    </w:p>
    <w:p w14:paraId="1900CAC9" w14:textId="5D0824EE" w:rsidR="002E0528" w:rsidRPr="00A43182" w:rsidRDefault="00792B96" w:rsidP="0089465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EE8B9CC" wp14:editId="23264B0F">
                <wp:extent cx="5640070" cy="2319655"/>
                <wp:effectExtent l="0" t="0" r="17780" b="23495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2319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82A94" w14:textId="3EB32F84" w:rsidR="00D06530" w:rsidRDefault="00D06530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issuerValueNotNull(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"issuer",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1633B9" w14:textId="77777777" w:rsidR="00D06530" w:rsidRDefault="00D06530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29CB36BF" w14:textId="77777777" w:rsidR="00D06530" w:rsidRDefault="00D06530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74001593" w14:textId="77777777" w:rsidR="00D06530" w:rsidRDefault="00D06530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4248A096" w14:textId="77777777" w:rsidR="00D06530" w:rsidRDefault="00D06530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audienceValueNotNull(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"audience",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4581D1" w14:textId="77777777" w:rsidR="00D06530" w:rsidRDefault="00D06530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40921B46" w14:textId="77777777" w:rsidR="00D06530" w:rsidRDefault="00D06530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402D1915" w14:textId="77777777" w:rsidR="00D06530" w:rsidRDefault="00D06530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1D280D81" w14:textId="77777777" w:rsidR="00D06530" w:rsidRDefault="00D06530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expirationTimeValueNotNull(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"expirationTime",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49ABD4B" w14:textId="77777777" w:rsidR="00D06530" w:rsidRDefault="00D06530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 -&gt;</w:t>
                            </w:r>
                          </w:p>
                          <w:p w14:paraId="5F5CBF42" w14:textId="77777777" w:rsidR="00D06530" w:rsidRDefault="00D06530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04223F17" w14:textId="77777777" w:rsidR="00D06530" w:rsidRDefault="00D06530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E8B9CC" id="_x0000_s1060" type="#_x0000_t202" style="width:444.1pt;height:18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">
                <v:textbox>
                  <w:txbxContent>
                    <w:p w14:paraId="01C82A94" w14:textId="3EB32F84" w:rsidR="00D06530" w:rsidRDefault="00D06530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issuerValueNotNull(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"issuer",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1633B9" w14:textId="77777777" w:rsidR="00D06530" w:rsidRDefault="00D06530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29CB36BF" w14:textId="77777777" w:rsidR="00D06530" w:rsidRDefault="00D06530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74001593" w14:textId="77777777" w:rsidR="00D06530" w:rsidRDefault="00D06530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</w:p>
                    <w:p w14:paraId="4248A096" w14:textId="77777777" w:rsidR="00D06530" w:rsidRDefault="00D06530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audienceValueNotNull(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"audience",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4581D1" w14:textId="77777777" w:rsidR="00D06530" w:rsidRDefault="00D06530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40921B46" w14:textId="77777777" w:rsidR="00D06530" w:rsidRDefault="00D06530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402D1915" w14:textId="77777777" w:rsidR="00D06530" w:rsidRDefault="00D06530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1D280D81" w14:textId="77777777" w:rsidR="00D06530" w:rsidRDefault="00D06530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expirationTimeValueNotNull(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"expirationTime",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49ABD4B" w14:textId="77777777" w:rsidR="00D06530" w:rsidRDefault="00D06530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 -&gt;</w:t>
                      </w:r>
                    </w:p>
                    <w:p w14:paraId="5F5CBF42" w14:textId="77777777" w:rsidR="00D06530" w:rsidRDefault="00D06530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04223F17" w14:textId="77777777" w:rsidR="00D06530" w:rsidRDefault="00D06530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327EDC" w14:textId="668DC6ED" w:rsidR="00792B96" w:rsidRPr="00A43182" w:rsidRDefault="00792B96" w:rsidP="00792B9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4.31 – Тврдње </w:t>
      </w:r>
      <w:r w:rsidRPr="00A43182">
        <w:rPr>
          <w:i/>
          <w:lang w:val="sr-Cyrl-RS"/>
        </w:rPr>
        <w:t xml:space="preserve">issuer, audience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expirationTime </w:t>
      </w:r>
      <w:r w:rsidRPr="00A43182">
        <w:rPr>
          <w:lang w:val="sr-Cyrl-RS"/>
        </w:rPr>
        <w:t xml:space="preserve">морају имати дефинисану вредност и не могу бити везане за </w:t>
      </w:r>
      <w:r w:rsidR="00C51307">
        <w:rPr>
          <w:lang w:val="sr-Cyrl-RS"/>
        </w:rPr>
        <w:t>обележје</w:t>
      </w:r>
    </w:p>
    <w:p w14:paraId="1C7DA99C" w14:textId="77777777" w:rsidR="00792B96" w:rsidRPr="00A43182" w:rsidRDefault="00792B96" w:rsidP="0089465E">
      <w:pPr>
        <w:pStyle w:val="Labelaslike"/>
        <w:rPr>
          <w:lang w:val="sr-Cyrl-RS"/>
        </w:rPr>
      </w:pPr>
    </w:p>
    <w:p w14:paraId="0BD5EDFC" w14:textId="1B822F40" w:rsidR="002E0528" w:rsidRPr="00A43182" w:rsidRDefault="002E0528" w:rsidP="002E0528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0AE7E5CE" wp14:editId="12556675">
                <wp:extent cx="5640070" cy="736600"/>
                <wp:effectExtent l="0" t="0" r="17780" b="25400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736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E8FD8" w14:textId="13D5A0B0" w:rsidR="00D06530" w:rsidRDefault="00D06530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otherClaimsNoValue(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 must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1E25BFF" w14:textId="77777777" w:rsidR="00D06530" w:rsidRDefault="00D06530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</w:p>
                          <w:p w14:paraId="0F4C5B6A" w14:textId="42229E9E" w:rsidR="00D06530" w:rsidRPr="00792B96" w:rsidRDefault="00D06530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6A9130A0" w14:textId="2200AF28" w:rsidR="00D06530" w:rsidRDefault="00D06530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5A33A444" w14:textId="5F035E30" w:rsidR="00D06530" w:rsidRDefault="00D06530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E7E5CE" id="_x0000_s1061" type="#_x0000_t202" style="width:444.1pt;height:5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">
                <v:textbox>
                  <w:txbxContent>
                    <w:p w14:paraId="566E8FD8" w14:textId="13D5A0B0" w:rsidR="00D06530" w:rsidRDefault="00D06530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otherClaimsNoValue(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 must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1E25BFF" w14:textId="77777777" w:rsidR="00D06530" w:rsidRDefault="00D06530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</w:p>
                    <w:p w14:paraId="0F4C5B6A" w14:textId="42229E9E" w:rsidR="00D06530" w:rsidRPr="00792B96" w:rsidRDefault="00D06530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6A9130A0" w14:textId="2200AF28" w:rsidR="00D06530" w:rsidRDefault="00D06530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5A33A444" w14:textId="5F035E30" w:rsidR="00D06530" w:rsidRDefault="00D06530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3DB28A" w14:textId="6E06FAA4" w:rsidR="00792B96" w:rsidRPr="00A43182" w:rsidRDefault="00792B96" w:rsidP="00792B9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4.32 – Тврдње</w:t>
      </w:r>
      <w:r w:rsidR="00663C34" w:rsidRPr="00A43182">
        <w:rPr>
          <w:lang w:val="sr-Cyrl-RS"/>
        </w:rPr>
        <w:t xml:space="preserve"> које нису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issuer, audience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expirationTime </w:t>
      </w:r>
      <w:r w:rsidR="00663C34" w:rsidRPr="00A43182">
        <w:rPr>
          <w:lang w:val="sr-Cyrl-RS"/>
        </w:rPr>
        <w:t>не могу</w:t>
      </w:r>
      <w:r w:rsidRPr="00A43182">
        <w:rPr>
          <w:lang w:val="sr-Cyrl-RS"/>
        </w:rPr>
        <w:t xml:space="preserve"> имати дефинисану вредност и </w:t>
      </w:r>
      <w:r w:rsidR="00663C34" w:rsidRPr="00A43182">
        <w:rPr>
          <w:lang w:val="sr-Cyrl-RS"/>
        </w:rPr>
        <w:t>морају</w:t>
      </w:r>
      <w:r w:rsidRPr="00A43182">
        <w:rPr>
          <w:lang w:val="sr-Cyrl-RS"/>
        </w:rPr>
        <w:t xml:space="preserve"> бити везане за </w:t>
      </w:r>
      <w:r w:rsidR="00C51307">
        <w:rPr>
          <w:lang w:val="sr-Cyrl-RS"/>
        </w:rPr>
        <w:t>обележје</w:t>
      </w:r>
      <w:r w:rsidRPr="00A43182">
        <w:rPr>
          <w:lang w:val="sr-Cyrl-RS"/>
        </w:rPr>
        <w:t xml:space="preserve"> ентитета </w:t>
      </w:r>
      <w:r w:rsidRPr="00A43182">
        <w:rPr>
          <w:i/>
          <w:lang w:val="sr-Cyrl-RS"/>
        </w:rPr>
        <w:t>User</w:t>
      </w:r>
    </w:p>
    <w:p w14:paraId="424C6870" w14:textId="77777777" w:rsidR="00FF229E" w:rsidRPr="00A43182" w:rsidRDefault="00FF229E" w:rsidP="00FF229E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7216C75" wp14:editId="418C36E0">
                <wp:extent cx="5640070" cy="804334"/>
                <wp:effectExtent l="0" t="0" r="17780" b="15240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8043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809467" w14:textId="268C00B3" w:rsidR="00D06530" w:rsidRDefault="00D06530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expirationTimeValueIsPositiveNumeric(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"expirationTime", the value must be a positive number'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AB00895" w14:textId="77777777" w:rsidR="00D06530" w:rsidRDefault="00D06530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02BEE32C" w14:textId="5937BF3A" w:rsidR="00D06530" w:rsidRDefault="00D06530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toInteger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&gt;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216C75" id="_x0000_s1062" type="#_x0000_t202" style="width:444.1pt;height:6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">
                <v:textbox>
                  <w:txbxContent>
                    <w:p w14:paraId="76809467" w14:textId="268C00B3" w:rsidR="00D06530" w:rsidRDefault="00D06530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expirationTimeValueIsPositiveNumeric(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"expirationTime", the value must be a positive number'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AB00895" w14:textId="77777777" w:rsidR="00D06530" w:rsidRDefault="00D06530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02BEE32C" w14:textId="5937BF3A" w:rsidR="00D06530" w:rsidRDefault="00D06530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toInteger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&gt;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A55DA7" w14:textId="12F3EB49" w:rsidR="002E0528" w:rsidRPr="00A43182" w:rsidRDefault="00FF229E" w:rsidP="00FF229E">
      <w:pPr>
        <w:pStyle w:val="Labelaslike"/>
        <w:rPr>
          <w:lang w:val="sr-Cyrl-RS"/>
        </w:rPr>
      </w:pPr>
      <w:r w:rsidRPr="00A43182">
        <w:rPr>
          <w:lang w:val="sr-Cyrl-RS"/>
        </w:rPr>
        <w:t>Листинг 4.33 – Тврдња везана за време важења токена мора да има позитивну вредност</w:t>
      </w:r>
    </w:p>
    <w:p w14:paraId="3F589ECA" w14:textId="40ACC4E2" w:rsidR="0081776E" w:rsidRPr="00A43182" w:rsidRDefault="0081776E" w:rsidP="0081776E">
      <w:pPr>
        <w:pStyle w:val="Heading3"/>
        <w:rPr>
          <w:i/>
          <w:lang w:val="sr-Cyrl-RS"/>
        </w:rPr>
      </w:pPr>
      <w:bookmarkStart w:id="885" w:name="_Toc144322208"/>
      <w:r w:rsidRPr="00A43182">
        <w:rPr>
          <w:lang w:val="sr-Cyrl-RS"/>
        </w:rPr>
        <w:t>Концепт</w:t>
      </w:r>
      <w:r w:rsidRPr="00A43182">
        <w:rPr>
          <w:i/>
          <w:lang w:val="sr-Cyrl-RS"/>
        </w:rPr>
        <w:t xml:space="preserve"> OAuth2</w:t>
      </w:r>
      <w:bookmarkEnd w:id="885"/>
    </w:p>
    <w:p w14:paraId="0648F7AD" w14:textId="4AEA2AE7" w:rsidR="007B5BAF" w:rsidRPr="00A43182" w:rsidRDefault="007B5BAF" w:rsidP="00893F41">
      <w:pPr>
        <w:pStyle w:val="Obiantekst"/>
        <w:ind w:firstLine="360"/>
        <w:rPr>
          <w:lang w:val="sr-Cyrl-RS"/>
        </w:rPr>
      </w:pPr>
      <w:r w:rsidRPr="00A43182">
        <w:rPr>
          <w:i/>
          <w:lang w:val="sr-Cyrl-RS"/>
        </w:rPr>
        <w:t xml:space="preserve">OAuth2 </w:t>
      </w:r>
      <w:r w:rsidRPr="00A43182">
        <w:rPr>
          <w:lang w:val="sr-Cyrl-RS"/>
        </w:rPr>
        <w:t xml:space="preserve">концепт моделује </w:t>
      </w:r>
      <w:r w:rsidR="00577D2E" w:rsidRPr="00A43182">
        <w:rPr>
          <w:i/>
          <w:lang w:val="sr-Cyrl-RS"/>
        </w:rPr>
        <w:t xml:space="preserve">Open Authorization </w:t>
      </w:r>
      <w:r w:rsidR="00796396" w:rsidRPr="00A43182">
        <w:rPr>
          <w:lang w:val="sr-Cyrl-RS"/>
        </w:rPr>
        <w:t>конфигурацију и омогућава корисницима пријаву на систем посредством провајдера.</w:t>
      </w:r>
      <w:r w:rsidR="00E0307B" w:rsidRPr="00A43182">
        <w:rPr>
          <w:lang w:val="sr-Cyrl-RS"/>
        </w:rPr>
        <w:t xml:space="preserve"> У раду ј</w:t>
      </w:r>
      <w:r w:rsidR="00893F41" w:rsidRPr="00A43182">
        <w:rPr>
          <w:lang w:val="sr-Cyrl-RS"/>
        </w:rPr>
        <w:t>е подржана само пријава на систем</w:t>
      </w:r>
      <w:r w:rsidR="000E1B2B">
        <w:rPr>
          <w:lang w:val="sr-Cyrl-RS"/>
        </w:rPr>
        <w:t xml:space="preserve"> за овај безбед</w:t>
      </w:r>
      <w:r w:rsidR="00E0307B" w:rsidRPr="00A43182">
        <w:rPr>
          <w:lang w:val="sr-Cyrl-RS"/>
        </w:rPr>
        <w:t>носни механизам, те се подаци о корисницима не складиште у бази података апликације, већ у бази одабраног провајдера.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>Због тога су креирана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>ограничења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 xml:space="preserve">која гарантују да неће бити дефинисани ентитети за кориснике </w:t>
      </w:r>
      <w:r w:rsidR="000C5EB1" w:rsidRPr="00A43182">
        <w:rPr>
          <w:lang w:val="sr-Cyrl-RS"/>
        </w:rPr>
        <w:t xml:space="preserve">и </w:t>
      </w:r>
      <w:del w:id="886" w:author="Jelena Hrnjak" w:date="2023-08-23T17:35:00Z">
        <w:r w:rsidR="000C5EB1" w:rsidRPr="00A43182" w:rsidDel="00A22C52">
          <w:rPr>
            <w:lang w:val="sr-Cyrl-RS"/>
          </w:rPr>
          <w:delText>роле</w:delText>
        </w:r>
      </w:del>
      <w:ins w:id="887" w:author="Jelena Hrnjak" w:date="2023-08-23T17:35:00Z">
        <w:r w:rsidR="00A22C52">
          <w:rPr>
            <w:lang w:val="sr-Cyrl-RS"/>
          </w:rPr>
          <w:t>улоге</w:t>
        </w:r>
      </w:ins>
      <w:r w:rsidR="000C5EB1" w:rsidRPr="00A43182">
        <w:rPr>
          <w:lang w:val="sr-Cyrl-RS"/>
        </w:rPr>
        <w:t>, као ни контролер за аутен</w:t>
      </w:r>
      <w:r w:rsidR="00F07771" w:rsidRPr="00A43182">
        <w:rPr>
          <w:lang w:val="sr-Cyrl-RS"/>
        </w:rPr>
        <w:t>тификацију</w:t>
      </w:r>
      <w:r w:rsidR="000454F7" w:rsidRPr="00A43182">
        <w:rPr>
          <w:lang w:val="sr-Cyrl-RS"/>
        </w:rPr>
        <w:t xml:space="preserve"> (</w:t>
      </w:r>
      <w:r w:rsidR="00F705C4" w:rsidRPr="00A43182">
        <w:rPr>
          <w:lang w:val="sr-Cyrl-RS"/>
        </w:rPr>
        <w:t>листинг 4.34</w:t>
      </w:r>
      <w:r w:rsidR="000454F7" w:rsidRPr="00A43182">
        <w:rPr>
          <w:lang w:val="sr-Cyrl-RS"/>
        </w:rPr>
        <w:t>)</w:t>
      </w:r>
      <w:r w:rsidR="00F07771" w:rsidRPr="00A43182">
        <w:rPr>
          <w:lang w:val="sr-Cyrl-RS"/>
        </w:rPr>
        <w:t>.</w:t>
      </w:r>
      <w:r w:rsidR="00893F41" w:rsidRPr="00A43182">
        <w:rPr>
          <w:i/>
          <w:lang w:val="sr-Cyrl-RS"/>
        </w:rPr>
        <w:t xml:space="preserve"> </w:t>
      </w:r>
      <w:r w:rsidR="00671751" w:rsidRPr="00A43182">
        <w:rPr>
          <w:lang w:val="sr-Cyrl-RS"/>
        </w:rPr>
        <w:t>Неопходно је да сваки</w:t>
      </w:r>
      <w:r w:rsidR="00E3049C" w:rsidRPr="00A43182">
        <w:rPr>
          <w:lang w:val="sr-Cyrl-RS"/>
        </w:rPr>
        <w:t xml:space="preserve"> тип</w:t>
      </w:r>
      <w:r w:rsidR="00671751" w:rsidRPr="00A43182">
        <w:rPr>
          <w:lang w:val="sr-Cyrl-RS"/>
        </w:rPr>
        <w:t xml:space="preserve"> провајдер</w:t>
      </w:r>
      <w:r w:rsidR="00E3049C" w:rsidRPr="00A43182">
        <w:rPr>
          <w:lang w:val="sr-Cyrl-RS"/>
        </w:rPr>
        <w:t>а</w:t>
      </w:r>
      <w:r w:rsidR="00671751" w:rsidRPr="00A43182">
        <w:rPr>
          <w:lang w:val="sr-Cyrl-RS"/>
        </w:rPr>
        <w:t xml:space="preserve"> буде конфигурисан највише једном</w:t>
      </w:r>
      <w:r w:rsidR="007E1428" w:rsidRPr="00A43182">
        <w:rPr>
          <w:lang w:val="sr-Cyrl-RS"/>
        </w:rPr>
        <w:t>, односно да назив провајдера буде јединствен</w:t>
      </w:r>
      <w:r w:rsidR="00671751" w:rsidRPr="00A43182">
        <w:rPr>
          <w:lang w:val="sr-Cyrl-RS"/>
        </w:rPr>
        <w:t xml:space="preserve"> (листинг 4.35).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F724AD" w:rsidRPr="00A43182" w14:paraId="0C51F81B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5FC3ED61" w14:textId="77777777" w:rsidR="00F724AD" w:rsidRPr="00A43182" w:rsidRDefault="00F724A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7A7687FD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304BE860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6B1E8144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F724AD" w:rsidRPr="00A43182" w14:paraId="16FB2704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FA7D496" w14:textId="56C83DC3" w:rsidR="00F724AD" w:rsidRPr="00A43182" w:rsidRDefault="00F724AD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providers</w:t>
            </w:r>
          </w:p>
        </w:tc>
        <w:tc>
          <w:tcPr>
            <w:tcW w:w="1060" w:type="pct"/>
          </w:tcPr>
          <w:p w14:paraId="249361D9" w14:textId="19C2F09C" w:rsidR="00F724AD" w:rsidRPr="00A43182" w:rsidRDefault="00F724A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Provider</w:t>
            </w:r>
          </w:p>
        </w:tc>
        <w:tc>
          <w:tcPr>
            <w:tcW w:w="928" w:type="pct"/>
          </w:tcPr>
          <w:p w14:paraId="451D9620" w14:textId="17238DFB" w:rsidR="00F724AD" w:rsidRPr="00A43182" w:rsidRDefault="00F724A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1..*</w:t>
            </w:r>
          </w:p>
        </w:tc>
        <w:tc>
          <w:tcPr>
            <w:tcW w:w="1853" w:type="pct"/>
          </w:tcPr>
          <w:p w14:paraId="1B1530BB" w14:textId="13BCE8D7" w:rsidR="00F724AD" w:rsidRPr="00A43182" w:rsidRDefault="007D60B2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Конфигурисани провајдери у апликацији</w:t>
            </w:r>
          </w:p>
        </w:tc>
      </w:tr>
    </w:tbl>
    <w:p w14:paraId="10CC860A" w14:textId="5304BF07" w:rsidR="00F724AD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18</w:t>
      </w:r>
      <w:r w:rsidRPr="00A43182">
        <w:rPr>
          <w:lang w:val="sr-Cyrl-RS"/>
        </w:rPr>
        <w:t xml:space="preserve"> – Асоцијације концепта </w:t>
      </w:r>
      <w:r w:rsidR="006F49A7" w:rsidRPr="00A43182">
        <w:rPr>
          <w:i/>
          <w:lang w:val="sr-Cyrl-RS"/>
        </w:rPr>
        <w:t>OAuth2</w:t>
      </w:r>
    </w:p>
    <w:p w14:paraId="78215EF5" w14:textId="77777777" w:rsidR="00835022" w:rsidRPr="00A43182" w:rsidRDefault="00835022" w:rsidP="00835022">
      <w:pPr>
        <w:pStyle w:val="Labelaslike"/>
        <w:jc w:val="left"/>
        <w:rPr>
          <w:i/>
          <w:lang w:val="sr-Cyrl-RS"/>
        </w:rPr>
      </w:pPr>
    </w:p>
    <w:p w14:paraId="12B749B9" w14:textId="77777777" w:rsidR="00835022" w:rsidRPr="00A43182" w:rsidRDefault="00835022" w:rsidP="00835022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739A2D82" wp14:editId="1043611C">
                <wp:extent cx="5640070" cy="2023533"/>
                <wp:effectExtent l="0" t="0" r="17780" b="15240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2023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F2F714" w14:textId="77777777" w:rsidR="00D06530" w:rsidRDefault="00D06530" w:rsidP="00381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 xml:space="preserve">variant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doesntHaveUserForOauth(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User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5FD8BF0" w14:textId="77777777" w:rsidR="00D06530" w:rsidRDefault="00D06530" w:rsidP="00381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63A84640" w14:textId="77777777" w:rsidR="00D06530" w:rsidRDefault="00D06530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03ECC121" w14:textId="77777777" w:rsidR="00D06530" w:rsidRDefault="00D06530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48A759A3" w14:textId="736BA6D9" w:rsidR="00D06530" w:rsidRDefault="00D06530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doesntHaveRoleForOauth(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Role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7269409" w14:textId="234C9B05" w:rsidR="00D06530" w:rsidRDefault="00D06530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B8C0AA8" w14:textId="5A41F58A" w:rsidR="00D06530" w:rsidRPr="00381B47" w:rsidRDefault="00D06530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200792C3" w14:textId="64E6BC6C" w:rsidR="00D06530" w:rsidRDefault="00D06530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doesntHaveAuthControllerForOauth(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Authentication controller!'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2EB7F77" w14:textId="77777777" w:rsidR="00D06530" w:rsidRDefault="00D06530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6C95F514" w14:textId="5432FB9C" w:rsidR="00D06530" w:rsidRDefault="00D06530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9A2D82" id="_x0000_s1063" type="#_x0000_t202" style="width:444.1pt;height:15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">
                <v:textbox>
                  <w:txbxContent>
                    <w:p w14:paraId="2AF2F714" w14:textId="77777777" w:rsidR="00D06530" w:rsidRDefault="00D06530" w:rsidP="00381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 xml:space="preserve">variant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doesntHaveUserForOauth(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User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5FD8BF0" w14:textId="77777777" w:rsidR="00D06530" w:rsidRDefault="00D06530" w:rsidP="00381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63A84640" w14:textId="77777777" w:rsidR="00D06530" w:rsidRDefault="00D06530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</w:p>
                    <w:p w14:paraId="03ECC121" w14:textId="77777777" w:rsidR="00D06530" w:rsidRDefault="00D06530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</w:p>
                    <w:p w14:paraId="48A759A3" w14:textId="736BA6D9" w:rsidR="00D06530" w:rsidRDefault="00D06530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doesntHaveRoleForOauth(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Role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7269409" w14:textId="234C9B05" w:rsidR="00D06530" w:rsidRDefault="00D06530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B8C0AA8" w14:textId="5A41F58A" w:rsidR="00D06530" w:rsidRPr="00381B47" w:rsidRDefault="00D06530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200792C3" w14:textId="64E6BC6C" w:rsidR="00D06530" w:rsidRDefault="00D06530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doesntHaveAuthControllerForOauth(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Authentication controller!'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2EB7F77" w14:textId="77777777" w:rsidR="00D06530" w:rsidRDefault="00D06530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6C95F514" w14:textId="5432FB9C" w:rsidR="00D06530" w:rsidRDefault="00D06530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9B7FA35" w14:textId="5331110A" w:rsidR="00835022" w:rsidRPr="00A43182" w:rsidRDefault="00835022" w:rsidP="00835022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4.34 – Није могуће дефинисани ентитете за кориснике и </w:t>
      </w:r>
      <w:del w:id="888" w:author="Jelena Hrnjak" w:date="2023-08-23T17:35:00Z">
        <w:r w:rsidRPr="00A43182" w:rsidDel="00A22C52">
          <w:rPr>
            <w:lang w:val="sr-Cyrl-RS"/>
          </w:rPr>
          <w:delText>роле</w:delText>
        </w:r>
      </w:del>
      <w:ins w:id="889" w:author="Jelena Hrnjak" w:date="2023-08-23T17:35:00Z">
        <w:r w:rsidR="00A22C52">
          <w:rPr>
            <w:lang w:val="sr-Cyrl-RS"/>
          </w:rPr>
          <w:t>улоге</w:t>
        </w:r>
      </w:ins>
      <w:r w:rsidRPr="00A43182">
        <w:rPr>
          <w:lang w:val="sr-Cyrl-RS"/>
        </w:rPr>
        <w:t>, као ни контролер за аутентификацију</w:t>
      </w:r>
    </w:p>
    <w:p w14:paraId="07F31A79" w14:textId="77777777" w:rsidR="00820616" w:rsidRPr="00A43182" w:rsidRDefault="00820616" w:rsidP="00835022">
      <w:pPr>
        <w:pStyle w:val="Labelaslike"/>
        <w:rPr>
          <w:lang w:val="sr-Cyrl-RS"/>
        </w:rPr>
      </w:pPr>
    </w:p>
    <w:p w14:paraId="22E5DEFD" w14:textId="0C8B18C8" w:rsidR="00820616" w:rsidRPr="00A43182" w:rsidRDefault="00820616" w:rsidP="00835022">
      <w:pPr>
        <w:pStyle w:val="Labelaslike"/>
        <w:rPr>
          <w:i/>
          <w:lang w:val="sr-Cyrl-RS"/>
        </w:rPr>
      </w:pPr>
      <w:r w:rsidRPr="00A43182">
        <w:rPr>
          <w:i/>
          <w:noProof/>
          <w:lang w:val="sr-Cyrl-RS" w:eastAsia="sr-Cyrl-RS"/>
        </w:rPr>
        <mc:AlternateContent>
          <mc:Choice Requires="wps">
            <w:drawing>
              <wp:inline distT="0" distB="0" distL="0" distR="0" wp14:anchorId="6470DBAE" wp14:editId="72401610">
                <wp:extent cx="5613400" cy="508000"/>
                <wp:effectExtent l="0" t="0" r="25400" b="25400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34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B868F" w14:textId="77777777" w:rsidR="00D06530" w:rsidRDefault="00D06530" w:rsidP="0082061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uniqueProviders(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'Providers must have unique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FFA7A11" w14:textId="38F97C8A" w:rsidR="00D06530" w:rsidRDefault="00D06530" w:rsidP="004D524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providers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(p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45F749C" w14:textId="37039867" w:rsidR="00D06530" w:rsidRDefault="00D0653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70DBAE" id="_x0000_s1064" type="#_x0000_t202" style="width:442pt;height:4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">
                <v:textbox>
                  <w:txbxContent>
                    <w:p w14:paraId="562B868F" w14:textId="77777777" w:rsidR="00D06530" w:rsidRDefault="00D06530" w:rsidP="0082061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uniqueProviders(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'Providers must have unique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FFA7A11" w14:textId="38F97C8A" w:rsidR="00D06530" w:rsidRDefault="00D06530" w:rsidP="004D524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providers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(p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45F749C" w14:textId="37039867" w:rsidR="00D06530" w:rsidRDefault="00D06530"/>
                  </w:txbxContent>
                </v:textbox>
                <w10:anchorlock/>
              </v:shape>
            </w:pict>
          </mc:Fallback>
        </mc:AlternateContent>
      </w:r>
    </w:p>
    <w:p w14:paraId="4F427298" w14:textId="55756E65" w:rsidR="00820616" w:rsidRPr="00A43182" w:rsidRDefault="00820616" w:rsidP="00820616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4.35 – </w:t>
      </w:r>
      <w:r w:rsidR="00C76210" w:rsidRPr="00A43182">
        <w:rPr>
          <w:lang w:val="sr-Cyrl-RS"/>
        </w:rPr>
        <w:t>Назив провајдера је јединствен</w:t>
      </w:r>
    </w:p>
    <w:p w14:paraId="2418C4E7" w14:textId="4AE23ABC" w:rsidR="0081776E" w:rsidRPr="00A43182" w:rsidRDefault="0081776E" w:rsidP="0081776E">
      <w:pPr>
        <w:pStyle w:val="Heading3"/>
        <w:rPr>
          <w:i/>
          <w:lang w:val="sr-Cyrl-RS"/>
        </w:rPr>
      </w:pPr>
      <w:bookmarkStart w:id="890" w:name="_Toc144322209"/>
      <w:r w:rsidRPr="00A43182">
        <w:rPr>
          <w:lang w:val="sr-Cyrl-RS"/>
        </w:rPr>
        <w:lastRenderedPageBreak/>
        <w:t xml:space="preserve">Концепт </w:t>
      </w:r>
      <w:r w:rsidRPr="00A43182">
        <w:rPr>
          <w:i/>
          <w:lang w:val="sr-Cyrl-RS"/>
        </w:rPr>
        <w:t>Provider</w:t>
      </w:r>
      <w:bookmarkEnd w:id="890"/>
    </w:p>
    <w:p w14:paraId="59788381" w14:textId="0CDEEF07" w:rsidR="000C1AA7" w:rsidRPr="00A43182" w:rsidRDefault="000C1AA7" w:rsidP="00C53841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Provider </w:t>
      </w:r>
      <w:r w:rsidRPr="00A43182">
        <w:rPr>
          <w:lang w:val="sr-Cyrl-RS"/>
        </w:rPr>
        <w:t>описује компо</w:t>
      </w:r>
      <w:ins w:id="891" w:author="Vladimir Dimitrieski" w:date="2023-08-13T10:48:00Z">
        <w:r w:rsidR="00A03537">
          <w:rPr>
            <w:lang w:val="sr-Cyrl-RS"/>
          </w:rPr>
          <w:t>н</w:t>
        </w:r>
      </w:ins>
      <w:del w:id="892" w:author="Vladimir Dimitrieski" w:date="2023-08-13T10:48:00Z">
        <w:r w:rsidRPr="00A43182" w:rsidDel="00A03537">
          <w:rPr>
            <w:lang w:val="sr-Cyrl-RS"/>
          </w:rPr>
          <w:delText>т</w:delText>
        </w:r>
      </w:del>
      <w:r w:rsidRPr="00A43182">
        <w:rPr>
          <w:lang w:val="sr-Cyrl-RS"/>
        </w:rPr>
        <w:t xml:space="preserve">енту </w:t>
      </w:r>
      <w:r w:rsidRPr="00A43182">
        <w:rPr>
          <w:i/>
          <w:lang w:val="sr-Cyrl-RS"/>
        </w:rPr>
        <w:t xml:space="preserve">OAuth2.0 </w:t>
      </w:r>
      <w:r w:rsidRPr="00A43182">
        <w:rPr>
          <w:lang w:val="sr-Cyrl-RS"/>
        </w:rPr>
        <w:t xml:space="preserve">протокола који представља </w:t>
      </w:r>
      <w:r w:rsidR="009C5433" w:rsidRPr="00A43182">
        <w:rPr>
          <w:lang w:val="sr-Cyrl-RS"/>
        </w:rPr>
        <w:t xml:space="preserve">ентитет који пружа услуге аутентификације, односно проверава </w:t>
      </w:r>
      <w:del w:id="893" w:author="Jelena Hrnjak" w:date="2023-08-25T15:56:00Z">
        <w:r w:rsidR="009C5433" w:rsidRPr="00A43182" w:rsidDel="009C5920">
          <w:rPr>
            <w:lang w:val="sr-Cyrl-RS"/>
          </w:rPr>
          <w:delText xml:space="preserve">креденцијале </w:delText>
        </w:r>
      </w:del>
      <w:ins w:id="894" w:author="Jelena Hrnjak" w:date="2023-08-25T15:56:00Z">
        <w:r w:rsidR="009C5920">
          <w:rPr>
            <w:lang w:val="sr-Cyrl-RS"/>
          </w:rPr>
          <w:t>идентификационе параметре</w:t>
        </w:r>
        <w:r w:rsidR="009C5920" w:rsidRPr="00A43182">
          <w:rPr>
            <w:lang w:val="sr-Cyrl-RS"/>
          </w:rPr>
          <w:t xml:space="preserve"> </w:t>
        </w:r>
      </w:ins>
      <w:r w:rsidR="009C5433" w:rsidRPr="00A43182">
        <w:rPr>
          <w:lang w:val="sr-Cyrl-RS"/>
        </w:rPr>
        <w:t xml:space="preserve">које корисник уноси и утврђује њихову исправност. Провајдери могу бити различити, најчешће су то друштвене мреже, </w:t>
      </w:r>
      <w:r w:rsidR="00497B2B" w:rsidRPr="00A43182">
        <w:rPr>
          <w:lang w:val="sr-Cyrl-RS"/>
        </w:rPr>
        <w:t xml:space="preserve">пружаоци услуга </w:t>
      </w:r>
      <w:r w:rsidR="00835844">
        <w:rPr>
          <w:lang w:val="sr-Cyrl-RS"/>
        </w:rPr>
        <w:t>електронск</w:t>
      </w:r>
      <w:r w:rsidR="00497B2B" w:rsidRPr="00A43182">
        <w:rPr>
          <w:lang w:val="sr-Cyrl-RS"/>
        </w:rPr>
        <w:t>е поште</w:t>
      </w:r>
      <w:r w:rsidR="009C5433" w:rsidRPr="00A43182">
        <w:rPr>
          <w:lang w:val="sr-Cyrl-RS"/>
        </w:rPr>
        <w:t xml:space="preserve"> итд.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67E20BED" w14:textId="77777777" w:rsidTr="00014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37722E5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1C829F5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5A27482F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300917C7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1B86417F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5F06CBF" w14:textId="535CE561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5388B992" w14:textId="7328A982" w:rsidR="00DC3A87" w:rsidRPr="00A43182" w:rsidRDefault="0049147A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3F43FC3E" w14:textId="5245A60D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E30A713" w14:textId="0669D051" w:rsidR="00DC3A87" w:rsidRPr="00A43182" w:rsidRDefault="00287743" w:rsidP="00287743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провајдера</w:t>
            </w:r>
          </w:p>
        </w:tc>
      </w:tr>
      <w:tr w:rsidR="00DC3A87" w:rsidRPr="00A43182" w14:paraId="5C23BE2C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88B6474" w14:textId="1E93F59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clientId</w:t>
            </w:r>
          </w:p>
        </w:tc>
        <w:tc>
          <w:tcPr>
            <w:tcW w:w="1890" w:type="dxa"/>
          </w:tcPr>
          <w:p w14:paraId="66997C45" w14:textId="19265698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94163DF" w14:textId="74353793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4CA11EB4" w14:textId="41306671" w:rsidR="00DC3A87" w:rsidRPr="00A43182" w:rsidRDefault="00A90004" w:rsidP="0026457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Идентификациони број клијента додељен од стране провајдера</w:t>
            </w:r>
            <w:r w:rsidR="002D24FE" w:rsidRPr="00A43182">
              <w:rPr>
                <w:szCs w:val="24"/>
                <w:lang w:val="sr-Cyrl-RS"/>
              </w:rPr>
              <w:t xml:space="preserve"> </w:t>
            </w:r>
          </w:p>
        </w:tc>
      </w:tr>
      <w:tr w:rsidR="00DC3A87" w:rsidRPr="00A43182" w14:paraId="71ED0473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2439591" w14:textId="02B67119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clientSecret</w:t>
            </w:r>
          </w:p>
        </w:tc>
        <w:tc>
          <w:tcPr>
            <w:tcW w:w="1890" w:type="dxa"/>
          </w:tcPr>
          <w:p w14:paraId="55CDD7FB" w14:textId="5C9EA3D1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4E39F22" w14:textId="090FE7BF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3B5CCB38" w14:textId="1E26DBC3" w:rsidR="00DC3A87" w:rsidRPr="00A43182" w:rsidRDefault="00A90004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Тајни кључ клијента додељен од стране провајдера за сигурносну контролу приликом комуникације са провајдером</w:t>
            </w:r>
          </w:p>
        </w:tc>
      </w:tr>
      <w:tr w:rsidR="00DC3A87" w:rsidRPr="00A43182" w14:paraId="56AE87A5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CD09934" w14:textId="6244230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redirectUri</w:t>
            </w:r>
          </w:p>
        </w:tc>
        <w:tc>
          <w:tcPr>
            <w:tcW w:w="1890" w:type="dxa"/>
          </w:tcPr>
          <w:p w14:paraId="5992293F" w14:textId="14FC6237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745290E" w14:textId="3C4350AA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1344EFC1" w14:textId="094BFAF5" w:rsidR="00DC3A87" w:rsidRPr="00A43182" w:rsidRDefault="00EC238F" w:rsidP="00490AA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Адреса за</w:t>
            </w:r>
            <w:r w:rsidR="00913AAB" w:rsidRPr="00A43182">
              <w:rPr>
                <w:szCs w:val="24"/>
                <w:lang w:val="sr-Cyrl-RS"/>
              </w:rPr>
              <w:t xml:space="preserve"> </w:t>
            </w:r>
            <w:r w:rsidR="00A76290">
              <w:rPr>
                <w:szCs w:val="24"/>
                <w:lang w:val="sr-Cyrl-RS"/>
              </w:rPr>
              <w:t>преусмеравање</w:t>
            </w:r>
            <w:r w:rsidR="00913AAB" w:rsidRPr="00A43182">
              <w:rPr>
                <w:szCs w:val="24"/>
                <w:lang w:val="sr-Cyrl-RS"/>
              </w:rPr>
              <w:t xml:space="preserve"> након успешне аутентификације</w:t>
            </w:r>
          </w:p>
        </w:tc>
      </w:tr>
    </w:tbl>
    <w:p w14:paraId="5E8B939B" w14:textId="067FD8BF" w:rsidR="00DC3A8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19</w:t>
      </w:r>
      <w:r w:rsidRPr="00A43182">
        <w:rPr>
          <w:lang w:val="sr-Cyrl-RS"/>
        </w:rPr>
        <w:t xml:space="preserve"> – Обележја концепта </w:t>
      </w:r>
      <w:r w:rsidR="006F49A7" w:rsidRPr="00A43182">
        <w:rPr>
          <w:i/>
          <w:lang w:val="sr-Cyrl-RS"/>
        </w:rPr>
        <w:t>Provider</w:t>
      </w:r>
    </w:p>
    <w:p w14:paraId="71AAD5CD" w14:textId="2DCB855D" w:rsidR="00A246AD" w:rsidRPr="00A43182" w:rsidRDefault="00A246AD" w:rsidP="00A246AD">
      <w:pPr>
        <w:pStyle w:val="Heading2"/>
        <w:rPr>
          <w:lang w:val="sr-Cyrl-RS"/>
        </w:rPr>
      </w:pPr>
      <w:bookmarkStart w:id="895" w:name="_Toc144322210"/>
      <w:r w:rsidRPr="00A43182">
        <w:rPr>
          <w:lang w:val="sr-Cyrl-RS"/>
        </w:rPr>
        <w:t>Конкретна синтакса</w:t>
      </w:r>
      <w:bookmarkEnd w:id="895"/>
    </w:p>
    <w:p w14:paraId="6B84C91C" w14:textId="14D0F428" w:rsidR="004A75B0" w:rsidRPr="00A43182" w:rsidRDefault="006804BC" w:rsidP="004A75B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</w:t>
      </w:r>
      <w:r w:rsidR="006D53FE" w:rsidRPr="00A43182">
        <w:rPr>
          <w:lang w:val="sr-Cyrl-RS"/>
        </w:rPr>
        <w:t xml:space="preserve">оришћењем радног оквира </w:t>
      </w:r>
      <w:r w:rsidR="006D53FE" w:rsidRPr="00A43182">
        <w:rPr>
          <w:i/>
          <w:lang w:val="sr-Cyrl-RS"/>
        </w:rPr>
        <w:t>X</w:t>
      </w:r>
      <w:r w:rsidR="00985C2F" w:rsidRPr="00A43182">
        <w:rPr>
          <w:i/>
          <w:lang w:val="sr-Cyrl-RS"/>
        </w:rPr>
        <w:t>text</w:t>
      </w:r>
      <w:r w:rsidRPr="00A43182">
        <w:rPr>
          <w:lang w:val="sr-Cyrl-RS"/>
        </w:rPr>
        <w:t xml:space="preserve">, </w:t>
      </w:r>
      <w:r w:rsidR="00941FBF" w:rsidRPr="00A43182">
        <w:rPr>
          <w:lang w:val="sr-Cyrl-RS"/>
        </w:rPr>
        <w:t xml:space="preserve">на основу мета-модела </w:t>
      </w:r>
      <w:r w:rsidRPr="00A43182">
        <w:rPr>
          <w:lang w:val="sr-Cyrl-RS"/>
        </w:rPr>
        <w:t>генерисана је почетна</w:t>
      </w:r>
      <w:r w:rsidR="00941FBF" w:rsidRPr="00A43182">
        <w:rPr>
          <w:lang w:val="sr-Cyrl-RS"/>
        </w:rPr>
        <w:t xml:space="preserve"> верзија конкретне синтаксе</w:t>
      </w:r>
      <w:r w:rsidR="00CE005F" w:rsidRPr="00A43182">
        <w:rPr>
          <w:lang w:val="sr-Cyrl-RS"/>
        </w:rPr>
        <w:t>, односно граматике</w:t>
      </w:r>
      <w:r w:rsidR="001B39E3" w:rsidRPr="00A43182">
        <w:rPr>
          <w:lang w:val="sr-Cyrl-RS"/>
        </w:rPr>
        <w:t xml:space="preserve"> која описује текстуалну репрезентацију наменског језика</w:t>
      </w:r>
      <w:r w:rsidR="00941FBF" w:rsidRPr="00A43182">
        <w:rPr>
          <w:lang w:val="sr-Cyrl-RS"/>
        </w:rPr>
        <w:t>.</w:t>
      </w:r>
      <w:r w:rsidR="00CE005F" w:rsidRPr="00A43182">
        <w:rPr>
          <w:lang w:val="sr-Cyrl-RS"/>
        </w:rPr>
        <w:t xml:space="preserve"> </w:t>
      </w:r>
      <w:r w:rsidRPr="00A43182">
        <w:rPr>
          <w:lang w:val="sr-Cyrl-RS"/>
        </w:rPr>
        <w:t>О</w:t>
      </w:r>
      <w:r w:rsidR="004A75B0" w:rsidRPr="00A43182">
        <w:rPr>
          <w:lang w:val="sr-Cyrl-RS"/>
        </w:rPr>
        <w:t>ва г</w:t>
      </w:r>
      <w:r w:rsidR="00CE005F" w:rsidRPr="00A43182">
        <w:rPr>
          <w:lang w:val="sr-Cyrl-RS"/>
        </w:rPr>
        <w:t>раматика прилагођена</w:t>
      </w:r>
      <w:r w:rsidR="004B5E7D" w:rsidRPr="00A43182">
        <w:rPr>
          <w:lang w:val="sr-Cyrl-RS"/>
        </w:rPr>
        <w:t xml:space="preserve"> је</w:t>
      </w:r>
      <w:r w:rsidR="00CE005F" w:rsidRPr="00A43182">
        <w:rPr>
          <w:lang w:val="sr-Cyrl-RS"/>
        </w:rPr>
        <w:t xml:space="preserve"> домену, како би била лако читљива и интуитивна за развојне тимове којима је </w:t>
      </w:r>
      <w:r w:rsidR="00CE005F" w:rsidRPr="00A43182">
        <w:rPr>
          <w:i/>
          <w:lang w:val="sr-Cyrl-RS"/>
        </w:rPr>
        <w:t xml:space="preserve">securityDSL </w:t>
      </w:r>
      <w:r w:rsidR="00CE005F" w:rsidRPr="00A43182">
        <w:rPr>
          <w:lang w:val="sr-Cyrl-RS"/>
        </w:rPr>
        <w:t>намењен.</w:t>
      </w:r>
      <w:r w:rsidR="00941FBF" w:rsidRPr="00A43182">
        <w:rPr>
          <w:lang w:val="sr-Cyrl-RS"/>
        </w:rPr>
        <w:t xml:space="preserve"> </w:t>
      </w:r>
    </w:p>
    <w:p w14:paraId="7C686EF9" w14:textId="3CE1AEE1" w:rsidR="00096A98" w:rsidRPr="00A43182" w:rsidRDefault="00360F78" w:rsidP="00360F78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Ово поглавље обухватиће </w:t>
      </w:r>
      <w:r w:rsidR="00096A98" w:rsidRPr="00A43182">
        <w:rPr>
          <w:lang w:val="sr-Cyrl-RS"/>
        </w:rPr>
        <w:t>увид у структуру конкретне синтаксе</w:t>
      </w:r>
      <w:r w:rsidR="0054568E" w:rsidRPr="00A43182">
        <w:rPr>
          <w:lang w:val="sr-Cyrl-RS"/>
        </w:rPr>
        <w:t xml:space="preserve"> и опис </w:t>
      </w:r>
      <w:r w:rsidR="00096A98" w:rsidRPr="00A43182">
        <w:rPr>
          <w:lang w:val="sr-Cyrl-RS"/>
        </w:rPr>
        <w:t xml:space="preserve">како су концепти мета-модела преведени у текстуалне елементе </w:t>
      </w:r>
      <w:r w:rsidR="000354CF" w:rsidRPr="00A43182">
        <w:rPr>
          <w:lang w:val="sr-Cyrl-RS"/>
        </w:rPr>
        <w:t xml:space="preserve"> језика.</w:t>
      </w:r>
    </w:p>
    <w:p w14:paraId="38FED13E" w14:textId="4E2CBA46" w:rsidR="00A471F8" w:rsidRPr="00A43182" w:rsidRDefault="00A471F8" w:rsidP="00A471F8">
      <w:pPr>
        <w:pStyle w:val="Heading3"/>
        <w:rPr>
          <w:i/>
          <w:lang w:val="sr-Cyrl-RS"/>
        </w:rPr>
      </w:pPr>
      <w:bookmarkStart w:id="896" w:name="_Toc144322211"/>
      <w:r w:rsidRPr="00A43182">
        <w:rPr>
          <w:lang w:val="sr-Cyrl-RS"/>
        </w:rPr>
        <w:t xml:space="preserve">Граматика наменског језика </w:t>
      </w:r>
      <w:r w:rsidRPr="00A43182">
        <w:rPr>
          <w:i/>
          <w:lang w:val="sr-Cyrl-RS"/>
        </w:rPr>
        <w:t>securityDSL</w:t>
      </w:r>
      <w:bookmarkEnd w:id="896"/>
    </w:p>
    <w:p w14:paraId="5C2D8C7C" w14:textId="450CE1ED" w:rsidR="00395304" w:rsidRPr="00A43182" w:rsidRDefault="006C26D2" w:rsidP="006830D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Иницијална граматика наменског језика </w:t>
      </w:r>
      <w:r w:rsidRPr="00A43182">
        <w:rPr>
          <w:i/>
          <w:lang w:val="sr-Cyrl-RS"/>
        </w:rPr>
        <w:t>securityDSL</w:t>
      </w:r>
      <w:r w:rsidR="00422616">
        <w:rPr>
          <w:i/>
          <w:lang w:val="sr-Cyrl-RS"/>
        </w:rPr>
        <w:t>,</w:t>
      </w:r>
      <w:r w:rsidR="00C359ED" w:rsidRPr="00A43182">
        <w:rPr>
          <w:i/>
          <w:lang w:val="sr-Cyrl-RS"/>
        </w:rPr>
        <w:t xml:space="preserve"> </w:t>
      </w:r>
      <w:r w:rsidR="00395304" w:rsidRPr="00A43182">
        <w:rPr>
          <w:lang w:val="sr-Cyrl-RS"/>
        </w:rPr>
        <w:t>креирана на основу мета-модела</w:t>
      </w:r>
      <w:r w:rsidR="00737AEE" w:rsidRPr="00A43182">
        <w:rPr>
          <w:lang w:val="sr-Cyrl-RS"/>
        </w:rPr>
        <w:t xml:space="preserve"> помоћу радног оквира </w:t>
      </w:r>
      <w:r w:rsidR="00737AEE" w:rsidRPr="00A43182">
        <w:rPr>
          <w:i/>
          <w:lang w:val="sr-Cyrl-RS"/>
        </w:rPr>
        <w:t>Xtext</w:t>
      </w:r>
      <w:r w:rsidR="00422616">
        <w:rPr>
          <w:i/>
          <w:lang w:val="sr-Cyrl-RS"/>
        </w:rPr>
        <w:t>,</w:t>
      </w:r>
      <w:r w:rsidR="00737AEE" w:rsidRPr="00A43182">
        <w:rPr>
          <w:i/>
          <w:lang w:val="sr-Cyrl-RS"/>
        </w:rPr>
        <w:t xml:space="preserve"> </w:t>
      </w:r>
      <w:r w:rsidR="00395304" w:rsidRPr="00A43182">
        <w:rPr>
          <w:lang w:val="sr-Cyrl-RS"/>
        </w:rPr>
        <w:t>креће</w:t>
      </w:r>
      <w:r w:rsidR="004E3949" w:rsidRPr="00A43182">
        <w:rPr>
          <w:lang w:val="sr-Cyrl-RS"/>
        </w:rPr>
        <w:t xml:space="preserve"> </w:t>
      </w:r>
      <w:r w:rsidR="00395304" w:rsidRPr="00A43182">
        <w:rPr>
          <w:lang w:val="sr-Cyrl-RS"/>
        </w:rPr>
        <w:t>од коренског концепта</w:t>
      </w:r>
      <w:r w:rsidR="004E3949" w:rsidRPr="00A43182">
        <w:rPr>
          <w:lang w:val="sr-Cyrl-RS"/>
        </w:rPr>
        <w:t xml:space="preserve"> </w:t>
      </w:r>
      <w:r w:rsidR="004E3949" w:rsidRPr="00A43182">
        <w:rPr>
          <w:i/>
          <w:lang w:val="sr-Cyrl-RS"/>
        </w:rPr>
        <w:t>Application</w:t>
      </w:r>
      <w:r w:rsidR="00C359ED" w:rsidRPr="00A43182">
        <w:rPr>
          <w:lang w:val="sr-Cyrl-RS"/>
        </w:rPr>
        <w:t>.</w:t>
      </w:r>
      <w:r w:rsidR="004E3949" w:rsidRPr="00A43182">
        <w:rPr>
          <w:lang w:val="sr-Cyrl-RS"/>
        </w:rPr>
        <w:t xml:space="preserve"> </w:t>
      </w:r>
      <w:r w:rsidR="00A1374D" w:rsidRPr="00A43182">
        <w:rPr>
          <w:lang w:val="sr-Cyrl-RS"/>
        </w:rPr>
        <w:t>Листинг 4.36 приказује почетно</w:t>
      </w:r>
      <w:r w:rsidR="004E3949" w:rsidRPr="00A43182">
        <w:rPr>
          <w:lang w:val="sr-Cyrl-RS"/>
        </w:rPr>
        <w:t xml:space="preserve"> правило за опис коренског концепта.</w:t>
      </w:r>
      <w:r w:rsidR="006A3ECA" w:rsidRPr="00A43182">
        <w:rPr>
          <w:lang w:val="sr-Cyrl-RS"/>
        </w:rPr>
        <w:t xml:space="preserve"> </w:t>
      </w:r>
      <w:r w:rsidR="00A33E42" w:rsidRPr="00A43182">
        <w:rPr>
          <w:lang w:val="sr-Cyrl-RS"/>
        </w:rPr>
        <w:tab/>
      </w:r>
      <w:r w:rsidR="00422616">
        <w:rPr>
          <w:lang w:val="sr-Cyrl-RS"/>
        </w:rPr>
        <w:t xml:space="preserve">Примећено је </w:t>
      </w:r>
      <w:r w:rsidR="006A3ECA" w:rsidRPr="00A43182">
        <w:rPr>
          <w:lang w:val="sr-Cyrl-RS"/>
        </w:rPr>
        <w:t xml:space="preserve">да </w:t>
      </w:r>
      <w:r w:rsidR="00395304" w:rsidRPr="00A43182">
        <w:rPr>
          <w:lang w:val="sr-Cyrl-RS"/>
        </w:rPr>
        <w:t>почетна верзија</w:t>
      </w:r>
      <w:r w:rsidR="006A3ECA" w:rsidRPr="00A43182">
        <w:rPr>
          <w:lang w:val="sr-Cyrl-RS"/>
        </w:rPr>
        <w:t xml:space="preserve"> гра</w:t>
      </w:r>
      <w:r w:rsidR="00395304" w:rsidRPr="00A43182">
        <w:rPr>
          <w:lang w:val="sr-Cyrl-RS"/>
        </w:rPr>
        <w:t>матике</w:t>
      </w:r>
      <w:r w:rsidR="006A3ECA" w:rsidRPr="00A43182">
        <w:rPr>
          <w:lang w:val="sr-Cyrl-RS"/>
        </w:rPr>
        <w:t xml:space="preserve"> подсећа на уобича</w:t>
      </w:r>
      <w:ins w:id="897" w:author="Vladimir Dimitrieski" w:date="2023-08-13T10:48:00Z">
        <w:r w:rsidR="0087206B">
          <w:rPr>
            <w:lang w:val="sr-Cyrl-RS"/>
          </w:rPr>
          <w:t>ј</w:t>
        </w:r>
      </w:ins>
      <w:del w:id="898" w:author="Vladimir Dimitrieski" w:date="2023-08-13T10:48:00Z">
        <w:r w:rsidR="006A3ECA" w:rsidRPr="00A43182" w:rsidDel="0087206B">
          <w:rPr>
            <w:lang w:val="sr-Cyrl-RS"/>
          </w:rPr>
          <w:delText>њ</w:delText>
        </w:r>
      </w:del>
      <w:r w:rsidR="006A3ECA" w:rsidRPr="00A43182">
        <w:rPr>
          <w:lang w:val="sr-Cyrl-RS"/>
        </w:rPr>
        <w:t xml:space="preserve">ене синтаксе за дефинисање разних конфигурационих фајлова, те таква граматика </w:t>
      </w:r>
      <w:r w:rsidR="00395304" w:rsidRPr="00A43182">
        <w:rPr>
          <w:lang w:val="sr-Cyrl-RS"/>
        </w:rPr>
        <w:t>не захтева</w:t>
      </w:r>
      <w:r w:rsidR="00A33E42" w:rsidRPr="00A43182">
        <w:rPr>
          <w:lang w:val="sr-Cyrl-RS"/>
        </w:rPr>
        <w:t xml:space="preserve"> велике измене узимајући у обзир</w:t>
      </w:r>
      <w:r w:rsidR="006A3ECA" w:rsidRPr="00A43182">
        <w:rPr>
          <w:lang w:val="sr-Cyrl-RS"/>
        </w:rPr>
        <w:t xml:space="preserve"> да циљну групу чине експерти у пољу безбедносне конфигурације. </w:t>
      </w:r>
    </w:p>
    <w:p w14:paraId="24F2ED18" w14:textId="3359155F" w:rsidR="006C26D2" w:rsidRPr="00A43182" w:rsidRDefault="006A3ECA" w:rsidP="006830D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lastRenderedPageBreak/>
        <w:t>Ради прегледности, уведе</w:t>
      </w:r>
      <w:r w:rsidR="00395304" w:rsidRPr="00A43182">
        <w:rPr>
          <w:lang w:val="sr-Cyrl-RS"/>
        </w:rPr>
        <w:t xml:space="preserve">не су мале измене: </w:t>
      </w:r>
      <w:r w:rsidRPr="00A43182">
        <w:rPr>
          <w:lang w:val="sr-Cyrl-RS"/>
        </w:rPr>
        <w:t>уклањање  витичастих заграда с</w:t>
      </w:r>
      <w:r w:rsidR="00BD37BA" w:rsidRPr="00A43182">
        <w:rPr>
          <w:lang w:val="sr-Cyrl-RS"/>
        </w:rPr>
        <w:t>а одређе</w:t>
      </w:r>
      <w:r w:rsidR="004B2A90" w:rsidRPr="00A43182">
        <w:rPr>
          <w:lang w:val="sr-Cyrl-RS"/>
        </w:rPr>
        <w:t>них места, додавање дво</w:t>
      </w:r>
      <w:r w:rsidR="00BD37BA" w:rsidRPr="00A43182">
        <w:rPr>
          <w:lang w:val="sr-Cyrl-RS"/>
        </w:rPr>
        <w:t>тачке након назива обележја а пре дефинисања вредности обележ</w:t>
      </w:r>
      <w:r w:rsidR="00141519" w:rsidRPr="00A43182">
        <w:rPr>
          <w:lang w:val="sr-Cyrl-RS"/>
        </w:rPr>
        <w:t xml:space="preserve">ја, </w:t>
      </w:r>
      <w:r w:rsidR="004B2A90" w:rsidRPr="00A43182">
        <w:rPr>
          <w:lang w:val="sr-Cyrl-RS"/>
        </w:rPr>
        <w:t xml:space="preserve">коришћења угластих заграда за </w:t>
      </w:r>
      <w:r w:rsidR="00BD37BA" w:rsidRPr="00A43182">
        <w:rPr>
          <w:lang w:val="sr-Cyrl-RS"/>
        </w:rPr>
        <w:t>обележавањ</w:t>
      </w:r>
      <w:r w:rsidR="004B2A90" w:rsidRPr="00A43182">
        <w:rPr>
          <w:lang w:val="sr-Cyrl-RS"/>
        </w:rPr>
        <w:t xml:space="preserve">е листи </w:t>
      </w:r>
      <w:r w:rsidR="00141519" w:rsidRPr="00A43182">
        <w:rPr>
          <w:lang w:val="sr-Cyrl-RS"/>
        </w:rPr>
        <w:t>итд</w:t>
      </w:r>
      <w:r w:rsidR="00BD37BA" w:rsidRPr="00A43182">
        <w:rPr>
          <w:lang w:val="sr-Cyrl-RS"/>
        </w:rPr>
        <w:t xml:space="preserve">. Ново правило за опис коренског концепта </w:t>
      </w:r>
      <w:r w:rsidR="00BD37BA" w:rsidRPr="00A43182">
        <w:rPr>
          <w:i/>
          <w:lang w:val="sr-Cyrl-RS"/>
        </w:rPr>
        <w:t xml:space="preserve">Application </w:t>
      </w:r>
      <w:r w:rsidR="00EE564E" w:rsidRPr="00A43182">
        <w:rPr>
          <w:lang w:val="sr-Cyrl-RS"/>
        </w:rPr>
        <w:t xml:space="preserve"> </w:t>
      </w:r>
      <w:r w:rsidR="00BA4D78" w:rsidRPr="00A43182">
        <w:rPr>
          <w:lang w:val="sr-Cyrl-RS"/>
        </w:rPr>
        <w:t xml:space="preserve">(листинг 4.37) </w:t>
      </w:r>
      <w:r w:rsidR="006B4D20" w:rsidRPr="00A43182">
        <w:rPr>
          <w:lang w:val="sr-Cyrl-RS"/>
        </w:rPr>
        <w:t xml:space="preserve">прилагођено </w:t>
      </w:r>
      <w:r w:rsidR="00BA4D78" w:rsidRPr="00A43182">
        <w:rPr>
          <w:lang w:val="sr-Cyrl-RS"/>
        </w:rPr>
        <w:t>је</w:t>
      </w:r>
      <w:r w:rsidR="007C4BE2" w:rsidRPr="00A43182">
        <w:rPr>
          <w:lang w:val="sr-Cyrl-RS"/>
        </w:rPr>
        <w:t xml:space="preserve"> </w:t>
      </w:r>
      <w:r w:rsidR="006B4D20" w:rsidRPr="00A43182">
        <w:rPr>
          <w:lang w:val="sr-Cyrl-RS"/>
        </w:rPr>
        <w:t xml:space="preserve">тако да буде </w:t>
      </w:r>
      <w:r w:rsidR="007C4BE2" w:rsidRPr="00A43182">
        <w:rPr>
          <w:lang w:val="sr-Cyrl-RS"/>
        </w:rPr>
        <w:t>уредније и прегледније</w:t>
      </w:r>
      <w:r w:rsidR="006B4D20" w:rsidRPr="00A43182">
        <w:rPr>
          <w:lang w:val="sr-Cyrl-RS"/>
        </w:rPr>
        <w:t>, иако није дошло до значајних измена</w:t>
      </w:r>
      <w:r w:rsidR="00BA4D78" w:rsidRPr="00A43182">
        <w:rPr>
          <w:lang w:val="sr-Cyrl-RS"/>
        </w:rPr>
        <w:t>.</w:t>
      </w:r>
      <w:r w:rsidR="007C4BE2" w:rsidRPr="00A43182">
        <w:rPr>
          <w:lang w:val="sr-Cyrl-RS"/>
        </w:rPr>
        <w:t xml:space="preserve"> </w:t>
      </w:r>
      <w:r w:rsidR="00EE564E" w:rsidRPr="00A43182">
        <w:rPr>
          <w:lang w:val="sr-Cyrl-RS"/>
        </w:rPr>
        <w:t xml:space="preserve">Оваква </w:t>
      </w:r>
      <w:r w:rsidR="006B4D20" w:rsidRPr="00A43182">
        <w:rPr>
          <w:lang w:val="sr-Cyrl-RS"/>
        </w:rPr>
        <w:t xml:space="preserve">ажурирана </w:t>
      </w:r>
      <w:r w:rsidR="00EE564E" w:rsidRPr="00A43182">
        <w:rPr>
          <w:lang w:val="sr-Cyrl-RS"/>
        </w:rPr>
        <w:t>граматика омогућава једноставно дефинис</w:t>
      </w:r>
      <w:ins w:id="899" w:author="Vladimir Dimitrieski" w:date="2023-08-13T10:48:00Z">
        <w:r w:rsidR="0087206B">
          <w:rPr>
            <w:lang w:val="sr-Cyrl-RS"/>
          </w:rPr>
          <w:t>а</w:t>
        </w:r>
      </w:ins>
      <w:r w:rsidR="00EE564E" w:rsidRPr="00A43182">
        <w:rPr>
          <w:lang w:val="sr-Cyrl-RS"/>
        </w:rPr>
        <w:t xml:space="preserve">ње различитих аспеката безбедносне конфигурације, </w:t>
      </w:r>
      <w:r w:rsidR="006A3521" w:rsidRPr="00A43182">
        <w:rPr>
          <w:lang w:val="sr-Cyrl-RS"/>
        </w:rPr>
        <w:t>као</w:t>
      </w:r>
      <w:r w:rsidR="00EE564E" w:rsidRPr="00A43182">
        <w:rPr>
          <w:lang w:val="sr-Cyrl-RS"/>
        </w:rPr>
        <w:t xml:space="preserve"> и свих осталих концепата наменског језика.</w:t>
      </w:r>
      <w:r w:rsidR="007C4BE2" w:rsidRPr="00A43182">
        <w:rPr>
          <w:lang w:val="sr-Cyrl-RS"/>
        </w:rPr>
        <w:t xml:space="preserve"> У остатку поглавља приказана су правила за опис свих концепата наменског језика </w:t>
      </w:r>
      <w:r w:rsidR="007C4BE2" w:rsidRPr="00A43182">
        <w:rPr>
          <w:i/>
          <w:lang w:val="sr-Cyrl-RS"/>
        </w:rPr>
        <w:t>securityDSL</w:t>
      </w:r>
      <w:r w:rsidR="006A3521" w:rsidRPr="00A43182">
        <w:rPr>
          <w:i/>
          <w:lang w:val="sr-Cyrl-RS"/>
        </w:rPr>
        <w:t xml:space="preserve">, </w:t>
      </w:r>
      <w:r w:rsidR="006A3521" w:rsidRPr="00A43182">
        <w:rPr>
          <w:lang w:val="sr-Cyrl-RS"/>
        </w:rPr>
        <w:t xml:space="preserve">укључујући и </w:t>
      </w:r>
      <w:r w:rsidR="00A62282" w:rsidRPr="00A43182">
        <w:rPr>
          <w:lang w:val="sr-Cyrl-RS"/>
        </w:rPr>
        <w:t>енумерације.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C242D6" w:rsidRPr="00A43182" w14:paraId="2888E145" w14:textId="77777777" w:rsidTr="009E33F7">
        <w:trPr>
          <w:trHeight w:val="4360"/>
        </w:trPr>
        <w:tc>
          <w:tcPr>
            <w:tcW w:w="8872" w:type="dxa"/>
          </w:tcPr>
          <w:p w14:paraId="1ED1B814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Application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6E8FAAA9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1892F59B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'Application'</w:t>
            </w:r>
          </w:p>
          <w:p w14:paraId="58E4F77A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5373D3A1" w14:textId="77777777" w:rsidR="00A33834" w:rsidRPr="00A43182" w:rsidRDefault="001E6AE4" w:rsidP="00A3383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265FEEB6" w14:textId="74DBE551" w:rsidR="00C415E7" w:rsidRPr="00A43182" w:rsidRDefault="00A33834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'artifact'</w:t>
            </w:r>
            <w:r w:rsidR="00C415E7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artifact=EString</w:t>
            </w:r>
          </w:p>
          <w:p w14:paraId="70B8D33E" w14:textId="23647259" w:rsidR="00C415E7" w:rsidRPr="00A43182" w:rsidRDefault="00C415E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'name'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 xml:space="preserve"> 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78C6BA5F" w14:textId="77777777" w:rsidR="00C415E7" w:rsidRPr="00A43182" w:rsidRDefault="00C415E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'group'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group=EString</w:t>
            </w:r>
          </w:p>
          <w:p w14:paraId="62F6D7B0" w14:textId="21555F99" w:rsidR="001E6AE4" w:rsidRPr="00A43182" w:rsidRDefault="00C415E7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'packageName'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packageName=EString)?</w:t>
            </w:r>
          </w:p>
          <w:p w14:paraId="6C9CF23B" w14:textId="2C81DA80" w:rsidR="001E6AE4" w:rsidRPr="00A43182" w:rsidRDefault="00172A0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</w:t>
            </w:r>
            <w:r w:rsidR="00121FD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'description'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description=EString)?</w:t>
            </w:r>
          </w:p>
          <w:p w14:paraId="5C05BBCA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'port'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port=ELongObject)?</w:t>
            </w:r>
          </w:p>
          <w:p w14:paraId="6302260C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'hostname'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hostname=EString)?</w:t>
            </w:r>
          </w:p>
          <w:p w14:paraId="647A8940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'app_database'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app_database=Database)?</w:t>
            </w:r>
          </w:p>
          <w:p w14:paraId="6BA23C57" w14:textId="77777777" w:rsidR="00121FD6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'app_entities'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app_entities+=Entity </w:t>
            </w:r>
          </w:p>
          <w:p w14:paraId="4BF055DC" w14:textId="0C86BCE1" w:rsidR="001E6AE4" w:rsidRPr="00A43182" w:rsidRDefault="00121FD6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            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app_entities+=Entity)*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303FC892" w14:textId="77777777" w:rsidR="00121FD6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'app_controllers'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app_controllers+=Controller </w:t>
            </w:r>
          </w:p>
          <w:p w14:paraId="5E1AAB31" w14:textId="63BAD154" w:rsidR="001E6AE4" w:rsidRPr="00A43182" w:rsidRDefault="00121FD6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     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app_controllers+=Controller)*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40266193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'app_security'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app_security=Security)?</w:t>
            </w:r>
          </w:p>
          <w:p w14:paraId="14054085" w14:textId="782BD760" w:rsidR="00C242D6" w:rsidRPr="00A43182" w:rsidRDefault="005E663D" w:rsidP="001E6AE4">
            <w:pPr>
              <w:pStyle w:val="Obiantekst"/>
              <w:tabs>
                <w:tab w:val="left" w:pos="1120"/>
              </w:tabs>
              <w:rPr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 xml:space="preserve">     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>;</w:t>
            </w:r>
          </w:p>
        </w:tc>
      </w:tr>
    </w:tbl>
    <w:p w14:paraId="0F1687F0" w14:textId="1F3324C2" w:rsidR="00C242D6" w:rsidRPr="00A43182" w:rsidRDefault="005E663D" w:rsidP="00B55A09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4.36 – Иницијално правило за опис концепта </w:t>
      </w:r>
      <w:r w:rsidRPr="00A43182">
        <w:rPr>
          <w:i/>
          <w:lang w:val="sr-Cyrl-RS"/>
        </w:rPr>
        <w:t>Application</w:t>
      </w:r>
    </w:p>
    <w:p w14:paraId="0815F5AE" w14:textId="77777777" w:rsidR="00B55A09" w:rsidRPr="00A43182" w:rsidRDefault="00B55A09" w:rsidP="00B55A09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DC39D0" w:rsidRPr="00A43182" w14:paraId="52BC561A" w14:textId="77777777" w:rsidTr="00141519">
        <w:trPr>
          <w:trHeight w:val="5458"/>
        </w:trPr>
        <w:tc>
          <w:tcPr>
            <w:tcW w:w="8872" w:type="dxa"/>
          </w:tcPr>
          <w:p w14:paraId="42756E31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Application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E11380D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65A013ED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'application:'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92956B2" w14:textId="7BBBF7F9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'artifact:'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artifact=EString</w:t>
            </w:r>
          </w:p>
          <w:p w14:paraId="51EFBE35" w14:textId="659A87ED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=EString)?</w:t>
            </w:r>
          </w:p>
          <w:p w14:paraId="7560E565" w14:textId="2B8FFE94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'group:'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group=EString</w:t>
            </w:r>
          </w:p>
          <w:p w14:paraId="214D5458" w14:textId="60972FF1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'packageName:'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packageName=EString)?</w:t>
            </w:r>
          </w:p>
          <w:p w14:paraId="191699D7" w14:textId="2EAA9E8F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BA4D7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'description:'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description=EString)?</w:t>
            </w:r>
            <w:r w:rsidR="00BA4D78"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02504E01" w14:textId="25B3B121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'port:'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port=ELongObject)?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4A0A122E" w14:textId="5DCD3D40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'hostname:'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hostname=EString)?</w:t>
            </w:r>
          </w:p>
          <w:p w14:paraId="71D43E38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F3B34D1" w14:textId="7663CC32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'database:'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app_database=Database)?</w:t>
            </w:r>
          </w:p>
          <w:p w14:paraId="16192F5D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0BAC8BBF" w14:textId="77777777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'model:'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96390B" w14:textId="549862AB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'user:'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app_entities+=User)? </w:t>
            </w:r>
          </w:p>
          <w:p w14:paraId="20EFDB80" w14:textId="088AC8D9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app_entities+=Role)?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04A5CCA6" w14:textId="2CC47A0B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58F43D30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BFF4DC1" w14:textId="2CDC4955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'security:'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app_security=Security )?</w:t>
            </w:r>
          </w:p>
          <w:p w14:paraId="340BAD3E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4C920C1" w14:textId="3F01E7EF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'controller:'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B36037B" w14:textId="5A04E56F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BA4D7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'auth:'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app_controllers+=Authentication)?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18781B4F" w14:textId="67C92F8C" w:rsidR="00DC39D0" w:rsidRPr="00A43182" w:rsidRDefault="00BA4D78" w:rsidP="00306EA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1EAA8A92" w14:textId="2E24DE3E" w:rsidR="000531D7" w:rsidRPr="00A43182" w:rsidRDefault="0030347E" w:rsidP="00B271A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4.37</w:t>
      </w:r>
      <w:r w:rsidR="00B271A6" w:rsidRPr="00A43182">
        <w:rPr>
          <w:lang w:val="sr-Cyrl-RS"/>
        </w:rPr>
        <w:t xml:space="preserve"> – Правило за опис концепта </w:t>
      </w:r>
      <w:r w:rsidR="00B271A6" w:rsidRPr="00A43182">
        <w:rPr>
          <w:i/>
          <w:lang w:val="sr-Cyrl-RS"/>
        </w:rPr>
        <w:t>Application</w:t>
      </w:r>
    </w:p>
    <w:p w14:paraId="7C4D0C38" w14:textId="77777777" w:rsidR="00B271A6" w:rsidRPr="00A43182" w:rsidRDefault="00B271A6" w:rsidP="00B271A6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6164E0" w:rsidRPr="00A43182" w14:paraId="3FA737D4" w14:textId="77777777" w:rsidTr="00B67F1E">
        <w:trPr>
          <w:trHeight w:val="1966"/>
        </w:trPr>
        <w:tc>
          <w:tcPr>
            <w:tcW w:w="8872" w:type="dxa"/>
          </w:tcPr>
          <w:p w14:paraId="07D4E0F4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Database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Database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0CC6A5D8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'vendor:'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vendorName=EDatabaseType</w:t>
            </w:r>
          </w:p>
          <w:p w14:paraId="3BD50199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'url:'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url=EString</w:t>
            </w:r>
          </w:p>
          <w:p w14:paraId="75AB11E9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'username:'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username=EString</w:t>
            </w:r>
          </w:p>
          <w:p w14:paraId="3116BB34" w14:textId="77777777" w:rsidR="006164E0" w:rsidRPr="00A43182" w:rsidRDefault="006164E0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'password:'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password=EString;</w:t>
            </w:r>
            <w:r w:rsidR="009767D7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7F4EF77D" w14:textId="77777777" w:rsidR="009767D7" w:rsidRPr="00A43182" w:rsidRDefault="009767D7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1293DBFA" w14:textId="77777777" w:rsidR="009767D7" w:rsidRPr="00A43182" w:rsidRDefault="009767D7" w:rsidP="009767D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EDatabaseType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EDatabaseType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599EE43F" w14:textId="7B7D508E" w:rsidR="009767D7" w:rsidRPr="00A43182" w:rsidRDefault="009767D7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PostgreSQL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'PostgreSQL'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Oracle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'Oracle'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MySQL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'MySQL'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6766E11E" w14:textId="6C386744" w:rsidR="006164E0" w:rsidRPr="00A43182" w:rsidRDefault="00B271A6" w:rsidP="00141519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</w:t>
      </w:r>
      <w:r w:rsidR="0030347E" w:rsidRPr="00A43182">
        <w:rPr>
          <w:lang w:val="sr-Cyrl-RS"/>
        </w:rPr>
        <w:t>8</w:t>
      </w:r>
      <w:r w:rsidRPr="00A43182">
        <w:rPr>
          <w:lang w:val="sr-Cyrl-RS"/>
        </w:rPr>
        <w:t xml:space="preserve"> – Правило за опис концепта </w:t>
      </w:r>
      <w:r w:rsidR="00DA6E43" w:rsidRPr="00A43182">
        <w:rPr>
          <w:i/>
          <w:lang w:val="sr-Cyrl-RS"/>
        </w:rPr>
        <w:t>Database</w:t>
      </w:r>
    </w:p>
    <w:p w14:paraId="4ADE9370" w14:textId="77777777" w:rsidR="00141519" w:rsidRPr="00A43182" w:rsidRDefault="00141519" w:rsidP="00141519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B67F1E" w:rsidRPr="00A43182" w14:paraId="043F240B" w14:textId="77777777" w:rsidTr="00141519">
        <w:trPr>
          <w:trHeight w:val="3919"/>
        </w:trPr>
        <w:tc>
          <w:tcPr>
            <w:tcW w:w="8872" w:type="dxa"/>
          </w:tcPr>
          <w:p w14:paraId="5EF3C42C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Attribute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Attribute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8B9C525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19CCEB45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(identifier?=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'identifier'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656A6CD6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(credential?=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'credential'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3EDE457A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701C3D32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'type:'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type=EType </w:t>
            </w:r>
          </w:p>
          <w:p w14:paraId="7479C8E3" w14:textId="77777777" w:rsidR="00B67F1E" w:rsidRPr="00A43182" w:rsidRDefault="00B67F1E" w:rsidP="00B67F1E">
            <w:pPr>
              <w:pStyle w:val="Obiantekst"/>
              <w:rPr>
                <w:rFonts w:ascii="Consolas" w:hAnsi="Consolas" w:cs="Consolas"/>
                <w:color w:val="000000"/>
                <w:sz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'collumnName:'</w:t>
            </w: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 xml:space="preserve"> collumnName=EString)? </w:t>
            </w: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'}'</w:t>
            </w: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>;</w:t>
            </w:r>
          </w:p>
          <w:p w14:paraId="190F8C0D" w14:textId="77777777" w:rsidR="00582805" w:rsidRPr="00A43182" w:rsidRDefault="00582805" w:rsidP="0058280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E0017AF" w14:textId="457FAFAD" w:rsidR="00EE77FE" w:rsidRPr="00A43182" w:rsidRDefault="00EE77FE" w:rsidP="0058280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String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'String'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5C1B5F4E" w14:textId="77777777" w:rsidR="00EE77FE" w:rsidRPr="00A43182" w:rsidRDefault="00EE77FE" w:rsidP="00EE77F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Float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'Float'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0BC128D6" w14:textId="2124181E" w:rsidR="00EE77FE" w:rsidRPr="00A43182" w:rsidRDefault="00EE77FE" w:rsidP="00EE77F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Long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'Long'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</w:t>
            </w:r>
          </w:p>
          <w:p w14:paraId="41B73BA7" w14:textId="77777777" w:rsidR="00A3080B" w:rsidRPr="00A43182" w:rsidRDefault="00EE77FE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Integer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'Integer'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4E43DD73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Double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'Double'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6B5E6DDA" w14:textId="1C935328" w:rsidR="00EE77FE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DateTime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'DateTime'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</w:t>
            </w:r>
          </w:p>
          <w:p w14:paraId="068DAD54" w14:textId="3F922791" w:rsidR="00582805" w:rsidRPr="00A43182" w:rsidRDefault="00EE77FE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Date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'Date'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6890310" w14:textId="2401B351" w:rsidR="00B67F1E" w:rsidRPr="00A43182" w:rsidRDefault="005675A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</w:t>
      </w:r>
      <w:r w:rsidR="0030347E" w:rsidRPr="00A43182">
        <w:rPr>
          <w:lang w:val="sr-Cyrl-RS"/>
        </w:rPr>
        <w:t xml:space="preserve">9 </w:t>
      </w:r>
      <w:r w:rsidRPr="00A43182">
        <w:rPr>
          <w:lang w:val="sr-Cyrl-RS"/>
        </w:rPr>
        <w:t xml:space="preserve"> – Правило за опис концепта </w:t>
      </w:r>
      <w:r w:rsidRPr="00A43182">
        <w:rPr>
          <w:i/>
          <w:lang w:val="sr-Cyrl-RS"/>
        </w:rPr>
        <w:t>Attribute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6E2D68" w:rsidRPr="00A43182" w14:paraId="0CC74B74" w14:textId="77777777" w:rsidTr="00B271A6">
        <w:trPr>
          <w:trHeight w:val="1867"/>
        </w:trPr>
        <w:tc>
          <w:tcPr>
            <w:tcW w:w="8872" w:type="dxa"/>
          </w:tcPr>
          <w:p w14:paraId="4E5A298C" w14:textId="77777777" w:rsidR="006E2D68" w:rsidRPr="00A43182" w:rsidRDefault="006E2D68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Role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73F8CE3A" w14:textId="29924BAE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{</w:t>
            </w:r>
            <w:r w:rsidR="006E2D68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</w:p>
          <w:p w14:paraId="2B0C7644" w14:textId="034B7E88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'tableName:'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tableName=EString)?</w:t>
            </w:r>
          </w:p>
          <w:p w14:paraId="46657ACF" w14:textId="1DE8194D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'attributes:'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821D776" w14:textId="54628DC9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entity_attributes+=Attribute 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entity_attributes+=Attribute)*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47387B30" w14:textId="6339B224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'roles:'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A85DEF5" w14:textId="51472DF8" w:rsidR="006E2D68" w:rsidRPr="00A43182" w:rsidRDefault="00B271A6" w:rsidP="00B271A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role_instances+=RoleInstance 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role_instances+=RoleInstance)*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5A5A3E52" w14:textId="0F1A69BD" w:rsidR="005675A5" w:rsidRPr="00A43182" w:rsidRDefault="005675A5" w:rsidP="005675A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30347E" w:rsidRPr="00A43182">
        <w:rPr>
          <w:lang w:val="sr-Cyrl-RS"/>
        </w:rPr>
        <w:t>40</w:t>
      </w:r>
      <w:r w:rsidR="00AB1B65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Pr="00A43182">
        <w:rPr>
          <w:i/>
          <w:lang w:val="sr-Cyrl-RS"/>
        </w:rPr>
        <w:t>Role</w:t>
      </w:r>
    </w:p>
    <w:p w14:paraId="7259E44B" w14:textId="1BE0E8DC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508FEDB2" w14:textId="77777777" w:rsidTr="00A3080B">
        <w:trPr>
          <w:trHeight w:val="868"/>
        </w:trPr>
        <w:tc>
          <w:tcPr>
            <w:tcW w:w="8872" w:type="dxa"/>
          </w:tcPr>
          <w:p w14:paraId="6C373888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RoleInstance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1D80AA07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384F2D77" w14:textId="6C078251" w:rsidR="00AB1B65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(client?=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)?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=EString;</w:t>
            </w:r>
          </w:p>
        </w:tc>
      </w:tr>
    </w:tbl>
    <w:p w14:paraId="708D882A" w14:textId="39E671F4" w:rsidR="00A3080B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582805" w:rsidRPr="00A43182">
        <w:rPr>
          <w:lang w:val="sr-Cyrl-RS"/>
        </w:rPr>
        <w:t>4</w:t>
      </w:r>
      <w:r w:rsidR="0030347E" w:rsidRPr="00A43182">
        <w:rPr>
          <w:lang w:val="sr-Cyrl-RS"/>
        </w:rPr>
        <w:t>1</w:t>
      </w:r>
      <w:r w:rsidRPr="00A43182">
        <w:rPr>
          <w:lang w:val="sr-Cyrl-RS"/>
        </w:rPr>
        <w:t xml:space="preserve"> – Правило за опис концепта </w:t>
      </w:r>
      <w:r w:rsidR="00A3080B" w:rsidRPr="00A43182">
        <w:rPr>
          <w:i/>
          <w:lang w:val="sr-Cyrl-RS"/>
        </w:rPr>
        <w:t>RoleInstance</w:t>
      </w:r>
    </w:p>
    <w:p w14:paraId="136F3E36" w14:textId="77777777" w:rsidR="00A3080B" w:rsidRPr="00A43182" w:rsidRDefault="00A3080B" w:rsidP="00AB1B6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3080B" w:rsidRPr="00A43182" w14:paraId="20F247F9" w14:textId="77777777" w:rsidTr="00D30303">
        <w:trPr>
          <w:trHeight w:val="1345"/>
        </w:trPr>
        <w:tc>
          <w:tcPr>
            <w:tcW w:w="8872" w:type="dxa"/>
          </w:tcPr>
          <w:p w14:paraId="00ADB8A2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User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User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390DE9E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User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</w:p>
          <w:p w14:paraId="07B91CFC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'tableName:'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tableName=EString)?</w:t>
            </w:r>
          </w:p>
          <w:p w14:paraId="63999665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62B94A5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entity_attributes+=Attribute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entity_attributes+=Attribute)*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3C9E99BC" w14:textId="1D271551" w:rsidR="00AB1B65" w:rsidRPr="00A43182" w:rsidRDefault="00A3080B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2</w:t>
      </w:r>
      <w:r w:rsidRPr="00A43182">
        <w:rPr>
          <w:lang w:val="sr-Cyrl-RS"/>
        </w:rPr>
        <w:t xml:space="preserve"> – Правило за опис концепта </w:t>
      </w:r>
      <w:r w:rsidRPr="00A43182">
        <w:rPr>
          <w:i/>
          <w:lang w:val="sr-Cyrl-RS"/>
        </w:rPr>
        <w:t>User</w:t>
      </w:r>
    </w:p>
    <w:p w14:paraId="15851F8C" w14:textId="4198BB1E" w:rsidR="00AB1B65" w:rsidRPr="00A43182" w:rsidRDefault="00AB1B65" w:rsidP="00A3080B">
      <w:pPr>
        <w:pStyle w:val="Labelaslike"/>
        <w:jc w:val="left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29B4E61A" w14:textId="77777777" w:rsidTr="00927E39">
        <w:trPr>
          <w:trHeight w:val="1615"/>
        </w:trPr>
        <w:tc>
          <w:tcPr>
            <w:tcW w:w="8872" w:type="dxa"/>
          </w:tcPr>
          <w:p w14:paraId="64B43E8C" w14:textId="77777777" w:rsidR="00A747A1" w:rsidRPr="00A43182" w:rsidRDefault="00A747A1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Endpoint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Endpoint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71D0669C" w14:textId="78279F47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62FD6D99" w14:textId="043D3A49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'type:'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type=EEndpointType</w:t>
            </w:r>
          </w:p>
          <w:p w14:paraId="2F627B66" w14:textId="23440F37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'url:'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url=EString</w:t>
            </w:r>
          </w:p>
          <w:p w14:paraId="7024B259" w14:textId="078C9E16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'methodName:'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methodName=EString</w:t>
            </w:r>
          </w:p>
          <w:p w14:paraId="4ADAE64F" w14:textId="6D516A46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'method:'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method=EEndpointMethod)?</w:t>
            </w:r>
          </w:p>
          <w:p w14:paraId="4AC246C8" w14:textId="38910C1F" w:rsidR="00A747A1" w:rsidRPr="00A43182" w:rsidRDefault="00AA2A3F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'roleAuthorities:'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br/>
              <w:t xml:space="preserve">   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role_authorities+=[</w:t>
            </w:r>
            <w:r w:rsidR="00A747A1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 </w:t>
            </w:r>
            <w:r w:rsidR="00927E39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br/>
              <w:t xml:space="preserve">          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role_authorities+=[</w:t>
            </w:r>
            <w:r w:rsidR="00A747A1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|EString])*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02CB1F04" w14:textId="77777777" w:rsidR="00AB1B65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6D8A3C3C" w14:textId="77777777" w:rsidR="00927E39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361DE50B" w14:textId="7ED52A6E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EEndpointType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EEndpointType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64575C82" w14:textId="33E8A380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REGISTRATION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'REGISTRATION'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56251EB9" w14:textId="77777777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LOGIN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'LOGIN'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469CE0E4" w14:textId="77777777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LOGOUT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'LOGOUT'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1D4A33F6" w14:textId="0B6C5F93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OTHER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'OTHER'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721BA1BF" w14:textId="77777777" w:rsidR="00927E39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81DB5DD" w14:textId="19B36DE8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EEndpointMethod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EEndpointMethod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7D2FB162" w14:textId="26D6CE41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GET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'GET'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POST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'POST'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PUT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'PUT'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DELETE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'DELETE'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BEC43B2" w14:textId="494AEE37" w:rsidR="00AB1B65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</w:t>
      </w:r>
      <w:r w:rsidR="00582805" w:rsidRPr="00A43182">
        <w:rPr>
          <w:lang w:val="sr-Cyrl-RS"/>
        </w:rPr>
        <w:t xml:space="preserve"> 4.4</w:t>
      </w:r>
      <w:r w:rsidR="0030347E" w:rsidRPr="00A43182">
        <w:rPr>
          <w:lang w:val="sr-Cyrl-RS"/>
        </w:rPr>
        <w:t>3</w:t>
      </w:r>
      <w:r w:rsidR="0094059A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A747A1" w:rsidRPr="00A43182">
        <w:rPr>
          <w:i/>
          <w:lang w:val="sr-Cyrl-RS"/>
        </w:rPr>
        <w:t>Endpoint</w:t>
      </w:r>
    </w:p>
    <w:p w14:paraId="154F1852" w14:textId="675742BE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32290650" w14:textId="77777777" w:rsidTr="00916369">
        <w:trPr>
          <w:trHeight w:val="1552"/>
        </w:trPr>
        <w:tc>
          <w:tcPr>
            <w:tcW w:w="8872" w:type="dxa"/>
          </w:tcPr>
          <w:p w14:paraId="161F3E68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Authentication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7A9DAF2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5A415479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175288A4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'path:'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path=EString</w:t>
            </w:r>
          </w:p>
          <w:p w14:paraId="31428F85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'endpoints:'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B87F486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controller_endpoints+=Endpoint </w:t>
            </w:r>
          </w:p>
          <w:p w14:paraId="5450B785" w14:textId="452E5B5A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controller_endpoints+=Endpoint)*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)?;</w:t>
            </w:r>
          </w:p>
          <w:p w14:paraId="0F14F5DE" w14:textId="2264F532" w:rsidR="00AB1B65" w:rsidRPr="00A43182" w:rsidRDefault="00AB1B65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</w:tc>
      </w:tr>
    </w:tbl>
    <w:p w14:paraId="6AE3FB88" w14:textId="7265C290" w:rsidR="00AB1B65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582805" w:rsidRPr="00A43182">
        <w:rPr>
          <w:lang w:val="sr-Cyrl-RS"/>
        </w:rPr>
        <w:t>4</w:t>
      </w:r>
      <w:r w:rsidR="0030347E" w:rsidRPr="00A43182">
        <w:rPr>
          <w:lang w:val="sr-Cyrl-RS"/>
        </w:rPr>
        <w:t>4</w:t>
      </w:r>
      <w:r w:rsidR="0094059A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94059A" w:rsidRPr="00A43182">
        <w:rPr>
          <w:i/>
          <w:lang w:val="sr-Cyrl-RS"/>
        </w:rPr>
        <w:t>Authentication</w:t>
      </w:r>
    </w:p>
    <w:p w14:paraId="19A872EE" w14:textId="77777777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56B7AEC1" w14:textId="77777777" w:rsidTr="002F3116">
        <w:trPr>
          <w:trHeight w:val="589"/>
        </w:trPr>
        <w:tc>
          <w:tcPr>
            <w:tcW w:w="8872" w:type="dxa"/>
          </w:tcPr>
          <w:p w14:paraId="27BEBDBA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BasicAuthentication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BasicAuthentication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352B35C" w14:textId="5B814CFA" w:rsidR="0094059A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BasicAuthentication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'basicAuthentication'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5FB81640" w14:textId="137B2B78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5</w:t>
      </w:r>
      <w:r w:rsidR="002F3116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BasicAuthentication</w:t>
      </w:r>
    </w:p>
    <w:p w14:paraId="6760A1C7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7D5144EA" w14:textId="77777777" w:rsidTr="002F3116">
        <w:trPr>
          <w:trHeight w:val="1282"/>
        </w:trPr>
        <w:tc>
          <w:tcPr>
            <w:tcW w:w="8872" w:type="dxa"/>
          </w:tcPr>
          <w:p w14:paraId="72799EF5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JWT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JWT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3ED42141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'jwt:'</w:t>
            </w:r>
          </w:p>
          <w:p w14:paraId="6B0C8504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'signatureAlgorithm:'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signatureAlgorithm=EString</w:t>
            </w:r>
          </w:p>
          <w:p w14:paraId="5A57D274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'secret:'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secret=EString</w:t>
            </w:r>
          </w:p>
          <w:p w14:paraId="0466F853" w14:textId="76318A79" w:rsidR="0094059A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'claims:'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claims+=Claim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claims+=Claim)*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31CDD120" w14:textId="03D4D9B6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6</w:t>
      </w:r>
      <w:r w:rsidR="002F3116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JWT</w:t>
      </w:r>
    </w:p>
    <w:p w14:paraId="69A9B973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0C2915E7" w14:textId="77777777" w:rsidTr="00046B6A">
        <w:trPr>
          <w:trHeight w:val="2713"/>
        </w:trPr>
        <w:tc>
          <w:tcPr>
            <w:tcW w:w="8872" w:type="dxa"/>
          </w:tcPr>
          <w:p w14:paraId="0C3CD7E2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Claim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Claim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1532B6FF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55A30976" w14:textId="0E06E959" w:rsidR="002F3116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type=EClaimType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2003C270" w14:textId="63A7A8C4" w:rsidR="00046B6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r w:rsidR="002F3116"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=EString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':'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1BD2CB8" w14:textId="37817747" w:rsidR="00046B6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(value=EString)? </w:t>
            </w:r>
          </w:p>
          <w:p w14:paraId="6AAECFE0" w14:textId="3205C46F" w:rsidR="002F3116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claim_attribute=[</w:t>
            </w:r>
            <w:r w:rsidR="002F3116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Attribute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|EString])? </w:t>
            </w:r>
          </w:p>
          <w:p w14:paraId="4F69C6AD" w14:textId="655F645F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46B6A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27F7AFD1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6420BE03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726782B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EClaimType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EClaimType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5F16E3AC" w14:textId="12973845" w:rsidR="0094059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PRIVATE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'PRIVATE'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PUBLIC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'PUBLIC'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REGISTERED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'REGISTERED'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F39FF49" w14:textId="0D7CDFD3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6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Claim</w:t>
      </w:r>
    </w:p>
    <w:p w14:paraId="75E0DA50" w14:textId="5D05DEBA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22782C8B" w14:textId="77777777" w:rsidTr="00046B6A">
        <w:trPr>
          <w:trHeight w:val="913"/>
        </w:trPr>
        <w:tc>
          <w:tcPr>
            <w:tcW w:w="8872" w:type="dxa"/>
          </w:tcPr>
          <w:p w14:paraId="3EDCBF60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OAuth2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OAuth2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35A6930D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'OAuth2.0:'</w:t>
            </w:r>
          </w:p>
          <w:p w14:paraId="225E9B4A" w14:textId="52643702" w:rsidR="0094059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'providers:'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providers+=Provider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providers+=Provider)*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77518EFC" w14:textId="56D557E2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7 </w:t>
      </w:r>
      <w:r w:rsidRPr="00A43182">
        <w:rPr>
          <w:lang w:val="sr-Cyrl-RS"/>
        </w:rPr>
        <w:t xml:space="preserve">– Правило за опис концепта </w:t>
      </w:r>
      <w:r w:rsidR="00046B6A" w:rsidRPr="00A43182">
        <w:rPr>
          <w:i/>
          <w:lang w:val="sr-Cyrl-RS"/>
        </w:rPr>
        <w:t>OAuth2</w:t>
      </w:r>
    </w:p>
    <w:p w14:paraId="7FACC829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684BA497" w14:textId="77777777" w:rsidTr="00D715FC">
        <w:trPr>
          <w:trHeight w:val="1975"/>
        </w:trPr>
        <w:tc>
          <w:tcPr>
            <w:tcW w:w="8872" w:type="dxa"/>
          </w:tcPr>
          <w:p w14:paraId="6504FC97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Provider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Provider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0B5B2CC3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3D0EAA3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=EString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40C65917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'clientId:'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clientId=EString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14549416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'clientSecret:'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clientSecret=EString </w:t>
            </w:r>
          </w:p>
          <w:p w14:paraId="0BC1C379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'redirectUri:'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redirectUri=EString)?</w:t>
            </w:r>
          </w:p>
          <w:p w14:paraId="2374A445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</w:p>
          <w:p w14:paraId="770A7C33" w14:textId="4CCE9E18" w:rsidR="0094059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38F61CA2" w14:textId="0FD33FDE" w:rsidR="0094059A" w:rsidRPr="00A43182" w:rsidDel="003658A9" w:rsidRDefault="0094059A" w:rsidP="0094059A">
      <w:pPr>
        <w:pStyle w:val="Labelaslike"/>
        <w:rPr>
          <w:del w:id="900" w:author="Jelena Hrnjak" w:date="2023-08-28T23:59:00Z"/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8 </w:t>
      </w:r>
      <w:r w:rsidRPr="00A43182">
        <w:rPr>
          <w:lang w:val="sr-Cyrl-RS"/>
        </w:rPr>
        <w:t xml:space="preserve">– Правило за опис концепта </w:t>
      </w:r>
      <w:r w:rsidR="00046B6A" w:rsidRPr="00A43182">
        <w:rPr>
          <w:i/>
          <w:lang w:val="sr-Cyrl-RS"/>
        </w:rPr>
        <w:t>Provider</w:t>
      </w:r>
    </w:p>
    <w:p w14:paraId="07B8576E" w14:textId="77777777" w:rsidR="006E2D68" w:rsidRPr="00A43182" w:rsidRDefault="006E2D68">
      <w:pPr>
        <w:pStyle w:val="Labelaslike"/>
        <w:pPrChange w:id="901" w:author="Jelena Hrnjak" w:date="2023-08-28T23:59:00Z">
          <w:pPr>
            <w:pStyle w:val="Obiantekst"/>
          </w:pPr>
        </w:pPrChange>
      </w:pPr>
    </w:p>
    <w:p w14:paraId="545E203A" w14:textId="6961069F" w:rsidR="00A471F8" w:rsidRPr="00A43182" w:rsidRDefault="00A471F8" w:rsidP="00DF0247">
      <w:pPr>
        <w:pStyle w:val="Heading2"/>
        <w:rPr>
          <w:i/>
          <w:lang w:val="sr-Cyrl-RS"/>
        </w:rPr>
      </w:pPr>
      <w:bookmarkStart w:id="902" w:name="_Toc144322212"/>
      <w:r w:rsidRPr="00A43182">
        <w:rPr>
          <w:lang w:val="sr-Cyrl-RS"/>
        </w:rPr>
        <w:t>П</w:t>
      </w:r>
      <w:r w:rsidR="00DF0247" w:rsidRPr="00A43182">
        <w:rPr>
          <w:lang w:val="sr-Cyrl-RS"/>
        </w:rPr>
        <w:t>римери модела описа</w:t>
      </w:r>
      <w:r w:rsidR="004F6F64" w:rsidRPr="00A43182">
        <w:rPr>
          <w:lang w:val="sr-Cyrl-RS"/>
        </w:rPr>
        <w:t>них</w:t>
      </w:r>
      <w:r w:rsidR="00DF0247" w:rsidRPr="00A43182">
        <w:rPr>
          <w:lang w:val="sr-Cyrl-RS"/>
        </w:rPr>
        <w:t xml:space="preserve"> наменским језиком </w:t>
      </w:r>
      <w:r w:rsidR="00DF0247" w:rsidRPr="00A43182">
        <w:rPr>
          <w:i/>
          <w:lang w:val="sr-Cyrl-RS"/>
        </w:rPr>
        <w:t>securityDSL</w:t>
      </w:r>
      <w:bookmarkEnd w:id="902"/>
    </w:p>
    <w:p w14:paraId="72309795" w14:textId="41CEC42E" w:rsidR="00CD50A8" w:rsidRPr="00A43182" w:rsidRDefault="00605EB1" w:rsidP="00673FC7">
      <w:pPr>
        <w:pStyle w:val="Obiantekst"/>
        <w:ind w:firstLine="360"/>
        <w:rPr>
          <w:i/>
          <w:lang w:val="sr-Cyrl-RS"/>
        </w:rPr>
      </w:pPr>
      <w:r w:rsidRPr="00A43182">
        <w:rPr>
          <w:lang w:val="sr-Cyrl-RS"/>
        </w:rPr>
        <w:t>Ово поглавље пружа преглед претходно описане конкретне синтаксе кроз примере за сваки од подржаних безбедносних механизама.</w:t>
      </w:r>
      <w:r w:rsidR="00D57EF9" w:rsidRPr="00A43182">
        <w:rPr>
          <w:lang w:val="sr-Cyrl-RS"/>
        </w:rPr>
        <w:t xml:space="preserve"> </w:t>
      </w:r>
      <w:r w:rsidR="001227BF" w:rsidRPr="00A43182">
        <w:rPr>
          <w:lang w:val="sr-Cyrl-RS"/>
        </w:rPr>
        <w:t>Кљ</w:t>
      </w:r>
      <w:r w:rsidR="00A043E1" w:rsidRPr="00A43182">
        <w:rPr>
          <w:lang w:val="sr-Cyrl-RS"/>
        </w:rPr>
        <w:t>учне речи, називи обележја и вредности енумерација приказан</w:t>
      </w:r>
      <w:r w:rsidR="001227BF" w:rsidRPr="00A43182">
        <w:rPr>
          <w:lang w:val="sr-Cyrl-RS"/>
        </w:rPr>
        <w:t xml:space="preserve">е </w:t>
      </w:r>
      <w:r w:rsidR="00A043E1" w:rsidRPr="00A43182">
        <w:rPr>
          <w:lang w:val="sr-Cyrl-RS"/>
        </w:rPr>
        <w:t>с</w:t>
      </w:r>
      <w:r w:rsidR="00282E0E" w:rsidRPr="00A43182">
        <w:rPr>
          <w:lang w:val="sr-Cyrl-RS"/>
        </w:rPr>
        <w:t xml:space="preserve">у бордо бојом, </w:t>
      </w:r>
      <w:r w:rsidR="001227BF" w:rsidRPr="00A43182">
        <w:rPr>
          <w:lang w:val="sr-Cyrl-RS"/>
        </w:rPr>
        <w:t>вредности</w:t>
      </w:r>
      <w:r w:rsidR="00A043E1" w:rsidRPr="00A43182">
        <w:rPr>
          <w:lang w:val="sr-Cyrl-RS"/>
        </w:rPr>
        <w:t xml:space="preserve"> текстуалних</w:t>
      </w:r>
      <w:r w:rsidR="001227BF" w:rsidRPr="00A43182">
        <w:rPr>
          <w:lang w:val="sr-Cyrl-RS"/>
        </w:rPr>
        <w:t xml:space="preserve"> </w:t>
      </w:r>
      <w:r w:rsidR="00A043E1" w:rsidRPr="00A43182">
        <w:rPr>
          <w:lang w:val="sr-Cyrl-RS"/>
        </w:rPr>
        <w:t xml:space="preserve">обележја </w:t>
      </w:r>
      <w:r w:rsidR="00617BD7" w:rsidRPr="00A43182">
        <w:rPr>
          <w:lang w:val="sr-Cyrl-RS"/>
        </w:rPr>
        <w:t>представљене</w:t>
      </w:r>
      <w:r w:rsidR="00282E0E" w:rsidRPr="00A43182">
        <w:rPr>
          <w:lang w:val="sr-Cyrl-RS"/>
        </w:rPr>
        <w:t xml:space="preserve"> су</w:t>
      </w:r>
      <w:r w:rsidR="00A043E1" w:rsidRPr="00A43182">
        <w:rPr>
          <w:lang w:val="sr-Cyrl-RS"/>
        </w:rPr>
        <w:t xml:space="preserve"> плавом, </w:t>
      </w:r>
      <w:r w:rsidR="00282E0E" w:rsidRPr="00A43182">
        <w:rPr>
          <w:lang w:val="sr-Cyrl-RS"/>
        </w:rPr>
        <w:t>док су</w:t>
      </w:r>
      <w:r w:rsidR="00A043E1" w:rsidRPr="00A43182">
        <w:rPr>
          <w:lang w:val="sr-Cyrl-RS"/>
        </w:rPr>
        <w:t xml:space="preserve"> </w:t>
      </w:r>
      <w:r w:rsidR="001227BF" w:rsidRPr="00A43182">
        <w:rPr>
          <w:lang w:val="sr-Cyrl-RS"/>
        </w:rPr>
        <w:t>нумеричке вредности</w:t>
      </w:r>
      <w:r w:rsidR="00282E0E" w:rsidRPr="00A43182">
        <w:rPr>
          <w:lang w:val="sr-Cyrl-RS"/>
        </w:rPr>
        <w:t xml:space="preserve"> приказане сивом</w:t>
      </w:r>
      <w:r w:rsidR="00D279B3" w:rsidRPr="00A43182">
        <w:rPr>
          <w:lang w:val="sr-Cyrl-RS"/>
        </w:rPr>
        <w:t xml:space="preserve"> бојом</w:t>
      </w:r>
      <w:r w:rsidR="00282E0E" w:rsidRPr="00A43182">
        <w:rPr>
          <w:lang w:val="sr-Cyrl-RS"/>
        </w:rPr>
        <w:t>.</w:t>
      </w:r>
      <w:r w:rsidR="00E63ADC" w:rsidRPr="00A43182">
        <w:rPr>
          <w:lang w:val="sr-Cyrl-RS"/>
        </w:rPr>
        <w:t xml:space="preserve"> За сваки од примера, коренски концепт </w:t>
      </w:r>
      <w:r w:rsidR="00E63ADC" w:rsidRPr="00A5403E">
        <w:rPr>
          <w:i/>
          <w:lang w:val="sr-Cyrl-RS"/>
        </w:rPr>
        <w:t>Application</w:t>
      </w:r>
      <w:r w:rsidR="00E63ADC" w:rsidRPr="00A43182">
        <w:rPr>
          <w:lang w:val="sr-Cyrl-RS"/>
        </w:rPr>
        <w:t xml:space="preserve"> дефинисан је након кључне речи </w:t>
      </w:r>
      <w:r w:rsidR="00E63ADC" w:rsidRPr="00C80628">
        <w:rPr>
          <w:i/>
          <w:lang w:val="sr-Cyrl-RS"/>
        </w:rPr>
        <w:t>application</w:t>
      </w:r>
      <w:r w:rsidR="00E63ADC" w:rsidRPr="00A43182">
        <w:rPr>
          <w:lang w:val="sr-Cyrl-RS"/>
        </w:rPr>
        <w:t xml:space="preserve"> навођењем </w:t>
      </w:r>
      <w:r w:rsidR="00C7611A" w:rsidRPr="00A43182">
        <w:rPr>
          <w:lang w:val="sr-Cyrl-RS"/>
        </w:rPr>
        <w:t>вредности обележја овог концепта</w:t>
      </w:r>
      <w:r w:rsidR="00312F5B" w:rsidRPr="00A43182">
        <w:rPr>
          <w:lang w:val="sr-Cyrl-RS"/>
        </w:rPr>
        <w:t>.</w:t>
      </w:r>
      <w:r w:rsidR="004E1551" w:rsidRPr="00A43182">
        <w:rPr>
          <w:lang w:val="sr-Cyrl-RS"/>
        </w:rPr>
        <w:t xml:space="preserve"> </w:t>
      </w:r>
      <w:r w:rsidR="00BA72AC" w:rsidRPr="00A43182">
        <w:rPr>
          <w:lang w:val="sr-Cyrl-RS"/>
        </w:rPr>
        <w:t xml:space="preserve">Параметри за конфигурацију базе </w:t>
      </w:r>
      <w:r w:rsidR="00BA72AC" w:rsidRPr="00A43182">
        <w:rPr>
          <w:lang w:val="sr-Cyrl-RS"/>
        </w:rPr>
        <w:lastRenderedPageBreak/>
        <w:t>података</w:t>
      </w:r>
      <w:r w:rsidR="004E1551" w:rsidRPr="00A43182">
        <w:rPr>
          <w:i/>
          <w:lang w:val="sr-Cyrl-RS"/>
        </w:rPr>
        <w:t xml:space="preserve"> </w:t>
      </w:r>
      <w:r w:rsidR="00BA72AC" w:rsidRPr="00A43182">
        <w:rPr>
          <w:lang w:val="sr-Cyrl-RS"/>
        </w:rPr>
        <w:t>дефинишу</w:t>
      </w:r>
      <w:r w:rsidR="004E1551" w:rsidRPr="00A43182">
        <w:rPr>
          <w:lang w:val="sr-Cyrl-RS"/>
        </w:rPr>
        <w:t xml:space="preserve"> се </w:t>
      </w:r>
      <w:r w:rsidR="00572E5E" w:rsidRPr="00A43182">
        <w:rPr>
          <w:lang w:val="sr-Cyrl-RS"/>
        </w:rPr>
        <w:t xml:space="preserve">након кључне речи </w:t>
      </w:r>
      <w:r w:rsidR="00572E5E" w:rsidRPr="00A43182">
        <w:rPr>
          <w:i/>
          <w:lang w:val="sr-Cyrl-RS"/>
        </w:rPr>
        <w:t xml:space="preserve">database, </w:t>
      </w:r>
      <w:r w:rsidR="00572E5E" w:rsidRPr="00A43182">
        <w:rPr>
          <w:lang w:val="sr-Cyrl-RS"/>
        </w:rPr>
        <w:t xml:space="preserve">ентитети након кључне речи </w:t>
      </w:r>
      <w:r w:rsidR="00572E5E" w:rsidRPr="00A43182">
        <w:rPr>
          <w:i/>
          <w:lang w:val="sr-Cyrl-RS"/>
        </w:rPr>
        <w:t>entity</w:t>
      </w:r>
      <w:r w:rsidR="00572E5E" w:rsidRPr="00A43182">
        <w:rPr>
          <w:lang w:val="sr-Cyrl-RS"/>
        </w:rPr>
        <w:t xml:space="preserve">, контролери након кључне речи </w:t>
      </w:r>
      <w:r w:rsidR="00572E5E" w:rsidRPr="00A43182">
        <w:rPr>
          <w:i/>
          <w:lang w:val="sr-Cyrl-RS"/>
        </w:rPr>
        <w:t>controller</w:t>
      </w:r>
      <w:r w:rsidR="00572E5E" w:rsidRPr="00A43182">
        <w:rPr>
          <w:lang w:val="sr-Cyrl-RS"/>
        </w:rPr>
        <w:t xml:space="preserve">, а безбедносни аспекти након кључне речи </w:t>
      </w:r>
      <w:r w:rsidR="00572E5E" w:rsidRPr="00A43182">
        <w:rPr>
          <w:i/>
          <w:lang w:val="sr-Cyrl-RS"/>
        </w:rPr>
        <w:t>security.</w:t>
      </w:r>
    </w:p>
    <w:p w14:paraId="644C5D25" w14:textId="7D7D8F8D" w:rsidR="00232509" w:rsidRPr="00A43182" w:rsidRDefault="00232509">
      <w:pPr>
        <w:pStyle w:val="Heading3"/>
        <w:rPr>
          <w:i/>
        </w:rPr>
        <w:pPrChange w:id="903" w:author="Jelena Hrnjak" w:date="2023-08-23T17:49:00Z">
          <w:pPr>
            <w:pStyle w:val="TOCHeading"/>
          </w:pPr>
        </w:pPrChange>
      </w:pPr>
      <w:bookmarkStart w:id="904" w:name="_Toc144322213"/>
      <w:commentRangeStart w:id="905"/>
      <w:r w:rsidRPr="00A43182">
        <w:t>Пример</w:t>
      </w:r>
      <w:commentRangeEnd w:id="905"/>
      <w:r w:rsidR="006D5BDE">
        <w:rPr>
          <w:rStyle w:val="CommentReference"/>
          <w:rFonts w:ascii="Times New Roman" w:hAnsi="Times New Roman"/>
          <w:color w:val="auto"/>
        </w:rPr>
        <w:commentReference w:id="905"/>
      </w:r>
      <w:r w:rsidRPr="00A43182">
        <w:t xml:space="preserve"> модела </w:t>
      </w:r>
      <w:r w:rsidR="00481370" w:rsidRPr="00A43182">
        <w:rPr>
          <w:i/>
        </w:rPr>
        <w:t>Spring</w:t>
      </w:r>
      <w:r w:rsidR="00481370" w:rsidRPr="00A43182">
        <w:t xml:space="preserve"> </w:t>
      </w:r>
      <w:r w:rsidRPr="00A43182">
        <w:t>веб апликације са конфигур</w:t>
      </w:r>
      <w:r w:rsidR="00481370" w:rsidRPr="00A43182">
        <w:t>исаним</w:t>
      </w:r>
      <w:r w:rsidRPr="00A43182">
        <w:t xml:space="preserve"> </w:t>
      </w:r>
      <w:r w:rsidR="00481370" w:rsidRPr="00A43182">
        <w:t xml:space="preserve">безбедносним механизмом </w:t>
      </w:r>
      <w:r w:rsidR="00481370" w:rsidRPr="00A43182">
        <w:rPr>
          <w:i/>
        </w:rPr>
        <w:t>Basic Authentication</w:t>
      </w:r>
      <w:bookmarkEnd w:id="904"/>
      <w:r w:rsidRPr="00A43182">
        <w:t xml:space="preserve"> </w:t>
      </w:r>
    </w:p>
    <w:p w14:paraId="51A99F17" w14:textId="4287EA6D" w:rsidR="00232509" w:rsidRPr="004D7467" w:rsidRDefault="003E15BA" w:rsidP="00673FC7">
      <w:pPr>
        <w:pStyle w:val="Obiantekst"/>
        <w:rPr>
          <w:i/>
          <w:lang w:val="en-US"/>
        </w:rPr>
      </w:pPr>
      <w:r w:rsidRPr="00A43182">
        <w:rPr>
          <w:lang w:val="sr-Cyrl-RS"/>
        </w:rPr>
        <w:tab/>
        <w:t xml:space="preserve">Концепт </w:t>
      </w:r>
      <w:r w:rsidRPr="00A43182">
        <w:rPr>
          <w:i/>
          <w:lang w:val="sr-Cyrl-RS"/>
        </w:rPr>
        <w:t xml:space="preserve">Basic Authentication </w:t>
      </w:r>
      <w:r w:rsidRPr="00A43182">
        <w:rPr>
          <w:lang w:val="sr-Cyrl-RS"/>
        </w:rPr>
        <w:t>не захтева додатан опис конфигурације. Би</w:t>
      </w:r>
      <w:r w:rsidR="0002244B" w:rsidRPr="00A43182">
        <w:rPr>
          <w:lang w:val="sr-Cyrl-RS"/>
        </w:rPr>
        <w:t>тно је дефинисати једно обележје</w:t>
      </w:r>
      <w:r w:rsidR="0022218E">
        <w:rPr>
          <w:lang w:val="sr-Cyrl-RS"/>
        </w:rPr>
        <w:t xml:space="preserve"> ентитета </w:t>
      </w:r>
      <w:r w:rsidR="0022218E">
        <w:rPr>
          <w:i/>
          <w:lang w:val="en-US"/>
        </w:rPr>
        <w:t>User</w:t>
      </w:r>
      <w:r w:rsidR="0002244B" w:rsidRPr="00A43182">
        <w:rPr>
          <w:lang w:val="sr-Cyrl-RS"/>
        </w:rPr>
        <w:t xml:space="preserve"> које </w:t>
      </w:r>
      <w:r w:rsidR="0022218E">
        <w:rPr>
          <w:lang w:val="sr-Cyrl-RS"/>
        </w:rPr>
        <w:t>представља</w:t>
      </w:r>
      <w:r w:rsidR="0002244B" w:rsidRPr="00A43182">
        <w:rPr>
          <w:lang w:val="sr-Cyrl-RS"/>
        </w:rPr>
        <w:t xml:space="preserve"> </w:t>
      </w:r>
      <w:del w:id="906" w:author="Jelena Hrnjak" w:date="2023-08-25T15:56:00Z">
        <w:r w:rsidR="0002244B" w:rsidRPr="00A43182" w:rsidDel="009C5920">
          <w:rPr>
            <w:lang w:val="sr-Cyrl-RS"/>
          </w:rPr>
          <w:delText xml:space="preserve">креденцијал </w:delText>
        </w:r>
      </w:del>
      <w:ins w:id="907" w:author="Jelena Hrnjak" w:date="2023-08-25T15:56:00Z">
        <w:r w:rsidR="009C5920">
          <w:rPr>
            <w:lang w:val="sr-Cyrl-RS"/>
          </w:rPr>
          <w:t>идентификациони параметар</w:t>
        </w:r>
        <w:r w:rsidR="009C5920" w:rsidRPr="00A43182">
          <w:rPr>
            <w:lang w:val="sr-Cyrl-RS"/>
          </w:rPr>
          <w:t xml:space="preserve"> </w:t>
        </w:r>
      </w:ins>
      <w:r w:rsidR="0002244B" w:rsidRPr="00A43182">
        <w:rPr>
          <w:lang w:val="sr-Cyrl-RS"/>
        </w:rPr>
        <w:t xml:space="preserve">навођењем кључне речи </w:t>
      </w:r>
      <w:r w:rsidR="0002244B" w:rsidRPr="00A43182">
        <w:rPr>
          <w:i/>
          <w:lang w:val="sr-Cyrl-RS"/>
        </w:rPr>
        <w:t xml:space="preserve">credential. </w:t>
      </w:r>
      <w:r w:rsidR="0002244B" w:rsidRPr="00A43182">
        <w:rPr>
          <w:lang w:val="sr-Cyrl-RS"/>
        </w:rPr>
        <w:t xml:space="preserve">Инстанце </w:t>
      </w:r>
      <w:del w:id="908" w:author="Jelena Hrnjak" w:date="2023-08-23T17:37:00Z">
        <w:r w:rsidR="0002244B" w:rsidRPr="00A43182" w:rsidDel="004C7348">
          <w:rPr>
            <w:lang w:val="sr-Cyrl-RS"/>
          </w:rPr>
          <w:delText xml:space="preserve">рола </w:delText>
        </w:r>
      </w:del>
      <w:ins w:id="909" w:author="Jelena Hrnjak" w:date="2023-08-23T17:37:00Z">
        <w:r w:rsidR="004C7348">
          <w:rPr>
            <w:lang w:val="sr-Cyrl-RS"/>
          </w:rPr>
          <w:t>улога</w:t>
        </w:r>
        <w:r w:rsidR="004C7348" w:rsidRPr="00A43182">
          <w:rPr>
            <w:lang w:val="sr-Cyrl-RS"/>
          </w:rPr>
          <w:t xml:space="preserve"> </w:t>
        </w:r>
      </w:ins>
      <w:r w:rsidR="0002244B" w:rsidRPr="00A43182">
        <w:rPr>
          <w:lang w:val="sr-Cyrl-RS"/>
        </w:rPr>
        <w:t xml:space="preserve">наводе се након кључне речи </w:t>
      </w:r>
      <w:r w:rsidR="0002244B" w:rsidRPr="00A43182">
        <w:rPr>
          <w:i/>
          <w:lang w:val="sr-Cyrl-RS"/>
        </w:rPr>
        <w:t xml:space="preserve">roles </w:t>
      </w:r>
      <w:r w:rsidR="0002244B" w:rsidRPr="00A43182">
        <w:rPr>
          <w:lang w:val="sr-Cyrl-RS"/>
        </w:rPr>
        <w:t xml:space="preserve">у оквиру концепта </w:t>
      </w:r>
      <w:ins w:id="910" w:author="Jelena Hrnjak" w:date="2023-08-23T17:48:00Z">
        <w:r w:rsidR="008937AB">
          <w:rPr>
            <w:i/>
            <w:lang w:val="en-US"/>
          </w:rPr>
          <w:t>R</w:t>
        </w:r>
      </w:ins>
      <w:commentRangeStart w:id="911"/>
      <w:del w:id="912" w:author="Jelena Hrnjak" w:date="2023-08-23T17:48:00Z">
        <w:r w:rsidR="0002244B" w:rsidRPr="00A43182" w:rsidDel="008937AB">
          <w:rPr>
            <w:i/>
            <w:lang w:val="sr-Cyrl-RS"/>
          </w:rPr>
          <w:delText>r</w:delText>
        </w:r>
      </w:del>
      <w:r w:rsidR="0002244B" w:rsidRPr="00A43182">
        <w:rPr>
          <w:i/>
          <w:lang w:val="sr-Cyrl-RS"/>
        </w:rPr>
        <w:t>ole</w:t>
      </w:r>
      <w:commentRangeEnd w:id="911"/>
      <w:r w:rsidR="00D46004">
        <w:rPr>
          <w:rStyle w:val="CommentReference"/>
          <w:lang w:val="en-US"/>
        </w:rPr>
        <w:commentReference w:id="911"/>
      </w:r>
      <w:r w:rsidR="0002244B" w:rsidRPr="00A43182">
        <w:rPr>
          <w:i/>
          <w:lang w:val="sr-Cyrl-RS"/>
        </w:rPr>
        <w:t>.</w:t>
      </w:r>
      <w:r w:rsidR="004D7467">
        <w:rPr>
          <w:i/>
          <w:lang w:val="sr-Cyrl-RS"/>
        </w:rPr>
        <w:t xml:space="preserve"> </w:t>
      </w:r>
      <w:r w:rsidR="004D7467">
        <w:rPr>
          <w:lang w:val="sr-Cyrl-RS"/>
        </w:rPr>
        <w:t xml:space="preserve">Уколико је инстанца клијент, наводи се кључна реч </w:t>
      </w:r>
      <w:r w:rsidR="004D7467">
        <w:rPr>
          <w:i/>
          <w:lang w:val="en-US"/>
        </w:rPr>
        <w:t>client.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D144E" w:rsidRPr="00A43182" w14:paraId="7D8D4B4C" w14:textId="77777777" w:rsidTr="007D144E">
        <w:tc>
          <w:tcPr>
            <w:tcW w:w="8872" w:type="dxa"/>
          </w:tcPr>
          <w:p w14:paraId="1D39E92E" w14:textId="77777777" w:rsidR="00FF6C27" w:rsidRPr="00A43182" w:rsidRDefault="007D144E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2A5CE21E" w14:textId="51B34E7F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</w:p>
          <w:p w14:paraId="0B42A747" w14:textId="485B713D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5492D381" w14:textId="1717F7EE" w:rsidR="007D144E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1FC8EB95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7A02864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4DE7034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3275836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13EBA4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3E7CB73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8DA42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1DE561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9996A8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5D97888A" w14:textId="4EB1CF62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4E1551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entity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195E0062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64178C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tableName: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"users"</w:t>
            </w:r>
          </w:p>
          <w:p w14:paraId="58C4626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 </w:t>
            </w:r>
          </w:p>
          <w:p w14:paraId="01010FE0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20CAA5C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1947370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5C1734E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</w:p>
          <w:p w14:paraId="0154DE25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2FDADC0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A36CC6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credential</w:t>
            </w:r>
          </w:p>
          <w:p w14:paraId="234D9AE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733C403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97990C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77B4A8C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68BB4C0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461A1C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"firstName"</w:t>
            </w:r>
          </w:p>
          <w:p w14:paraId="60894B2D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E15FA8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"first_name"</w:t>
            </w:r>
          </w:p>
          <w:p w14:paraId="7C39E110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537C2DF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5DFBCF5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"lastName"</w:t>
            </w:r>
          </w:p>
          <w:p w14:paraId="204D42ED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0D322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"last_name"</w:t>
            </w:r>
          </w:p>
          <w:p w14:paraId="484AA50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72AA4F6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0AB58D1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1F2A7A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role:</w:t>
            </w:r>
          </w:p>
          <w:p w14:paraId="0516E55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"admin"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]</w:t>
            </w:r>
          </w:p>
          <w:p w14:paraId="5A6950F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1554C29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FB9FC0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basicAuthentication</w:t>
            </w:r>
          </w:p>
          <w:p w14:paraId="4D06D5A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A3F9FE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controller:</w:t>
            </w:r>
          </w:p>
          <w:p w14:paraId="15E6C6F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auth: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6B242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"AuthController"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657D2A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"/auth"</w:t>
            </w:r>
          </w:p>
          <w:p w14:paraId="42381CC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endpoints: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</w:p>
          <w:p w14:paraId="7DB4607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0BE5D08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REGISTRATION</w:t>
            </w:r>
          </w:p>
          <w:p w14:paraId="0A7EC642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"/registration"</w:t>
            </w:r>
          </w:p>
          <w:p w14:paraId="3C88905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"registration"</w:t>
            </w:r>
          </w:p>
          <w:p w14:paraId="5E15520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72F9F31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9EFE44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LOGIN</w:t>
            </w:r>
          </w:p>
          <w:p w14:paraId="0314EAF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"/login"</w:t>
            </w:r>
          </w:p>
          <w:p w14:paraId="548776C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"login"</w:t>
            </w:r>
          </w:p>
          <w:p w14:paraId="6BE470B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35C5AED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BD25B1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LOGOUT</w:t>
            </w:r>
          </w:p>
          <w:p w14:paraId="4FFD05B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"/logout"</w:t>
            </w:r>
          </w:p>
          <w:p w14:paraId="38D0928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"logout"</w:t>
            </w:r>
          </w:p>
          <w:p w14:paraId="3492DBA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6C3D0FA0" w14:textId="0F872E23" w:rsidR="007D144E" w:rsidRPr="00A43182" w:rsidRDefault="007D144E" w:rsidP="00D06B4E">
            <w:pPr>
              <w:jc w:val="both"/>
              <w:rPr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</w:tc>
      </w:tr>
    </w:tbl>
    <w:p w14:paraId="4639092C" w14:textId="2B263E3D" w:rsidR="00C34B13" w:rsidRPr="00A43182" w:rsidRDefault="000A323D" w:rsidP="000A323D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Листинг 4.</w:t>
      </w:r>
      <w:r w:rsidR="00232509" w:rsidRPr="00A43182">
        <w:rPr>
          <w:lang w:val="sr-Cyrl-RS"/>
        </w:rPr>
        <w:t>49</w:t>
      </w:r>
      <w:r w:rsidRPr="00A43182">
        <w:rPr>
          <w:lang w:val="sr-Cyrl-RS"/>
        </w:rPr>
        <w:t xml:space="preserve"> </w:t>
      </w:r>
      <w:r w:rsidR="00F765A9" w:rsidRPr="00A43182">
        <w:rPr>
          <w:lang w:val="sr-Cyrl-RS"/>
        </w:rPr>
        <w:t>–</w:t>
      </w:r>
      <w:r w:rsidRPr="00A43182">
        <w:rPr>
          <w:lang w:val="sr-Cyrl-RS"/>
        </w:rPr>
        <w:t xml:space="preserve"> </w:t>
      </w:r>
      <w:r w:rsidR="00F765A9" w:rsidRPr="00A43182">
        <w:rPr>
          <w:lang w:val="sr-Cyrl-RS"/>
        </w:rPr>
        <w:t>Пример модела</w:t>
      </w:r>
      <w:r w:rsidR="00232509" w:rsidRPr="00A43182">
        <w:rPr>
          <w:lang w:val="sr-Cyrl-RS"/>
        </w:rPr>
        <w:t xml:space="preserve"> веб </w:t>
      </w:r>
      <w:r w:rsidR="00F765A9" w:rsidRPr="00A43182">
        <w:rPr>
          <w:lang w:val="sr-Cyrl-RS"/>
        </w:rPr>
        <w:t xml:space="preserve">апликације са конфигурисаним безбедносним механизмом </w:t>
      </w:r>
      <w:r w:rsidR="00F765A9" w:rsidRPr="00A43182">
        <w:rPr>
          <w:i/>
          <w:lang w:val="sr-Cyrl-RS"/>
        </w:rPr>
        <w:t>Basic Authentication</w:t>
      </w:r>
      <w:r w:rsidR="00232509" w:rsidRPr="00A43182">
        <w:rPr>
          <w:i/>
          <w:lang w:val="sr-Cyrl-RS"/>
        </w:rPr>
        <w:t xml:space="preserve"> </w:t>
      </w:r>
      <w:r w:rsidR="00232509" w:rsidRPr="00A43182">
        <w:rPr>
          <w:lang w:val="sr-Cyrl-RS"/>
        </w:rPr>
        <w:t xml:space="preserve">у радном оквиру </w:t>
      </w:r>
      <w:r w:rsidR="00232509" w:rsidRPr="00A43182">
        <w:rPr>
          <w:i/>
          <w:lang w:val="sr-Cyrl-RS"/>
        </w:rPr>
        <w:t>Spring</w:t>
      </w:r>
    </w:p>
    <w:p w14:paraId="0F78B8EB" w14:textId="37047120" w:rsidR="007915C0" w:rsidRPr="00A43182" w:rsidRDefault="007915C0" w:rsidP="000A323D">
      <w:pPr>
        <w:pStyle w:val="Labelaslike"/>
        <w:rPr>
          <w:i/>
          <w:lang w:val="sr-Cyrl-RS"/>
        </w:rPr>
      </w:pPr>
    </w:p>
    <w:p w14:paraId="29F14B1D" w14:textId="0FBCD81B" w:rsidR="00481370" w:rsidRPr="00A43182" w:rsidRDefault="00481370">
      <w:pPr>
        <w:pStyle w:val="Heading3"/>
        <w:rPr>
          <w:i/>
        </w:rPr>
        <w:pPrChange w:id="913" w:author="Jelena Hrnjak" w:date="2023-08-23T17:49:00Z">
          <w:pPr>
            <w:pStyle w:val="TOCHeading"/>
          </w:pPr>
        </w:pPrChange>
      </w:pPr>
      <w:bookmarkStart w:id="914" w:name="_Toc144322214"/>
      <w:r w:rsidRPr="00A43182">
        <w:t xml:space="preserve">Пример модела </w:t>
      </w:r>
      <w:r w:rsidRPr="00A43182">
        <w:rPr>
          <w:i/>
        </w:rPr>
        <w:t>Spring</w:t>
      </w:r>
      <w:r w:rsidRPr="00A43182">
        <w:t xml:space="preserve"> веб апликације са конфигурисаним безбедносним механизмом </w:t>
      </w:r>
      <w:r w:rsidRPr="00A43182">
        <w:rPr>
          <w:i/>
        </w:rPr>
        <w:t>JWT</w:t>
      </w:r>
      <w:bookmarkEnd w:id="914"/>
      <w:r w:rsidRPr="00A43182">
        <w:t xml:space="preserve"> </w:t>
      </w:r>
    </w:p>
    <w:p w14:paraId="4074A1FB" w14:textId="1AD9AC2B" w:rsidR="00481370" w:rsidRPr="00CE79E6" w:rsidRDefault="004E1551" w:rsidP="00741180">
      <w:pPr>
        <w:pStyle w:val="Obiantekst"/>
        <w:ind w:firstLine="706"/>
        <w:rPr>
          <w:i/>
          <w:lang w:val="en-US"/>
        </w:rPr>
      </w:pPr>
      <w:r w:rsidRPr="00A43182">
        <w:rPr>
          <w:lang w:val="sr-Cyrl-RS"/>
        </w:rPr>
        <w:t xml:space="preserve">Након кључне речи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>дефини</w:t>
      </w:r>
      <w:r w:rsidR="00CE79E6">
        <w:rPr>
          <w:lang w:val="sr-Cyrl-RS"/>
        </w:rPr>
        <w:t xml:space="preserve">шу се неопходни параметри за аутентификацију помоћу </w:t>
      </w:r>
      <w:r w:rsidR="00CE79E6">
        <w:rPr>
          <w:lang w:val="en-US"/>
        </w:rPr>
        <w:t xml:space="preserve">JWT </w:t>
      </w:r>
      <w:r w:rsidR="00CE79E6">
        <w:rPr>
          <w:lang w:val="sr-Cyrl-RS"/>
        </w:rPr>
        <w:t xml:space="preserve">токена. </w:t>
      </w:r>
      <w:r w:rsidR="00D8405D">
        <w:rPr>
          <w:lang w:val="sr-Cyrl-RS"/>
        </w:rPr>
        <w:t>Пре навођења назива и вредности тврдње, потребно је нагласити ког је она типа, а у</w:t>
      </w:r>
      <w:r w:rsidR="00CE79E6">
        <w:rPr>
          <w:lang w:val="sr-Cyrl-RS"/>
        </w:rPr>
        <w:t xml:space="preserve">колико је тврдња везана за </w:t>
      </w:r>
      <w:r w:rsidR="008A3656">
        <w:rPr>
          <w:lang w:val="sr-Cyrl-RS"/>
        </w:rPr>
        <w:t>обележје</w:t>
      </w:r>
      <w:r w:rsidR="00CE79E6">
        <w:rPr>
          <w:lang w:val="sr-Cyrl-RS"/>
        </w:rPr>
        <w:t xml:space="preserve">, неопходно је навести кључну реч </w:t>
      </w:r>
      <w:r w:rsidR="00CE79E6">
        <w:rPr>
          <w:i/>
          <w:lang w:val="en-US"/>
        </w:rPr>
        <w:t>attribute.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915C0" w:rsidRPr="00A43182" w14:paraId="52000532" w14:textId="77777777" w:rsidTr="007915C0">
        <w:tc>
          <w:tcPr>
            <w:tcW w:w="8872" w:type="dxa"/>
          </w:tcPr>
          <w:p w14:paraId="4DC9ED8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B6F6EE2" w14:textId="77777777" w:rsidR="00FF6C27" w:rsidRPr="00A43182" w:rsidRDefault="000266D8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</w:p>
          <w:p w14:paraId="1602362E" w14:textId="0CFDBB6E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266D8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7483461B" w14:textId="6DE53B34" w:rsidR="000266D8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266D8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6B256E3F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16034B3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17695F3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076797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C1F158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6F89146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8E0E77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71CD30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7D813FF" w14:textId="680B56CE" w:rsid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160E1061" w14:textId="77777777" w:rsidR="007A1B5E" w:rsidRPr="00A43182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17840BC9" w14:textId="2A283DB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4F7137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entity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3FC4D1F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CB7060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tableName: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"users"</w:t>
            </w:r>
          </w:p>
          <w:p w14:paraId="146F47F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 </w:t>
            </w:r>
          </w:p>
          <w:p w14:paraId="0C276C6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5F755C7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346926E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41067EC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</w:p>
          <w:p w14:paraId="313A72BC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2A5052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668C92B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credential</w:t>
            </w:r>
          </w:p>
          <w:p w14:paraId="39E487E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0F3DE56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496ADBB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3393CEC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48716F9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42D26A3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"firstName"</w:t>
            </w:r>
          </w:p>
          <w:p w14:paraId="1D40A31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3BD28D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"first_name"</w:t>
            </w:r>
          </w:p>
          <w:p w14:paraId="1AD442C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5C13A0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814070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"lastName"</w:t>
            </w:r>
          </w:p>
          <w:p w14:paraId="335EF18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C63F13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"last_name"</w:t>
            </w:r>
          </w:p>
          <w:p w14:paraId="01291DB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2166272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66F836E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B5EB19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role:</w:t>
            </w:r>
          </w:p>
          <w:p w14:paraId="508C5E3D" w14:textId="77777777" w:rsidR="000F7AB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AD0C207" w14:textId="0E8D9E3D" w:rsidR="000266D8" w:rsidRPr="00A43182" w:rsidRDefault="000F7AB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[ </w:t>
            </w:r>
          </w:p>
          <w:p w14:paraId="15B0794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2E28B65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6AE7E78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5DA9B0D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F1BB36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41A7ECAB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622F451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"name"</w:t>
            </w:r>
          </w:p>
          <w:p w14:paraId="4A7A95E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BD616EF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3F3AC25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4C3F471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"admin"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]</w:t>
            </w:r>
          </w:p>
          <w:p w14:paraId="32965CD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4D74CC7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4D4F70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jwt:</w:t>
            </w:r>
          </w:p>
          <w:p w14:paraId="4916974C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signatureAlgorithm: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"HS512"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2B715D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"somesecret"</w:t>
            </w:r>
          </w:p>
          <w:p w14:paraId="493233C6" w14:textId="77777777" w:rsidR="007A1B5E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claims: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4CD29FA" w14:textId="7BAF46A5" w:rsidR="000266D8" w:rsidRPr="00A43182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[</w:t>
            </w:r>
          </w:p>
          <w:p w14:paraId="0DD02C0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subject :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username},</w:t>
            </w:r>
          </w:p>
          <w:p w14:paraId="0634ADC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audience :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"AUDIENCE_WEB"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2DFA8FF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expirationTime :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"333"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0071E22F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issuer :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2BFEC45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PUBLIC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firstName :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firstName}</w:t>
            </w:r>
          </w:p>
          <w:p w14:paraId="67BE4DD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7630B401" w14:textId="11E8F422" w:rsidR="007A1B5E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30EA6B55" w14:textId="0A2A0811" w:rsidR="007A1B5E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09842688" w14:textId="38848683" w:rsidR="007A1B5E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4F29242F" w14:textId="77777777" w:rsidR="007A1B5E" w:rsidRPr="007A1B5E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6AC943C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controller:</w:t>
            </w:r>
          </w:p>
          <w:p w14:paraId="463A9D56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auth: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B2B6F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"AuthController"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0213F6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"/auth"</w:t>
            </w:r>
          </w:p>
          <w:p w14:paraId="268B067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endpoints: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</w:p>
          <w:p w14:paraId="3E83390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4B30884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REGISTRATION</w:t>
            </w:r>
          </w:p>
          <w:p w14:paraId="1FE9F75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"/registration"</w:t>
            </w:r>
          </w:p>
          <w:p w14:paraId="6DC2D11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"registration"</w:t>
            </w:r>
          </w:p>
          <w:p w14:paraId="65DC75A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559ABC9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2C42ECA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LOGIN</w:t>
            </w:r>
          </w:p>
          <w:p w14:paraId="1E7D10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"/login"</w:t>
            </w:r>
          </w:p>
          <w:p w14:paraId="3F01A9B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"login"</w:t>
            </w:r>
          </w:p>
          <w:p w14:paraId="3DD8388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2AFD809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5A3AE9C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LOGOUT</w:t>
            </w:r>
          </w:p>
          <w:p w14:paraId="2126AD9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"/logout"</w:t>
            </w:r>
          </w:p>
          <w:p w14:paraId="63DD515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"logout"</w:t>
            </w:r>
          </w:p>
          <w:p w14:paraId="3C86634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5E5084B5" w14:textId="0A9A76A1" w:rsidR="007915C0" w:rsidRPr="00A43182" w:rsidRDefault="000266D8" w:rsidP="00D06B4E">
            <w:pPr>
              <w:pStyle w:val="Labelaslike"/>
              <w:jc w:val="both"/>
              <w:rPr>
                <w:i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</w:tc>
      </w:tr>
    </w:tbl>
    <w:p w14:paraId="0B57F619" w14:textId="79449647" w:rsidR="007915C0" w:rsidRPr="00A43182" w:rsidRDefault="007915C0" w:rsidP="007915C0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</w:t>
      </w:r>
      <w:r w:rsidR="009130BC" w:rsidRPr="00A43182">
        <w:rPr>
          <w:lang w:val="sr-Cyrl-RS"/>
        </w:rPr>
        <w:t>истинг 4.50</w:t>
      </w:r>
      <w:r w:rsidRPr="00A43182">
        <w:rPr>
          <w:lang w:val="sr-Cyrl-RS"/>
        </w:rPr>
        <w:t xml:space="preserve"> – </w:t>
      </w:r>
      <w:r w:rsidR="009130BC" w:rsidRPr="00A43182">
        <w:rPr>
          <w:lang w:val="sr-Cyrl-RS"/>
        </w:rPr>
        <w:t xml:space="preserve">Пример модела веб апликације са конфигурисаним безбедносним механизмом </w:t>
      </w:r>
      <w:r w:rsidR="009130BC" w:rsidRPr="00A43182">
        <w:rPr>
          <w:i/>
          <w:lang w:val="sr-Cyrl-RS"/>
        </w:rPr>
        <w:t xml:space="preserve">JWT </w:t>
      </w:r>
      <w:r w:rsidR="009130BC" w:rsidRPr="00A43182">
        <w:rPr>
          <w:lang w:val="sr-Cyrl-RS"/>
        </w:rPr>
        <w:t xml:space="preserve">у радном оквиру </w:t>
      </w:r>
      <w:r w:rsidR="009130BC" w:rsidRPr="00A43182">
        <w:rPr>
          <w:i/>
          <w:lang w:val="sr-Cyrl-RS"/>
        </w:rPr>
        <w:t>Spring</w:t>
      </w:r>
    </w:p>
    <w:p w14:paraId="13E3CB7B" w14:textId="77777777" w:rsidR="00481370" w:rsidRPr="00A43182" w:rsidRDefault="00481370">
      <w:pPr>
        <w:pStyle w:val="Heading3"/>
        <w:rPr>
          <w:i/>
        </w:rPr>
        <w:pPrChange w:id="915" w:author="Jelena Hrnjak" w:date="2023-08-23T17:49:00Z">
          <w:pPr>
            <w:pStyle w:val="TOCHeading"/>
          </w:pPr>
        </w:pPrChange>
      </w:pPr>
      <w:bookmarkStart w:id="916" w:name="_Toc144322215"/>
      <w:r w:rsidRPr="00A43182">
        <w:t xml:space="preserve">Пример модела </w:t>
      </w:r>
      <w:r w:rsidRPr="00A43182">
        <w:rPr>
          <w:i/>
        </w:rPr>
        <w:t>Spring</w:t>
      </w:r>
      <w:r w:rsidRPr="00A43182">
        <w:t xml:space="preserve"> веб апликације са конфигурисаним безбедносним механизмом </w:t>
      </w:r>
      <w:r w:rsidRPr="00A43182">
        <w:rPr>
          <w:i/>
        </w:rPr>
        <w:t>OAuth2</w:t>
      </w:r>
      <w:bookmarkEnd w:id="916"/>
    </w:p>
    <w:p w14:paraId="1DB95E85" w14:textId="12E80689" w:rsidR="007915C0" w:rsidRPr="00A43182" w:rsidRDefault="00481370" w:rsidP="00EC158F">
      <w:pPr>
        <w:pStyle w:val="Obiantekst"/>
        <w:rPr>
          <w:lang w:val="sr-Cyrl-RS"/>
        </w:rPr>
      </w:pPr>
      <w:r w:rsidRPr="00A43182">
        <w:rPr>
          <w:lang w:val="sr-Cyrl-RS"/>
        </w:rPr>
        <w:tab/>
        <w:t xml:space="preserve">Придржавањем </w:t>
      </w:r>
      <w:r w:rsidRPr="00A43182">
        <w:rPr>
          <w:i/>
          <w:lang w:val="sr-Cyrl-RS"/>
        </w:rPr>
        <w:t xml:space="preserve">OCL </w:t>
      </w:r>
      <w:r w:rsidRPr="00A43182">
        <w:rPr>
          <w:lang w:val="sr-Cyrl-RS"/>
        </w:rPr>
        <w:t xml:space="preserve">ограничења, за безбедносну конфигурацију </w:t>
      </w:r>
      <w:r w:rsidRPr="00A43182">
        <w:rPr>
          <w:i/>
          <w:lang w:val="sr-Cyrl-RS"/>
        </w:rPr>
        <w:t xml:space="preserve">OAuth2.0 </w:t>
      </w:r>
      <w:r w:rsidRPr="00A43182">
        <w:rPr>
          <w:lang w:val="sr-Cyrl-RS"/>
        </w:rPr>
        <w:t>мех</w:t>
      </w:r>
      <w:del w:id="917" w:author="Vladimir Dimitrieski" w:date="2023-08-13T10:49:00Z">
        <w:r w:rsidRPr="00A43182" w:rsidDel="00597775">
          <w:rPr>
            <w:lang w:val="sr-Cyrl-RS"/>
          </w:rPr>
          <w:delText>е</w:delText>
        </w:r>
      </w:del>
      <w:r w:rsidRPr="00A43182">
        <w:rPr>
          <w:lang w:val="sr-Cyrl-RS"/>
        </w:rPr>
        <w:t>анизма</w:t>
      </w:r>
      <w:r w:rsidR="00590B6E">
        <w:rPr>
          <w:lang w:val="sr-Cyrl-RS"/>
        </w:rPr>
        <w:t>,</w:t>
      </w:r>
      <w:r w:rsidRPr="00A43182">
        <w:rPr>
          <w:lang w:val="sr-Cyrl-RS"/>
        </w:rPr>
        <w:t xml:space="preserve"> нису дефинисани концепти </w:t>
      </w:r>
      <w:r w:rsidRPr="00A43182">
        <w:rPr>
          <w:i/>
          <w:lang w:val="sr-Cyrl-RS"/>
        </w:rPr>
        <w:t xml:space="preserve">User, Role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Authentication. </w:t>
      </w:r>
      <w:r w:rsidRPr="00A43182">
        <w:rPr>
          <w:lang w:val="sr-Cyrl-RS"/>
        </w:rPr>
        <w:t xml:space="preserve">При дефинисању концепта </w:t>
      </w:r>
      <w:r w:rsidRPr="00A43182">
        <w:rPr>
          <w:i/>
          <w:lang w:val="sr-Cyrl-RS"/>
        </w:rPr>
        <w:t>OAuth2</w:t>
      </w:r>
      <w:r w:rsidR="00EC158F" w:rsidRPr="00A43182">
        <w:rPr>
          <w:i/>
          <w:lang w:val="sr-Cyrl-RS"/>
        </w:rPr>
        <w:t xml:space="preserve">.0, </w:t>
      </w:r>
      <w:r w:rsidR="00EC158F" w:rsidRPr="00A43182">
        <w:rPr>
          <w:lang w:val="sr-Cyrl-RS"/>
        </w:rPr>
        <w:t xml:space="preserve">након кључне речи </w:t>
      </w:r>
      <w:r w:rsidR="00EC158F" w:rsidRPr="00A43182">
        <w:rPr>
          <w:i/>
          <w:lang w:val="sr-Cyrl-RS"/>
        </w:rPr>
        <w:t xml:space="preserve">providers </w:t>
      </w:r>
      <w:r w:rsidR="00EC158F" w:rsidRPr="00A43182">
        <w:rPr>
          <w:lang w:val="sr-Cyrl-RS"/>
        </w:rPr>
        <w:t>наведени су провајдери са свим неопходним обележјима.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915C0" w:rsidRPr="00A43182" w14:paraId="26ECA9B2" w14:textId="77777777" w:rsidTr="00D30303">
        <w:tc>
          <w:tcPr>
            <w:tcW w:w="8872" w:type="dxa"/>
          </w:tcPr>
          <w:p w14:paraId="482027C2" w14:textId="4C823358" w:rsidR="00D06B4E" w:rsidRPr="00A43182" w:rsidRDefault="00EC158F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i/>
                <w:lang w:val="sr-Cyrl-RS"/>
              </w:rPr>
              <w:t xml:space="preserve">      </w:t>
            </w:r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32C860C" w14:textId="77777777" w:rsidR="00DD32C9" w:rsidRPr="00A43182" w:rsidRDefault="00D06B4E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</w:p>
          <w:p w14:paraId="5BD2FDC4" w14:textId="3E1F6AC1" w:rsidR="00DD32C9" w:rsidRPr="00A43182" w:rsidRDefault="00DD32C9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04FB3E88" w14:textId="485E36A6" w:rsidR="00D06B4E" w:rsidRPr="00A43182" w:rsidRDefault="00DD32C9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359A9497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06432CA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5A144381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66E80FB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8570435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6D495C16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325EBB5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745E27A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0E5569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73EF76FB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4B4733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OAuth2.0:</w:t>
            </w:r>
          </w:p>
          <w:p w14:paraId="59B504E2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providers: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[</w:t>
            </w:r>
          </w:p>
          <w:p w14:paraId="10892E4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{ </w:t>
            </w:r>
          </w:p>
          <w:p w14:paraId="79C0AA36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"google"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6F4ECCB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clientId: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3D10159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</w:p>
          <w:p w14:paraId="2D1939F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3BD19917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2EAD175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"github"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357267FF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clientId: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010C6A19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</w:p>
          <w:p w14:paraId="544EE6FF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0D3E37BB" w14:textId="72009B07" w:rsidR="007915C0" w:rsidRPr="00A43182" w:rsidRDefault="00D06B4E" w:rsidP="00D06B4E">
            <w:pPr>
              <w:pStyle w:val="Labelaslike"/>
              <w:tabs>
                <w:tab w:val="left" w:pos="2743"/>
              </w:tabs>
              <w:jc w:val="both"/>
              <w:rPr>
                <w:i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]</w:t>
            </w:r>
          </w:p>
        </w:tc>
      </w:tr>
    </w:tbl>
    <w:p w14:paraId="2369ADA2" w14:textId="6208F0BB" w:rsidR="006B5B48" w:rsidRPr="00A43182" w:rsidRDefault="007915C0" w:rsidP="000A323D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Листинг 4.</w:t>
      </w:r>
      <w:r w:rsidR="009130BC" w:rsidRPr="00A43182">
        <w:rPr>
          <w:lang w:val="sr-Cyrl-RS"/>
        </w:rPr>
        <w:t>51</w:t>
      </w:r>
      <w:r w:rsidRPr="00A43182">
        <w:rPr>
          <w:lang w:val="sr-Cyrl-RS"/>
        </w:rPr>
        <w:t xml:space="preserve"> – </w:t>
      </w:r>
      <w:r w:rsidR="009130BC" w:rsidRPr="00A43182">
        <w:rPr>
          <w:lang w:val="sr-Cyrl-RS"/>
        </w:rPr>
        <w:t xml:space="preserve">Пример модела веб апликације са конфигурисаним безбедносним механизмом </w:t>
      </w:r>
      <w:r w:rsidR="00C25CA7" w:rsidRPr="00A43182">
        <w:rPr>
          <w:i/>
          <w:lang w:val="sr-Cyrl-RS"/>
        </w:rPr>
        <w:t>OAuth2.0</w:t>
      </w:r>
      <w:r w:rsidR="006322FC" w:rsidRPr="00A43182">
        <w:rPr>
          <w:i/>
          <w:lang w:val="sr-Cyrl-RS"/>
        </w:rPr>
        <w:t xml:space="preserve"> </w:t>
      </w:r>
      <w:r w:rsidR="009130BC" w:rsidRPr="00A43182">
        <w:rPr>
          <w:i/>
          <w:lang w:val="sr-Cyrl-RS"/>
        </w:rPr>
        <w:t xml:space="preserve"> </w:t>
      </w:r>
      <w:r w:rsidR="009130BC" w:rsidRPr="00A43182">
        <w:rPr>
          <w:lang w:val="sr-Cyrl-RS"/>
        </w:rPr>
        <w:t xml:space="preserve">у радном оквиру </w:t>
      </w:r>
      <w:r w:rsidR="009130BC" w:rsidRPr="00A43182">
        <w:rPr>
          <w:i/>
          <w:lang w:val="sr-Cyrl-RS"/>
        </w:rPr>
        <w:t>Spring</w:t>
      </w:r>
    </w:p>
    <w:p w14:paraId="250F2422" w14:textId="17D9A5ED" w:rsidR="0081776E" w:rsidRDefault="00442A6F" w:rsidP="00442A6F">
      <w:pPr>
        <w:pStyle w:val="Heading1"/>
        <w:rPr>
          <w:ins w:id="918" w:author="Jelena Hrnjak" w:date="2023-08-28T23:57:00Z"/>
          <w:lang w:val="en-US"/>
        </w:rPr>
      </w:pPr>
      <w:bookmarkStart w:id="919" w:name="_Toc144322216"/>
      <w:r w:rsidRPr="00A43182">
        <w:rPr>
          <w:lang w:val="sr-Cyrl-RS"/>
        </w:rPr>
        <w:lastRenderedPageBreak/>
        <w:t xml:space="preserve">Генерисање </w:t>
      </w:r>
      <w:r w:rsidR="00BC5B04">
        <w:rPr>
          <w:i/>
          <w:lang w:val="en-US"/>
        </w:rPr>
        <w:t xml:space="preserve">Spring </w:t>
      </w:r>
      <w:r w:rsidRPr="00A43182">
        <w:rPr>
          <w:lang w:val="sr-Cyrl-RS"/>
        </w:rPr>
        <w:t>веб апликација са безбедносном конфигурацијом</w:t>
      </w:r>
      <w:bookmarkEnd w:id="919"/>
    </w:p>
    <w:p w14:paraId="13BF3F0E" w14:textId="38063BA5" w:rsidR="0067236D" w:rsidRDefault="007D5AF7">
      <w:pPr>
        <w:pStyle w:val="BodyText"/>
        <w:ind w:firstLine="360"/>
        <w:rPr>
          <w:ins w:id="920" w:author="Jelena Hrnjak" w:date="2023-08-29T00:05:00Z"/>
          <w:lang w:val="sr-Cyrl-RS"/>
        </w:rPr>
        <w:pPrChange w:id="921" w:author="Jelena Hrnjak" w:date="2023-08-29T00:01:00Z">
          <w:pPr>
            <w:pStyle w:val="Heading1"/>
          </w:pPr>
        </w:pPrChange>
      </w:pPr>
      <w:ins w:id="922" w:author="Jelena Hrnjak" w:date="2023-08-29T00:04:00Z">
        <w:r>
          <w:rPr>
            <w:lang w:val="sr-Cyrl-RS"/>
          </w:rPr>
          <w:t>С обзиром да се</w:t>
        </w:r>
        <w:r>
          <w:rPr>
            <w:i/>
            <w:lang w:val="sr-Cyrl-RS"/>
          </w:rPr>
          <w:t xml:space="preserve"> </w:t>
        </w:r>
        <w:r>
          <w:rPr>
            <w:i/>
            <w:lang w:val="en-US"/>
          </w:rPr>
          <w:t xml:space="preserve">Spring </w:t>
        </w:r>
        <w:r>
          <w:rPr>
            <w:lang w:val="sr-Cyrl-RS"/>
          </w:rPr>
          <w:t xml:space="preserve">апликација може поделити у </w:t>
        </w:r>
        <w:r w:rsidR="000A2BF4">
          <w:rPr>
            <w:lang w:val="sr-Cyrl-RS"/>
          </w:rPr>
          <w:t>целине</w:t>
        </w:r>
        <w:r>
          <w:rPr>
            <w:lang w:val="sr-Cyrl-RS"/>
          </w:rPr>
          <w:t xml:space="preserve"> </w:t>
        </w:r>
      </w:ins>
      <w:ins w:id="923" w:author="Jelena Hrnjak" w:date="2023-08-29T00:11:00Z">
        <w:r w:rsidR="00E5042F">
          <w:rPr>
            <w:lang w:val="sr-Cyrl-RS"/>
          </w:rPr>
          <w:t xml:space="preserve">које су претходно описане </w:t>
        </w:r>
      </w:ins>
      <w:ins w:id="924" w:author="Jelena Hrnjak" w:date="2023-08-29T00:04:00Z">
        <w:r>
          <w:rPr>
            <w:lang w:val="sr-Cyrl-RS"/>
          </w:rPr>
          <w:t>и да постоји више подржаних без</w:t>
        </w:r>
      </w:ins>
      <w:ins w:id="925" w:author="Jelena Hrnjak" w:date="2023-08-29T00:05:00Z">
        <w:r>
          <w:rPr>
            <w:lang w:val="sr-Cyrl-RS"/>
          </w:rPr>
          <w:t>бедносних механизама,</w:t>
        </w:r>
      </w:ins>
      <w:ins w:id="926" w:author="Jelena Hrnjak" w:date="2023-08-29T00:09:00Z">
        <w:r w:rsidR="000A2BF4">
          <w:rPr>
            <w:lang w:val="sr-Cyrl-RS"/>
          </w:rPr>
          <w:t xml:space="preserve"> ради прегледности</w:t>
        </w:r>
      </w:ins>
      <w:ins w:id="927" w:author="Jelena Hrnjak" w:date="2023-08-29T00:05:00Z">
        <w:r>
          <w:rPr>
            <w:lang w:val="sr-Cyrl-RS"/>
          </w:rPr>
          <w:t xml:space="preserve"> </w:t>
        </w:r>
      </w:ins>
      <w:ins w:id="928" w:author="Jelena Hrnjak" w:date="2023-08-29T00:09:00Z">
        <w:r w:rsidR="000A2BF4">
          <w:rPr>
            <w:lang w:val="sr-Cyrl-RS"/>
          </w:rPr>
          <w:t xml:space="preserve">је </w:t>
        </w:r>
      </w:ins>
      <w:ins w:id="929" w:author="Jelena Hrnjak" w:date="2023-08-29T00:05:00Z">
        <w:r w:rsidR="000A2BF4">
          <w:rPr>
            <w:lang w:val="sr-Cyrl-RS"/>
          </w:rPr>
          <w:t>развијено</w:t>
        </w:r>
        <w:r w:rsidR="00E83C85">
          <w:rPr>
            <w:lang w:val="sr-Cyrl-RS"/>
          </w:rPr>
          <w:t xml:space="preserve"> више генератора</w:t>
        </w:r>
      </w:ins>
      <w:ins w:id="930" w:author="Jelena Hrnjak" w:date="2023-08-29T00:03:00Z">
        <w:r w:rsidR="00A27324">
          <w:rPr>
            <w:lang w:val="sr-Cyrl-RS"/>
          </w:rPr>
          <w:t xml:space="preserve">. </w:t>
        </w:r>
      </w:ins>
      <w:ins w:id="931" w:author="Jelena Hrnjak" w:date="2023-08-29T00:04:00Z">
        <w:r>
          <w:rPr>
            <w:lang w:val="sr-Cyrl-RS"/>
          </w:rPr>
          <w:t>Развијени су следећи генератори:</w:t>
        </w:r>
      </w:ins>
    </w:p>
    <w:p w14:paraId="6F541516" w14:textId="79185DB4" w:rsidR="00E83C85" w:rsidRDefault="00E5042F">
      <w:pPr>
        <w:pStyle w:val="BodyText"/>
        <w:numPr>
          <w:ilvl w:val="0"/>
          <w:numId w:val="34"/>
        </w:numPr>
        <w:rPr>
          <w:ins w:id="932" w:author="Jelena Hrnjak" w:date="2023-08-29T00:11:00Z"/>
          <w:lang w:val="sr-Cyrl-RS"/>
        </w:rPr>
        <w:pPrChange w:id="933" w:author="Jelena Hrnjak" w:date="2023-08-29T00:05:00Z">
          <w:pPr>
            <w:pStyle w:val="Heading1"/>
          </w:pPr>
        </w:pPrChange>
      </w:pPr>
      <w:ins w:id="934" w:author="Jelena Hrnjak" w:date="2023-08-29T00:11:00Z">
        <w:r>
          <w:rPr>
            <w:lang w:val="sr-Cyrl-RS"/>
          </w:rPr>
          <w:t>г</w:t>
        </w:r>
      </w:ins>
      <w:ins w:id="935" w:author="Jelena Hrnjak" w:date="2023-08-29T00:06:00Z">
        <w:r w:rsidR="00E83C85">
          <w:rPr>
            <w:lang w:val="sr-Cyrl-RS"/>
          </w:rPr>
          <w:t xml:space="preserve">енератор </w:t>
        </w:r>
      </w:ins>
      <w:ins w:id="936" w:author="Jelena Hrnjak" w:date="2023-08-29T00:11:00Z">
        <w:r>
          <w:rPr>
            <w:lang w:val="sr-Cyrl-RS"/>
          </w:rPr>
          <w:t>статичких датотека,</w:t>
        </w:r>
      </w:ins>
    </w:p>
    <w:p w14:paraId="36CFB542" w14:textId="4CDE3101" w:rsidR="00E5042F" w:rsidRDefault="00E5042F">
      <w:pPr>
        <w:pStyle w:val="BodyText"/>
        <w:numPr>
          <w:ilvl w:val="0"/>
          <w:numId w:val="34"/>
        </w:numPr>
        <w:rPr>
          <w:ins w:id="937" w:author="Jelena Hrnjak" w:date="2023-08-29T00:11:00Z"/>
          <w:lang w:val="sr-Cyrl-RS"/>
        </w:rPr>
        <w:pPrChange w:id="938" w:author="Jelena Hrnjak" w:date="2023-08-29T00:05:00Z">
          <w:pPr>
            <w:pStyle w:val="Heading1"/>
          </w:pPr>
        </w:pPrChange>
      </w:pPr>
      <w:ins w:id="939" w:author="Jelena Hrnjak" w:date="2023-08-29T00:11:00Z">
        <w:r>
          <w:rPr>
            <w:lang w:val="sr-Cyrl-RS"/>
          </w:rPr>
          <w:t xml:space="preserve">генератор </w:t>
        </w:r>
      </w:ins>
      <w:ins w:id="940" w:author="Jelena Hrnjak" w:date="2023-08-29T00:12:00Z">
        <w:r w:rsidR="00B60C05">
          <w:rPr>
            <w:lang w:val="sr-Cyrl-RS"/>
          </w:rPr>
          <w:t xml:space="preserve">општих </w:t>
        </w:r>
      </w:ins>
      <w:ins w:id="941" w:author="Jelena Hrnjak" w:date="2023-08-29T00:11:00Z">
        <w:r w:rsidR="00B60C05">
          <w:rPr>
            <w:lang w:val="sr-Cyrl-RS"/>
          </w:rPr>
          <w:t>конфигурационих фајлова,</w:t>
        </w:r>
      </w:ins>
    </w:p>
    <w:p w14:paraId="6111017E" w14:textId="6FF5206B" w:rsidR="001A009E" w:rsidRDefault="003E70BE" w:rsidP="00610971">
      <w:pPr>
        <w:pStyle w:val="BodyText"/>
        <w:numPr>
          <w:ilvl w:val="0"/>
          <w:numId w:val="34"/>
        </w:numPr>
        <w:rPr>
          <w:ins w:id="942" w:author="Jelena Hrnjak" w:date="2023-08-29T01:15:00Z"/>
          <w:lang w:val="sr-Cyrl-RS"/>
        </w:rPr>
        <w:pPrChange w:id="943" w:author="Jelena Hrnjak" w:date="2023-08-29T00:05:00Z">
          <w:pPr>
            <w:pStyle w:val="Heading1"/>
          </w:pPr>
        </w:pPrChange>
      </w:pPr>
      <w:ins w:id="944" w:author="Jelena Hrnjak" w:date="2023-08-29T01:14:00Z">
        <w:r>
          <w:rPr>
            <w:lang w:val="sr-Cyrl-RS"/>
          </w:rPr>
          <w:t>генератор слоја који моделује податке из базе података,</w:t>
        </w:r>
      </w:ins>
      <w:r w:rsidR="001A009E" w:rsidRPr="001A009E">
        <w:rPr>
          <w:lang w:val="sr-Cyrl-RS"/>
        </w:rPr>
        <w:t xml:space="preserve"> </w:t>
      </w:r>
    </w:p>
    <w:p w14:paraId="6A19FEC9" w14:textId="21FF603E" w:rsidR="003E70BE" w:rsidRPr="001A009E" w:rsidRDefault="001A009E" w:rsidP="001A009E">
      <w:pPr>
        <w:pStyle w:val="BodyText"/>
        <w:numPr>
          <w:ilvl w:val="0"/>
          <w:numId w:val="34"/>
        </w:numPr>
        <w:rPr>
          <w:ins w:id="945" w:author="Jelena Hrnjak" w:date="2023-08-29T01:14:00Z"/>
          <w:lang w:val="sr-Cyrl-RS"/>
        </w:rPr>
        <w:pPrChange w:id="946" w:author="Jelena Hrnjak" w:date="2023-08-29T00:05:00Z">
          <w:pPr>
            <w:pStyle w:val="Heading1"/>
          </w:pPr>
        </w:pPrChange>
      </w:pPr>
      <w:ins w:id="947" w:author="Jelena Hrnjak" w:date="2023-08-29T01:15:00Z">
        <w:r>
          <w:rPr>
            <w:lang w:val="sr-Cyrl-RS"/>
          </w:rPr>
          <w:t>генератор пословне логике,</w:t>
        </w:r>
      </w:ins>
    </w:p>
    <w:p w14:paraId="5D56C4BD" w14:textId="42B2FBCE" w:rsidR="003E70BE" w:rsidRDefault="003E70BE">
      <w:pPr>
        <w:pStyle w:val="BodyText"/>
        <w:numPr>
          <w:ilvl w:val="0"/>
          <w:numId w:val="34"/>
        </w:numPr>
        <w:rPr>
          <w:ins w:id="948" w:author="Jelena Hrnjak" w:date="2023-08-29T01:14:00Z"/>
          <w:lang w:val="sr-Cyrl-RS"/>
        </w:rPr>
        <w:pPrChange w:id="949" w:author="Jelena Hrnjak" w:date="2023-08-29T00:05:00Z">
          <w:pPr>
            <w:pStyle w:val="Heading1"/>
          </w:pPr>
        </w:pPrChange>
      </w:pPr>
      <w:ins w:id="950" w:author="Jelena Hrnjak" w:date="2023-08-29T01:14:00Z">
        <w:r>
          <w:rPr>
            <w:lang w:val="sr-Cyrl-RS"/>
          </w:rPr>
          <w:t>генератор конфигурационих фајлова за основну аутентификацију,</w:t>
        </w:r>
      </w:ins>
    </w:p>
    <w:p w14:paraId="6772F576" w14:textId="0769875C" w:rsidR="003E70BE" w:rsidRPr="003E70BE" w:rsidRDefault="003E70BE">
      <w:pPr>
        <w:pStyle w:val="BodyText"/>
        <w:numPr>
          <w:ilvl w:val="0"/>
          <w:numId w:val="34"/>
        </w:numPr>
        <w:rPr>
          <w:ins w:id="951" w:author="Jelena Hrnjak" w:date="2023-08-29T01:15:00Z"/>
          <w:lang w:val="sr-Cyrl-RS"/>
          <w:rPrChange w:id="952" w:author="Jelena Hrnjak" w:date="2023-08-29T01:15:00Z">
            <w:rPr>
              <w:ins w:id="953" w:author="Jelena Hrnjak" w:date="2023-08-29T01:15:00Z"/>
              <w:i/>
              <w:lang w:val="en-US"/>
            </w:rPr>
          </w:rPrChange>
        </w:rPr>
        <w:pPrChange w:id="954" w:author="Jelena Hrnjak" w:date="2023-08-29T00:05:00Z">
          <w:pPr>
            <w:pStyle w:val="Heading1"/>
          </w:pPr>
        </w:pPrChange>
      </w:pPr>
      <w:ins w:id="955" w:author="Jelena Hrnjak" w:date="2023-08-29T01:14:00Z">
        <w:r>
          <w:rPr>
            <w:lang w:val="sr-Cyrl-RS"/>
          </w:rPr>
          <w:t xml:space="preserve">генератор конфигурационих фајлова за стандард </w:t>
        </w:r>
      </w:ins>
      <w:ins w:id="956" w:author="Jelena Hrnjak" w:date="2023-08-29T01:15:00Z">
        <w:r>
          <w:rPr>
            <w:i/>
            <w:lang w:val="en-US"/>
          </w:rPr>
          <w:t>JWT</w:t>
        </w:r>
        <w:r w:rsidR="00C91642">
          <w:rPr>
            <w:i/>
            <w:lang w:val="en-US"/>
          </w:rPr>
          <w:t xml:space="preserve"> </w:t>
        </w:r>
      </w:ins>
      <w:ins w:id="957" w:author="Jelena Hrnjak" w:date="2023-08-29T01:16:00Z">
        <w:r w:rsidR="00C91642">
          <w:rPr>
            <w:lang w:val="sr-Cyrl-RS"/>
          </w:rPr>
          <w:t>и</w:t>
        </w:r>
      </w:ins>
    </w:p>
    <w:p w14:paraId="7CB6CA4A" w14:textId="54CCDB92" w:rsidR="007D5AF7" w:rsidRPr="003E7094" w:rsidRDefault="00C91642">
      <w:pPr>
        <w:pStyle w:val="BodyText"/>
        <w:numPr>
          <w:ilvl w:val="0"/>
          <w:numId w:val="34"/>
        </w:numPr>
        <w:rPr>
          <w:ins w:id="958" w:author="Jelena Hrnjak" w:date="2023-08-29T01:17:00Z"/>
          <w:lang w:val="sr-Cyrl-RS"/>
          <w:rPrChange w:id="959" w:author="Jelena Hrnjak" w:date="2023-08-29T01:17:00Z">
            <w:rPr>
              <w:ins w:id="960" w:author="Jelena Hrnjak" w:date="2023-08-29T01:17:00Z"/>
              <w:i/>
              <w:lang w:val="en-US"/>
            </w:rPr>
          </w:rPrChange>
        </w:rPr>
        <w:pPrChange w:id="961" w:author="Jelena Hrnjak" w:date="2023-08-29T01:16:00Z">
          <w:pPr>
            <w:pStyle w:val="Heading1"/>
          </w:pPr>
        </w:pPrChange>
      </w:pPr>
      <w:ins w:id="962" w:author="Jelena Hrnjak" w:date="2023-08-29T01:16:00Z">
        <w:r>
          <w:rPr>
            <w:lang w:val="sr-Cyrl-RS"/>
          </w:rPr>
          <w:t xml:space="preserve">генератор конфигурационих фајлова за стандард </w:t>
        </w:r>
        <w:r>
          <w:rPr>
            <w:i/>
            <w:lang w:val="en-US"/>
          </w:rPr>
          <w:t>OAuth2.0.</w:t>
        </w:r>
      </w:ins>
    </w:p>
    <w:p w14:paraId="52105BDC" w14:textId="1F1536B7" w:rsidR="003E7094" w:rsidRDefault="0020721E">
      <w:pPr>
        <w:pStyle w:val="Obiantekst"/>
        <w:rPr>
          <w:lang w:val="sr-Cyrl-RS"/>
        </w:rPr>
        <w:pPrChange w:id="963" w:author="Jelena Hrnjak" w:date="2023-08-29T01:17:00Z">
          <w:pPr>
            <w:pStyle w:val="Heading1"/>
          </w:pPr>
        </w:pPrChange>
      </w:pPr>
      <w:ins w:id="964" w:author="Jelena Hrnjak" w:date="2023-08-29T01:18:00Z">
        <w:r>
          <w:rPr>
            <w:lang w:val="sr-Cyrl-RS"/>
          </w:rPr>
          <w:t>На основу</w:t>
        </w:r>
      </w:ins>
      <w:ins w:id="965" w:author="Jelena Hrnjak" w:date="2023-08-29T01:17:00Z">
        <w:r w:rsidR="003E7094" w:rsidRPr="003E7094">
          <w:rPr>
            <w:rPrChange w:id="966" w:author="Jelena Hrnjak" w:date="2023-08-29T01:17:00Z">
              <w:rPr>
                <w:lang w:val="sr-Cyrl-RS"/>
              </w:rPr>
            </w:rPrChange>
          </w:rPr>
          <w:t xml:space="preserve"> </w:t>
        </w:r>
      </w:ins>
      <w:ins w:id="967" w:author="Jelena Hrnjak" w:date="2023-08-29T01:18:00Z">
        <w:r w:rsidR="0082692E">
          <w:rPr>
            <w:lang w:val="sr-Cyrl-RS"/>
          </w:rPr>
          <w:t xml:space="preserve">података из </w:t>
        </w:r>
      </w:ins>
      <w:ins w:id="968" w:author="Jelena Hrnjak" w:date="2023-08-29T01:17:00Z">
        <w:r w:rsidR="003E7094" w:rsidRPr="003E7094">
          <w:rPr>
            <w:rPrChange w:id="969" w:author="Jelena Hrnjak" w:date="2023-08-29T01:17:00Z">
              <w:rPr>
                <w:lang w:val="sr-Cyrl-RS"/>
              </w:rPr>
            </w:rPrChange>
          </w:rPr>
          <w:t>модела</w:t>
        </w:r>
      </w:ins>
      <w:ins w:id="970" w:author="Jelena Hrnjak" w:date="2023-08-29T01:19:00Z">
        <w:r w:rsidR="0082692E">
          <w:rPr>
            <w:lang w:val="sr-Cyrl-RS"/>
          </w:rPr>
          <w:t xml:space="preserve"> </w:t>
        </w:r>
        <w:r w:rsidR="0082692E" w:rsidRPr="00FE3A56">
          <w:rPr>
            <w:i/>
            <w:rPrChange w:id="971" w:author="Jelena Hrnjak" w:date="2023-08-30T04:27:00Z">
              <w:rPr/>
            </w:rPrChange>
          </w:rPr>
          <w:t>Spring</w:t>
        </w:r>
        <w:r w:rsidR="0082692E" w:rsidRPr="00CD5B3B">
          <w:t xml:space="preserve"> веб апликациј</w:t>
        </w:r>
        <w:r w:rsidR="0082692E">
          <w:t>е</w:t>
        </w:r>
      </w:ins>
      <w:ins w:id="972" w:author="Jelena Hrnjak" w:date="2023-08-29T01:17:00Z">
        <w:r w:rsidR="003E7094" w:rsidRPr="003E7094">
          <w:rPr>
            <w:rPrChange w:id="973" w:author="Jelena Hrnjak" w:date="2023-08-29T01:17:00Z">
              <w:rPr>
                <w:lang w:val="sr-Cyrl-RS"/>
              </w:rPr>
            </w:rPrChange>
          </w:rPr>
          <w:t xml:space="preserve"> </w:t>
        </w:r>
      </w:ins>
      <w:ins w:id="974" w:author="Jelena Hrnjak" w:date="2023-08-29T01:18:00Z">
        <w:r>
          <w:rPr>
            <w:lang w:val="sr-Cyrl-RS"/>
          </w:rPr>
          <w:t>описаног у претходном поглављу,</w:t>
        </w:r>
        <w:r w:rsidR="0082692E">
          <w:rPr>
            <w:lang w:val="sr-Cyrl-RS"/>
          </w:rPr>
          <w:t xml:space="preserve"> генератори формирају излаз </w:t>
        </w:r>
      </w:ins>
      <w:ins w:id="975" w:author="Jelena Hrnjak" w:date="2023-08-29T01:20:00Z">
        <w:r w:rsidR="00FB3C2D">
          <w:rPr>
            <w:lang w:val="sr-Cyrl-RS"/>
          </w:rPr>
          <w:t>чиме се генерише</w:t>
        </w:r>
      </w:ins>
      <w:ins w:id="976" w:author="Jelena Hrnjak" w:date="2023-08-29T01:17:00Z">
        <w:r w:rsidR="003E7094" w:rsidRPr="003E7094">
          <w:rPr>
            <w:rPrChange w:id="977" w:author="Jelena Hrnjak" w:date="2023-08-29T01:17:00Z">
              <w:rPr>
                <w:lang w:val="sr-Cyrl-RS"/>
              </w:rPr>
            </w:rPrChange>
          </w:rPr>
          <w:t xml:space="preserve"> </w:t>
        </w:r>
      </w:ins>
      <w:ins w:id="978" w:author="Jelena Hrnjak" w:date="2023-08-29T01:20:00Z">
        <w:r w:rsidR="00FB3C2D">
          <w:rPr>
            <w:lang w:val="sr-Cyrl-RS"/>
          </w:rPr>
          <w:t xml:space="preserve">део по део </w:t>
        </w:r>
      </w:ins>
      <w:ins w:id="979" w:author="Jelena Hrnjak" w:date="2023-08-29T01:17:00Z">
        <w:r w:rsidR="003E7094" w:rsidRPr="003E7094">
          <w:rPr>
            <w:rPrChange w:id="980" w:author="Jelena Hrnjak" w:date="2023-08-29T01:17:00Z">
              <w:rPr>
                <w:i/>
                <w:lang w:val="en-US"/>
              </w:rPr>
            </w:rPrChange>
          </w:rPr>
          <w:t xml:space="preserve">Spring </w:t>
        </w:r>
        <w:r w:rsidR="003E7094" w:rsidRPr="003E7094">
          <w:rPr>
            <w:rPrChange w:id="981" w:author="Jelena Hrnjak" w:date="2023-08-29T01:17:00Z">
              <w:rPr>
                <w:lang w:val="sr-Cyrl-RS"/>
              </w:rPr>
            </w:rPrChange>
          </w:rPr>
          <w:t>веб апликациј</w:t>
        </w:r>
      </w:ins>
      <w:ins w:id="982" w:author="Jelena Hrnjak" w:date="2023-08-29T01:20:00Z">
        <w:r w:rsidR="00FB3C2D">
          <w:rPr>
            <w:lang w:val="sr-Cyrl-RS"/>
          </w:rPr>
          <w:t>е</w:t>
        </w:r>
      </w:ins>
      <w:ins w:id="983" w:author="Jelena Hrnjak" w:date="2023-08-29T01:17:00Z">
        <w:r w:rsidR="003E7094" w:rsidRPr="003E7094">
          <w:rPr>
            <w:rPrChange w:id="984" w:author="Jelena Hrnjak" w:date="2023-08-29T01:17:00Z">
              <w:rPr>
                <w:lang w:val="sr-Cyrl-RS"/>
              </w:rPr>
            </w:rPrChange>
          </w:rPr>
          <w:t xml:space="preserve"> са конфигурисаним одабраним безбедносним механизмом.</w:t>
        </w:r>
      </w:ins>
      <w:ins w:id="985" w:author="Jelena Hrnjak" w:date="2023-08-29T01:22:00Z">
        <w:r w:rsidR="00C948E2">
          <w:rPr>
            <w:lang w:val="sr-Cyrl-RS"/>
          </w:rPr>
          <w:t xml:space="preserve"> </w:t>
        </w:r>
      </w:ins>
      <w:ins w:id="986" w:author="Jelena Hrnjak" w:date="2023-08-30T04:28:00Z">
        <w:r w:rsidR="00FE3A56">
          <w:rPr>
            <w:lang w:val="sr-Cyrl-RS"/>
          </w:rPr>
          <w:t xml:space="preserve">Који генератори ће генерисати излазни код зависи од </w:t>
        </w:r>
      </w:ins>
      <w:ins w:id="987" w:author="Jelena Hrnjak" w:date="2023-08-29T01:22:00Z">
        <w:r w:rsidR="00C948E2">
          <w:rPr>
            <w:lang w:val="sr-Cyrl-RS"/>
          </w:rPr>
          <w:t>тога који су концепти дефинисани у моделу</w:t>
        </w:r>
      </w:ins>
      <w:ins w:id="988" w:author="Jelena Hrnjak" w:date="2023-08-29T01:23:00Z">
        <w:r w:rsidR="00C948E2">
          <w:rPr>
            <w:lang w:val="sr-Cyrl-RS"/>
          </w:rPr>
          <w:t xml:space="preserve">. </w:t>
        </w:r>
      </w:ins>
      <w:ins w:id="989" w:author="Jelena Hrnjak" w:date="2023-08-29T01:46:00Z">
        <w:r w:rsidR="00AB1311">
          <w:rPr>
            <w:lang w:val="sr-Cyrl-RS"/>
          </w:rPr>
          <w:t>Нпр. у</w:t>
        </w:r>
      </w:ins>
      <w:ins w:id="990" w:author="Jelena Hrnjak" w:date="2023-08-29T01:23:00Z">
        <w:r w:rsidR="00C948E2">
          <w:rPr>
            <w:lang w:val="sr-Cyrl-RS"/>
          </w:rPr>
          <w:t xml:space="preserve">колико је дефинисана основна аутентификација, генератори конфигурационих фајлова за стандарде </w:t>
        </w:r>
        <w:r w:rsidR="00C948E2">
          <w:rPr>
            <w:i/>
            <w:lang w:val="en-US"/>
          </w:rPr>
          <w:t xml:space="preserve">JWT </w:t>
        </w:r>
        <w:r w:rsidR="00C948E2">
          <w:rPr>
            <w:lang w:val="sr-Cyrl-RS"/>
          </w:rPr>
          <w:t xml:space="preserve">и </w:t>
        </w:r>
        <w:r w:rsidR="00C948E2">
          <w:rPr>
            <w:i/>
            <w:lang w:val="en-US"/>
          </w:rPr>
          <w:t>OAuth2</w:t>
        </w:r>
      </w:ins>
      <w:ins w:id="991" w:author="Jelena Hrnjak" w:date="2023-08-29T01:24:00Z">
        <w:r w:rsidR="00C948E2">
          <w:rPr>
            <w:i/>
            <w:lang w:val="en-US"/>
          </w:rPr>
          <w:t xml:space="preserve">.0 </w:t>
        </w:r>
        <w:r w:rsidR="009857BC">
          <w:rPr>
            <w:lang w:val="sr-Cyrl-RS"/>
          </w:rPr>
          <w:t>не</w:t>
        </w:r>
      </w:ins>
      <w:ins w:id="992" w:author="Jelena Hrnjak" w:date="2023-08-29T01:46:00Z">
        <w:r w:rsidR="00AB1311">
          <w:rPr>
            <w:lang w:val="sr-Cyrl-RS"/>
          </w:rPr>
          <w:t>ће имати излаз.</w:t>
        </w:r>
      </w:ins>
    </w:p>
    <w:p w14:paraId="0BE0DA5C" w14:textId="3B5751ED" w:rsidR="00BD4569" w:rsidRDefault="00BD4569" w:rsidP="00BD4569">
      <w:pPr>
        <w:pStyle w:val="Obiantekst"/>
        <w:ind w:firstLine="706"/>
        <w:rPr>
          <w:ins w:id="993" w:author="Jelena Hrnjak" w:date="2023-08-30T04:45:00Z"/>
          <w:lang w:val="sr-Cyrl-RS"/>
        </w:rPr>
      </w:pPr>
      <w:r>
        <w:rPr>
          <w:lang w:val="sr-Cyrl-RS"/>
        </w:rPr>
        <w:t xml:space="preserve">За конфигурацију сваког од безбедносних механизама, неопходно је генерисати класу </w:t>
      </w:r>
      <w:r>
        <w:rPr>
          <w:i/>
          <w:lang w:val="en-US"/>
        </w:rPr>
        <w:t xml:space="preserve">ApplicationSecurityConfig. </w:t>
      </w:r>
      <w:r>
        <w:rPr>
          <w:lang w:val="sr-Cyrl-RS"/>
        </w:rPr>
        <w:t xml:space="preserve">У овој класи конфигурише се аутентификација, односно на који начин ће се потрвђивати идентитет корисника (основна аутентификација, </w:t>
      </w:r>
      <w:r>
        <w:rPr>
          <w:i/>
          <w:lang w:val="en-US"/>
        </w:rPr>
        <w:t>JWT</w:t>
      </w:r>
      <w:r>
        <w:rPr>
          <w:lang w:val="sr-Cyrl-RS"/>
        </w:rPr>
        <w:t xml:space="preserve"> или </w:t>
      </w:r>
      <w:r>
        <w:rPr>
          <w:i/>
          <w:lang w:val="en-US"/>
        </w:rPr>
        <w:t>OAuth2.0</w:t>
      </w:r>
      <w:r>
        <w:rPr>
          <w:lang w:val="sr-Cyrl-RS"/>
        </w:rPr>
        <w:t>),</w:t>
      </w:r>
      <w:r>
        <w:rPr>
          <w:lang w:val="en-US"/>
        </w:rPr>
        <w:t xml:space="preserve"> </w:t>
      </w:r>
      <w:r w:rsidR="001C2B65">
        <w:rPr>
          <w:lang w:val="sr-Cyrl-RS"/>
        </w:rPr>
        <w:t>који корисници имају приступ одређеним деловима апликације, дефинишу се функционалности и ресурси којима је приступ дозвољен без успешне аутентификације</w:t>
      </w:r>
      <w:r w:rsidR="00977205">
        <w:rPr>
          <w:lang w:val="sr-Cyrl-RS"/>
        </w:rPr>
        <w:t xml:space="preserve"> и догађаји након неуспешне аутентификације.</w:t>
      </w:r>
      <w:r>
        <w:rPr>
          <w:lang w:val="sr-Cyrl-RS"/>
        </w:rPr>
        <w:t xml:space="preserve"> </w:t>
      </w:r>
    </w:p>
    <w:p w14:paraId="6B086D2D" w14:textId="6F6CC72A" w:rsidR="003E08F7" w:rsidRPr="00E515B5" w:rsidRDefault="003E08F7">
      <w:pPr>
        <w:pStyle w:val="Obiantekst"/>
        <w:rPr>
          <w:ins w:id="994" w:author="Jelena Hrnjak" w:date="2023-08-29T01:49:00Z"/>
          <w:lang w:val="sr-Cyrl-RS"/>
        </w:rPr>
        <w:pPrChange w:id="995" w:author="Jelena Hrnjak" w:date="2023-08-29T01:17:00Z">
          <w:pPr>
            <w:pStyle w:val="Heading1"/>
          </w:pPr>
        </w:pPrChange>
      </w:pPr>
      <w:ins w:id="996" w:author="Jelena Hrnjak" w:date="2023-08-30T04:45:00Z">
        <w:r>
          <w:tab/>
          <w:t xml:space="preserve">У наставку поглавља описани су генератори и дати су примери шаблона и генерисаног кода. </w:t>
        </w:r>
      </w:ins>
      <w:ins w:id="997" w:author="Jelena Hrnjak" w:date="2023-08-30T04:46:00Z">
        <w:r>
          <w:t xml:space="preserve">Приказани примери су генерисани на сонову модела описаних у поглављу </w:t>
        </w:r>
      </w:ins>
      <w:ins w:id="998" w:author="Jelena Hrnjak" w:date="2023-08-30T04:45:00Z">
        <w:r>
          <w:t xml:space="preserve"> </w:t>
        </w:r>
      </w:ins>
      <w:ins w:id="999" w:author="Jelena Hrnjak" w:date="2023-08-30T04:47:00Z">
        <w:r w:rsidR="004E2333">
          <w:rPr>
            <w:lang w:val="sr-Cyrl-RS"/>
          </w:rPr>
          <w:t>„</w:t>
        </w:r>
        <w:r w:rsidR="00121DBE" w:rsidRPr="00A43182">
          <w:t xml:space="preserve">Примери модела описаних наменским језиком </w:t>
        </w:r>
        <w:r w:rsidR="00121DBE" w:rsidRPr="00A43182">
          <w:rPr>
            <w:i/>
          </w:rPr>
          <w:t>securityDSL</w:t>
        </w:r>
        <w:r w:rsidR="004E2333">
          <w:rPr>
            <w:i/>
            <w:lang w:val="sr-Cyrl-RS"/>
          </w:rPr>
          <w:t xml:space="preserve">“. </w:t>
        </w:r>
      </w:ins>
      <w:ins w:id="1000" w:author="Jelena Hrnjak" w:date="2023-08-30T04:48:00Z">
        <w:r w:rsidR="00A95162">
          <w:rPr>
            <w:lang w:val="sr-Cyrl-RS"/>
          </w:rPr>
          <w:t xml:space="preserve">Концепт </w:t>
        </w:r>
        <w:r w:rsidR="00A95162">
          <w:rPr>
            <w:i/>
            <w:lang w:val="en-US"/>
          </w:rPr>
          <w:t xml:space="preserve">Application </w:t>
        </w:r>
        <w:r w:rsidR="00A95162">
          <w:rPr>
            <w:lang w:val="sr-Cyrl-RS"/>
          </w:rPr>
          <w:t>је дефинисан исто за сваки пример, те неће бити наглашено на који се пример односи.</w:t>
        </w:r>
      </w:ins>
    </w:p>
    <w:p w14:paraId="10AF4BE6" w14:textId="648CE77D" w:rsidR="00247BC1" w:rsidRDefault="00247BC1">
      <w:pPr>
        <w:pStyle w:val="Heading2"/>
        <w:rPr>
          <w:ins w:id="1001" w:author="Jelena Hrnjak" w:date="2023-08-29T01:54:00Z"/>
          <w:lang w:val="sr-Cyrl-RS"/>
        </w:rPr>
        <w:pPrChange w:id="1002" w:author="Jelena Hrnjak" w:date="2023-08-29T01:52:00Z">
          <w:pPr>
            <w:pStyle w:val="Heading1"/>
          </w:pPr>
        </w:pPrChange>
      </w:pPr>
      <w:bookmarkStart w:id="1003" w:name="_Toc144322217"/>
      <w:ins w:id="1004" w:author="Jelena Hrnjak" w:date="2023-08-29T01:46:00Z">
        <w:r>
          <w:rPr>
            <w:lang w:val="sr-Cyrl-RS"/>
          </w:rPr>
          <w:t>Генератор статичких датотека</w:t>
        </w:r>
      </w:ins>
      <w:bookmarkEnd w:id="1003"/>
    </w:p>
    <w:p w14:paraId="0C999F93" w14:textId="5F3FA763" w:rsidR="00FD162E" w:rsidRDefault="00FD162E">
      <w:pPr>
        <w:pStyle w:val="BodyText"/>
        <w:rPr>
          <w:ins w:id="1005" w:author="Jelena Hrnjak" w:date="2023-08-29T02:09:00Z"/>
          <w:lang w:val="sr-Cyrl-RS"/>
        </w:rPr>
        <w:pPrChange w:id="1006" w:author="Jelena Hrnjak" w:date="2023-08-29T01:54:00Z">
          <w:pPr>
            <w:pStyle w:val="Heading1"/>
          </w:pPr>
        </w:pPrChange>
      </w:pPr>
      <w:ins w:id="1007" w:author="Jelena Hrnjak" w:date="2023-08-29T01:54:00Z">
        <w:r>
          <w:rPr>
            <w:lang w:val="sr-Cyrl-RS"/>
          </w:rPr>
          <w:t>Статичке датотеке представљају датотеке за чије генерисање нису потребни парамтери из м</w:t>
        </w:r>
        <w:r w:rsidR="00A00D89">
          <w:rPr>
            <w:lang w:val="sr-Cyrl-RS"/>
          </w:rPr>
          <w:t>одела или су потребни само делови мета</w:t>
        </w:r>
      </w:ins>
      <w:ins w:id="1008" w:author="Jelena Hrnjak" w:date="2023-08-30T04:39:00Z">
        <w:r w:rsidR="00A00D89">
          <w:rPr>
            <w:lang w:val="sr-Cyrl-RS"/>
          </w:rPr>
          <w:t>-података апликације</w:t>
        </w:r>
      </w:ins>
      <w:ins w:id="1009" w:author="Jelena Hrnjak" w:date="2023-08-29T01:54:00Z">
        <w:r>
          <w:rPr>
            <w:lang w:val="sr-Cyrl-RS"/>
          </w:rPr>
          <w:t>.</w:t>
        </w:r>
      </w:ins>
      <w:ins w:id="1010" w:author="Jelena Hrnjak" w:date="2023-08-29T01:55:00Z">
        <w:r>
          <w:rPr>
            <w:lang w:val="sr-Cyrl-RS"/>
          </w:rPr>
          <w:t xml:space="preserve"> С </w:t>
        </w:r>
        <w:r w:rsidR="00E15959">
          <w:rPr>
            <w:lang w:val="sr-Cyrl-RS"/>
          </w:rPr>
          <w:t xml:space="preserve">обзиром да се конфигурација </w:t>
        </w:r>
        <w:r w:rsidR="00E15959">
          <w:rPr>
            <w:i/>
            <w:lang w:val="en-US"/>
          </w:rPr>
          <w:t>Spring</w:t>
        </w:r>
        <w:r w:rsidR="00E15959">
          <w:rPr>
            <w:i/>
            <w:lang w:val="sr-Cyrl-RS"/>
          </w:rPr>
          <w:t xml:space="preserve"> </w:t>
        </w:r>
        <w:r w:rsidR="00E15959">
          <w:rPr>
            <w:i/>
            <w:lang w:val="en-US"/>
          </w:rPr>
          <w:t xml:space="preserve">Boot </w:t>
        </w:r>
        <w:r w:rsidR="00E15959">
          <w:rPr>
            <w:lang w:val="sr-Cyrl-RS"/>
          </w:rPr>
          <w:t>апликација врши помоћу ала</w:t>
        </w:r>
      </w:ins>
      <w:ins w:id="1011" w:author="Jelena Hrnjak" w:date="2023-08-29T01:56:00Z">
        <w:r w:rsidR="00E15959">
          <w:rPr>
            <w:lang w:val="sr-Cyrl-RS"/>
          </w:rPr>
          <w:t>та</w:t>
        </w:r>
      </w:ins>
      <w:ins w:id="1012" w:author="Jelena Hrnjak" w:date="2023-08-29T01:55:00Z">
        <w:r w:rsidR="00E15959">
          <w:rPr>
            <w:lang w:val="sr-Cyrl-RS"/>
          </w:rPr>
          <w:t xml:space="preserve"> </w:t>
        </w:r>
      </w:ins>
      <w:ins w:id="1013" w:author="Jelena Hrnjak" w:date="2023-08-29T01:56:00Z">
        <w:r w:rsidR="00E15959">
          <w:rPr>
            <w:i/>
            <w:lang w:val="en-US"/>
          </w:rPr>
          <w:t>Maven</w:t>
        </w:r>
        <w:r w:rsidR="00BB6755">
          <w:rPr>
            <w:lang w:val="sr-Cyrl-RS"/>
          </w:rPr>
          <w:t xml:space="preserve">, </w:t>
        </w:r>
      </w:ins>
      <w:ins w:id="1014" w:author="Jelena Hrnjak" w:date="2023-08-29T01:59:00Z">
        <w:r w:rsidR="0055160E">
          <w:rPr>
            <w:lang w:val="sr-Cyrl-RS"/>
          </w:rPr>
          <w:t>генериса</w:t>
        </w:r>
      </w:ins>
      <w:ins w:id="1015" w:author="Jelena Hrnjak" w:date="2023-08-29T02:03:00Z">
        <w:r w:rsidR="0055160E">
          <w:rPr>
            <w:lang w:val="sr-Cyrl-RS"/>
          </w:rPr>
          <w:t xml:space="preserve">ње </w:t>
        </w:r>
      </w:ins>
      <w:ins w:id="1016" w:author="Jelena Hrnjak" w:date="2023-08-29T01:59:00Z">
        <w:r w:rsidR="00BB6755">
          <w:rPr>
            <w:lang w:val="sr-Cyrl-RS"/>
          </w:rPr>
          <w:t xml:space="preserve">датотека </w:t>
        </w:r>
      </w:ins>
      <w:ins w:id="1017" w:author="Jelena Hrnjak" w:date="2023-08-29T02:04:00Z">
        <w:r w:rsidR="00302802">
          <w:rPr>
            <w:i/>
            <w:lang w:val="en-US"/>
          </w:rPr>
          <w:t>MavenWrapperDownloader.java</w:t>
        </w:r>
        <w:r w:rsidR="00302802">
          <w:rPr>
            <w:lang w:val="en-US"/>
          </w:rPr>
          <w:t xml:space="preserve">, </w:t>
        </w:r>
        <w:r w:rsidR="00302802">
          <w:rPr>
            <w:i/>
            <w:lang w:val="en-US"/>
          </w:rPr>
          <w:t>maven-wrapper.properties</w:t>
        </w:r>
        <w:r w:rsidR="00302802">
          <w:rPr>
            <w:lang w:val="en-US"/>
          </w:rPr>
          <w:t xml:space="preserve">, </w:t>
        </w:r>
        <w:r w:rsidR="00302802">
          <w:rPr>
            <w:i/>
            <w:lang w:val="en-US"/>
          </w:rPr>
          <w:t xml:space="preserve">mvnw </w:t>
        </w:r>
        <w:r w:rsidR="00302802">
          <w:rPr>
            <w:lang w:val="sr-Cyrl-RS"/>
          </w:rPr>
          <w:t xml:space="preserve">и </w:t>
        </w:r>
        <w:r w:rsidR="00302802">
          <w:rPr>
            <w:i/>
            <w:lang w:val="en-US"/>
          </w:rPr>
          <w:t>mvnw.cmd</w:t>
        </w:r>
        <w:r w:rsidR="00302802">
          <w:rPr>
            <w:lang w:val="sr-Cyrl-RS"/>
          </w:rPr>
          <w:t xml:space="preserve"> осигурава конзистентно окружење на различитим уређајима</w:t>
        </w:r>
      </w:ins>
      <w:ins w:id="1018" w:author="Jelena Hrnjak" w:date="2023-08-29T02:00:00Z">
        <w:r w:rsidR="00D70572">
          <w:rPr>
            <w:lang w:val="sr-Cyrl-RS"/>
          </w:rPr>
          <w:t>.</w:t>
        </w:r>
      </w:ins>
      <w:ins w:id="1019" w:author="Jelena Hrnjak" w:date="2023-08-29T02:01:00Z">
        <w:r w:rsidR="00AA0437">
          <w:rPr>
            <w:lang w:val="sr-Cyrl-RS"/>
          </w:rPr>
          <w:t xml:space="preserve"> </w:t>
        </w:r>
      </w:ins>
    </w:p>
    <w:p w14:paraId="7D8A0113" w14:textId="1482D1CA" w:rsidR="00DD7FE7" w:rsidRDefault="00DD7FE7">
      <w:pPr>
        <w:pStyle w:val="BodyText"/>
        <w:rPr>
          <w:ins w:id="1020" w:author="Jelena Hrnjak" w:date="2023-08-30T04:38:00Z"/>
          <w:lang w:val="sr-Cyrl-RS"/>
        </w:rPr>
        <w:pPrChange w:id="1021" w:author="Jelena Hrnjak" w:date="2023-08-29T01:54:00Z">
          <w:pPr>
            <w:pStyle w:val="Heading1"/>
          </w:pPr>
        </w:pPrChange>
      </w:pPr>
      <w:ins w:id="1022" w:author="Jelena Hrnjak" w:date="2023-08-29T02:09:00Z">
        <w:r>
          <w:rPr>
            <w:lang w:val="sr-Cyrl-RS"/>
          </w:rPr>
          <w:lastRenderedPageBreak/>
          <w:t>Поред овога, важно је да се креирају и основне да</w:t>
        </w:r>
      </w:ins>
      <w:ins w:id="1023" w:author="Jelena Hrnjak" w:date="2023-08-29T02:10:00Z">
        <w:r>
          <w:rPr>
            <w:lang w:val="sr-Cyrl-RS"/>
          </w:rPr>
          <w:t>тотеке за апликацију. О</w:t>
        </w:r>
        <w:r w:rsidR="00B7619D">
          <w:rPr>
            <w:lang w:val="sr-Cyrl-RS"/>
          </w:rPr>
          <w:t xml:space="preserve">во укључује </w:t>
        </w:r>
      </w:ins>
      <w:ins w:id="1024" w:author="Jelena Hrnjak" w:date="2023-08-30T04:34:00Z">
        <w:r w:rsidR="00B7619D">
          <w:rPr>
            <w:lang w:val="sr-Cyrl-RS"/>
          </w:rPr>
          <w:t>главну класу у којој се налази главна метода</w:t>
        </w:r>
      </w:ins>
      <w:ins w:id="1025" w:author="Jelena Hrnjak" w:date="2023-08-30T04:35:00Z">
        <w:r w:rsidR="00851971">
          <w:rPr>
            <w:lang w:val="sr-Cyrl-RS"/>
          </w:rPr>
          <w:t xml:space="preserve"> (енгл. </w:t>
        </w:r>
        <w:r w:rsidR="00851971">
          <w:rPr>
            <w:i/>
            <w:lang w:val="en-US"/>
          </w:rPr>
          <w:t>main</w:t>
        </w:r>
        <w:r w:rsidR="00851971">
          <w:rPr>
            <w:lang w:val="sr-Cyrl-RS"/>
          </w:rPr>
          <w:t>) апликације која представља почетну тачку извршавања</w:t>
        </w:r>
      </w:ins>
      <w:ins w:id="1026" w:author="Jelena Hrnjak" w:date="2023-08-30T04:34:00Z">
        <w:r w:rsidR="00851971">
          <w:rPr>
            <w:lang w:val="sr-Cyrl-RS"/>
          </w:rPr>
          <w:t>.</w:t>
        </w:r>
      </w:ins>
      <w:ins w:id="1027" w:author="Jelena Hrnjak" w:date="2023-08-30T04:36:00Z">
        <w:r w:rsidR="005B436F">
          <w:rPr>
            <w:lang w:val="sr-Cyrl-RS"/>
          </w:rPr>
          <w:t xml:space="preserve"> Ова метода служи за иницијализацију апликације и конфигурацију свих компоненти. За покретање тестове који се могу додатно имплементирати, служи главна метода у тестном фолдеру. </w:t>
        </w:r>
      </w:ins>
      <w:ins w:id="1028" w:author="Jelena Hrnjak" w:date="2023-08-30T04:38:00Z">
        <w:r w:rsidR="00391B19">
          <w:rPr>
            <w:lang w:val="sr-Cyrl-RS"/>
          </w:rPr>
          <w:t xml:space="preserve">Листинг 5.1 приказује шаблон за генерисање главне класе апликације, док је на листингу 5.2 приказана главна класа тестног дела апликације. </w:t>
        </w:r>
      </w:ins>
      <w:ins w:id="1029" w:author="Jelena Hrnjak" w:date="2023-08-30T05:16:00Z">
        <w:r w:rsidR="002736CB">
          <w:rPr>
            <w:lang w:val="sr-Cyrl-RS"/>
          </w:rPr>
          <w:t>На слици 5.1 приказан је пример главне класе генерисане на основу шаблона приказаног у листингу 5.1. Слика 5.2 приказује пример генерисане главне класе тестног фолдера.</w:t>
        </w:r>
      </w:ins>
    </w:p>
    <w:p w14:paraId="78CA8CAC" w14:textId="77777777" w:rsidR="00391B19" w:rsidRPr="00B7619D" w:rsidRDefault="00391B19">
      <w:pPr>
        <w:pStyle w:val="BodyText"/>
        <w:rPr>
          <w:ins w:id="1030" w:author="Jelena Hrnjak" w:date="2023-08-29T01:57:00Z"/>
          <w:lang w:val="sr-Cyrl-RS"/>
          <w:rPrChange w:id="1031" w:author="Jelena Hrnjak" w:date="2023-08-30T04:34:00Z">
            <w:rPr>
              <w:ins w:id="1032" w:author="Jelena Hrnjak" w:date="2023-08-29T01:57:00Z"/>
              <w:lang w:val="en-US"/>
            </w:rPr>
          </w:rPrChange>
        </w:rPr>
        <w:pPrChange w:id="1033" w:author="Jelena Hrnjak" w:date="2023-08-29T01:54:00Z">
          <w:pPr>
            <w:pStyle w:val="Heading1"/>
          </w:pPr>
        </w:pPrChange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C77037" w14:paraId="4BCE8EB8" w14:textId="77777777" w:rsidTr="00C77037">
        <w:trPr>
          <w:ins w:id="1034" w:author="Jelena Hrnjak" w:date="2023-08-30T04:39:00Z"/>
        </w:trPr>
        <w:tc>
          <w:tcPr>
            <w:tcW w:w="8872" w:type="dxa"/>
          </w:tcPr>
          <w:p w14:paraId="44BA1892" w14:textId="61D32142" w:rsidR="0017211B" w:rsidRPr="0017211B" w:rsidRDefault="0017211B">
            <w:pPr>
              <w:autoSpaceDE w:val="0"/>
              <w:autoSpaceDN w:val="0"/>
              <w:adjustRightInd w:val="0"/>
              <w:spacing w:before="0" w:after="0"/>
              <w:rPr>
                <w:ins w:id="1035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036" w:author="Jelena Hrnjak" w:date="2023-08-30T04:41:00Z">
                  <w:rPr>
                    <w:ins w:id="1037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038" w:author="Jelena Hrnjak" w:date="2023-08-30T04:40:00Z">
              <w:r w:rsidRPr="0017211B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  <w:rPrChange w:id="1039" w:author="Jelena Hrnjak" w:date="2023-08-30T04:41:00Z">
                    <w:rPr>
                      <w:rFonts w:ascii="Consolas" w:hAnsi="Consolas" w:cs="Consolas"/>
                      <w:b/>
                      <w:bCs/>
                      <w:color w:val="7F0055"/>
                      <w:sz w:val="28"/>
                      <w:szCs w:val="28"/>
                      <w:lang w:val="sr-Cyrl-RS"/>
                    </w:rPr>
                  </w:rPrChange>
                </w:rPr>
                <w:t>def</w:t>
              </w:r>
              <w:r w:rsidRPr="0017211B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  <w:rPrChange w:id="1040" w:author="Jelena Hrnjak" w:date="2023-08-30T04:41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 xml:space="preserve"> </w:t>
              </w:r>
              <w:r w:rsidRPr="0017211B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  <w:rPrChange w:id="1041" w:author="Jelena Hrnjak" w:date="2023-08-30T04:41:00Z">
                    <w:rPr>
                      <w:rFonts w:ascii="Consolas" w:hAnsi="Consolas" w:cs="Consolas"/>
                      <w:b/>
                      <w:bCs/>
                      <w:color w:val="7F0055"/>
                      <w:sz w:val="28"/>
                      <w:szCs w:val="28"/>
                      <w:lang w:val="sr-Cyrl-RS"/>
                    </w:rPr>
                  </w:rPrChange>
                </w:rPr>
                <w:t>static</w:t>
              </w:r>
              <w:r w:rsidRPr="0017211B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  <w:rPrChange w:id="1042" w:author="Jelena Hrnjak" w:date="2023-08-30T04:41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 xml:space="preserve"> mainClassGenerator(Stri</w:t>
              </w:r>
              <w:r w:rsidR="002736CB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ng packageName, String appName)</w:t>
              </w:r>
              <w:r w:rsidRPr="0017211B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  <w:rPrChange w:id="1043" w:author="Jelena Hrnjak" w:date="2023-08-30T04:41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 xml:space="preserve"> </w:t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044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>'''</w:t>
              </w:r>
            </w:ins>
          </w:p>
          <w:p w14:paraId="324D6372" w14:textId="583F6A02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045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046" w:author="Jelena Hrnjak" w:date="2023-08-30T04:41:00Z">
                  <w:rPr>
                    <w:ins w:id="1047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048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049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 xml:space="preserve">package </w:t>
              </w:r>
              <w:r w:rsidRPr="0017211B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  <w:rPrChange w:id="1050" w:author="Jelena Hrnjak" w:date="2023-08-30T04:41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>«packageName»</w:t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051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;</w:t>
              </w:r>
            </w:ins>
          </w:p>
          <w:p w14:paraId="5DECCE0D" w14:textId="78B5B606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052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053" w:author="Jelena Hrnjak" w:date="2023-08-30T04:41:00Z">
                  <w:rPr>
                    <w:ins w:id="1054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055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</w:ins>
          </w:p>
          <w:p w14:paraId="60A9A70E" w14:textId="3217F47D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056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057" w:author="Jelena Hrnjak" w:date="2023-08-30T04:41:00Z">
                  <w:rPr>
                    <w:ins w:id="1058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059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060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import org.springframework.boot.SpringApplication;</w:t>
              </w:r>
            </w:ins>
          </w:p>
          <w:p w14:paraId="677AB839" w14:textId="6883BEDD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061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062" w:author="Jelena Hrnjak" w:date="2023-08-30T04:41:00Z">
                  <w:rPr>
                    <w:ins w:id="1063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064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065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import org.springframework.boot.autoconfigure.SpringBootApplication;</w:t>
              </w:r>
            </w:ins>
          </w:p>
          <w:p w14:paraId="69FA5160" w14:textId="77777777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066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067" w:author="Jelena Hrnjak" w:date="2023-08-30T04:41:00Z">
                  <w:rPr>
                    <w:ins w:id="1068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069" w:author="Jelena Hrnjak" w:date="2023-08-30T04:40:00Z"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070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071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</w:ins>
          </w:p>
          <w:p w14:paraId="4310B494" w14:textId="1DF20516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072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073" w:author="Jelena Hrnjak" w:date="2023-08-30T04:41:00Z">
                  <w:rPr>
                    <w:ins w:id="1074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075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076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@SpringBootApplication</w:t>
              </w:r>
            </w:ins>
          </w:p>
          <w:p w14:paraId="72EC7066" w14:textId="1223A58D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077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078" w:author="Jelena Hrnjak" w:date="2023-08-30T04:41:00Z">
                  <w:rPr>
                    <w:ins w:id="1079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080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081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 xml:space="preserve">public class </w:t>
              </w:r>
              <w:r w:rsidRPr="0017211B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  <w:rPrChange w:id="1082" w:author="Jelena Hrnjak" w:date="2023-08-30T04:41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>«appName»</w:t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083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{</w:t>
              </w:r>
            </w:ins>
          </w:p>
          <w:p w14:paraId="73A0E2B3" w14:textId="77777777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084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085" w:author="Jelena Hrnjak" w:date="2023-08-30T04:41:00Z">
                  <w:rPr>
                    <w:ins w:id="1086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087" w:author="Jelena Hrnjak" w:date="2023-08-30T04:40:00Z"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088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089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</w:ins>
          </w:p>
          <w:p w14:paraId="7E25F1B9" w14:textId="41F8BF0E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090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091" w:author="Jelena Hrnjak" w:date="2023-08-30T04:41:00Z">
                  <w:rPr>
                    <w:ins w:id="1092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093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094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ab/>
                <w:t>public static void main(String[] args) {</w:t>
              </w:r>
            </w:ins>
          </w:p>
          <w:p w14:paraId="10B73A6D" w14:textId="42D9E6DB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095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096" w:author="Jelena Hrnjak" w:date="2023-08-30T04:41:00Z">
                  <w:rPr>
                    <w:ins w:id="1097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098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099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100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ab/>
              </w:r>
            </w:ins>
          </w:p>
          <w:p w14:paraId="60491095" w14:textId="7F7020B3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101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102" w:author="Jelena Hrnjak" w:date="2023-08-30T04:41:00Z">
                  <w:rPr>
                    <w:ins w:id="1103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04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105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106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ab/>
                <w:t>SpringApplication.run(</w:t>
              </w:r>
              <w:r w:rsidRPr="0017211B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  <w:rPrChange w:id="1107" w:author="Jelena Hrnjak" w:date="2023-08-30T04:41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>«appName»</w:t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108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.class, args);</w:t>
              </w:r>
            </w:ins>
          </w:p>
          <w:p w14:paraId="6E0E0BAD" w14:textId="77777777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109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110" w:author="Jelena Hrnjak" w:date="2023-08-30T04:41:00Z">
                  <w:rPr>
                    <w:ins w:id="1111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12" w:author="Jelena Hrnjak" w:date="2023-08-30T04:40:00Z"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113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114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</w:ins>
          </w:p>
          <w:p w14:paraId="2BE2ED1A" w14:textId="077B9525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115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116" w:author="Jelena Hrnjak" w:date="2023-08-30T04:41:00Z">
                  <w:rPr>
                    <w:ins w:id="1117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18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119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ab/>
                <w:t>}</w:t>
              </w:r>
            </w:ins>
          </w:p>
          <w:p w14:paraId="3BAEBEA9" w14:textId="77777777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120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121" w:author="Jelena Hrnjak" w:date="2023-08-30T04:41:00Z">
                  <w:rPr>
                    <w:ins w:id="1122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23" w:author="Jelena Hrnjak" w:date="2023-08-30T04:40:00Z"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124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125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</w:ins>
          </w:p>
          <w:p w14:paraId="4853A430" w14:textId="34A72639" w:rsidR="00C77037" w:rsidRPr="002736CB" w:rsidRDefault="0017211B">
            <w:pPr>
              <w:autoSpaceDE w:val="0"/>
              <w:autoSpaceDN w:val="0"/>
              <w:adjustRightInd w:val="0"/>
              <w:spacing w:before="0" w:after="0"/>
              <w:rPr>
                <w:ins w:id="1126" w:author="Jelena Hrnjak" w:date="2023-08-30T04:39:00Z"/>
                <w:rFonts w:ascii="Consolas" w:hAnsi="Consolas" w:cs="Consolas"/>
                <w:sz w:val="20"/>
                <w:lang w:val="sr-Cyrl-RS"/>
                <w:rPrChange w:id="1127" w:author="Jelena Hrnjak" w:date="2023-08-30T05:16:00Z">
                  <w:rPr>
                    <w:ins w:id="1128" w:author="Jelena Hrnjak" w:date="2023-08-30T04:39:00Z"/>
                    <w:lang w:val="en-US"/>
                  </w:rPr>
                </w:rPrChange>
              </w:rPr>
              <w:pPrChange w:id="1129" w:author="Jelena Hrnjak" w:date="2023-08-30T05:17:00Z">
                <w:pPr>
                  <w:pStyle w:val="BodyText"/>
                  <w:ind w:firstLine="0"/>
                </w:pPr>
              </w:pPrChange>
            </w:pPr>
            <w:ins w:id="1130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131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}</w:t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132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>'''</w:t>
              </w:r>
            </w:ins>
          </w:p>
        </w:tc>
      </w:tr>
    </w:tbl>
    <w:p w14:paraId="5B15F40D" w14:textId="213DD7F3" w:rsidR="00EB2E65" w:rsidRDefault="009D7706">
      <w:pPr>
        <w:pStyle w:val="Labelaslike"/>
        <w:rPr>
          <w:ins w:id="1133" w:author="Jelena Hrnjak" w:date="2023-08-30T04:43:00Z"/>
          <w:lang w:val="sr-Cyrl-RS"/>
        </w:rPr>
        <w:pPrChange w:id="1134" w:author="Jelena Hrnjak" w:date="2023-08-30T04:42:00Z">
          <w:pPr>
            <w:pStyle w:val="Heading1"/>
          </w:pPr>
        </w:pPrChange>
      </w:pPr>
      <w:ins w:id="1135" w:author="Jelena Hrnjak" w:date="2023-08-30T04:42:00Z">
        <w:r>
          <w:rPr>
            <w:lang w:val="sr-Cyrl-RS"/>
          </w:rPr>
          <w:t xml:space="preserve">Листинг 5.1 </w:t>
        </w:r>
      </w:ins>
      <w:ins w:id="1136" w:author="Jelena Hrnjak" w:date="2023-08-30T04:43:00Z">
        <w:r>
          <w:rPr>
            <w:lang w:val="sr-Cyrl-RS"/>
          </w:rPr>
          <w:t>–</w:t>
        </w:r>
      </w:ins>
      <w:ins w:id="1137" w:author="Jelena Hrnjak" w:date="2023-08-30T04:42:00Z">
        <w:r>
          <w:rPr>
            <w:lang w:val="sr-Cyrl-RS"/>
          </w:rPr>
          <w:t xml:space="preserve"> </w:t>
        </w:r>
      </w:ins>
      <w:ins w:id="1138" w:author="Jelena Hrnjak" w:date="2023-08-30T04:43:00Z">
        <w:r>
          <w:rPr>
            <w:lang w:val="sr-Cyrl-RS"/>
          </w:rPr>
          <w:t>Шаблон за генерисање главне класе апликације</w:t>
        </w:r>
      </w:ins>
    </w:p>
    <w:p w14:paraId="5C92596C" w14:textId="4E6F6692" w:rsidR="009D7706" w:rsidRDefault="009D7706">
      <w:pPr>
        <w:pStyle w:val="Labelaslike"/>
        <w:rPr>
          <w:ins w:id="1139" w:author="Jelena Hrnjak" w:date="2023-08-30T05:16:00Z"/>
          <w:lang w:val="sr-Cyrl-RS"/>
        </w:rPr>
        <w:pPrChange w:id="1140" w:author="Jelena Hrnjak" w:date="2023-08-30T04:42:00Z">
          <w:pPr>
            <w:pStyle w:val="Heading1"/>
          </w:pPr>
        </w:pPrChange>
      </w:pPr>
    </w:p>
    <w:p w14:paraId="5537DA03" w14:textId="77777777" w:rsidR="002736CB" w:rsidRDefault="002736CB" w:rsidP="002736CB">
      <w:pPr>
        <w:pStyle w:val="Labelaslike"/>
        <w:jc w:val="left"/>
        <w:rPr>
          <w:ins w:id="1141" w:author="Jelena Hrnjak" w:date="2023-08-30T05:16:00Z"/>
          <w:lang w:val="sr-Cyrl-RS"/>
        </w:rPr>
      </w:pPr>
      <w:ins w:id="1142" w:author="Jelena Hrnjak" w:date="2023-08-30T05:16:00Z">
        <w:r w:rsidRPr="002A6A24">
          <w:rPr>
            <w:noProof/>
            <w:lang w:val="sr-Cyrl-RS" w:eastAsia="sr-Cyrl-RS"/>
          </w:rPr>
          <w:drawing>
            <wp:inline distT="0" distB="0" distL="0" distR="0" wp14:anchorId="33B47B26" wp14:editId="553FD0CA">
              <wp:extent cx="5640070" cy="2600325"/>
              <wp:effectExtent l="0" t="0" r="0" b="9525"/>
              <wp:docPr id="47" name="Picture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30"/>
                      <a:srcRect b="4130"/>
                      <a:stretch/>
                    </pic:blipFill>
                    <pic:spPr bwMode="auto">
                      <a:xfrm>
                        <a:off x="0" y="0"/>
                        <a:ext cx="5640070" cy="260032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AB382F9" w14:textId="77777777" w:rsidR="002736CB" w:rsidRDefault="002736CB" w:rsidP="002736CB">
      <w:pPr>
        <w:pStyle w:val="Labelaslike"/>
        <w:rPr>
          <w:ins w:id="1143" w:author="Jelena Hrnjak" w:date="2023-08-30T05:16:00Z"/>
          <w:lang w:val="sr-Cyrl-RS"/>
        </w:rPr>
      </w:pPr>
      <w:ins w:id="1144" w:author="Jelena Hrnjak" w:date="2023-08-30T05:16:00Z">
        <w:r>
          <w:rPr>
            <w:lang w:val="sr-Cyrl-RS"/>
          </w:rPr>
          <w:t>Слика 5.1 – Пример главне класе апликације</w:t>
        </w:r>
      </w:ins>
    </w:p>
    <w:p w14:paraId="22BEBEB1" w14:textId="77777777" w:rsidR="002736CB" w:rsidRPr="009D7706" w:rsidRDefault="002736CB">
      <w:pPr>
        <w:pStyle w:val="Labelaslike"/>
        <w:rPr>
          <w:ins w:id="1145" w:author="Jelena Hrnjak" w:date="2023-08-30T04:39:00Z"/>
          <w:lang w:val="sr-Cyrl-RS"/>
          <w:rPrChange w:id="1146" w:author="Jelena Hrnjak" w:date="2023-08-30T04:42:00Z">
            <w:rPr>
              <w:ins w:id="1147" w:author="Jelena Hrnjak" w:date="2023-08-30T04:39:00Z"/>
            </w:rPr>
          </w:rPrChange>
        </w:rPr>
        <w:pPrChange w:id="1148" w:author="Jelena Hrnjak" w:date="2023-08-30T04:42:00Z">
          <w:pPr>
            <w:pStyle w:val="Heading1"/>
          </w:pPr>
        </w:pPrChange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C77037" w14:paraId="748CD0BF" w14:textId="77777777" w:rsidTr="00C77037">
        <w:trPr>
          <w:ins w:id="1149" w:author="Jelena Hrnjak" w:date="2023-08-30T04:40:00Z"/>
        </w:trPr>
        <w:tc>
          <w:tcPr>
            <w:tcW w:w="8872" w:type="dxa"/>
          </w:tcPr>
          <w:p w14:paraId="57A9DDC3" w14:textId="00A44C74" w:rsidR="0017211B" w:rsidRPr="005427B4" w:rsidRDefault="0017211B">
            <w:pPr>
              <w:autoSpaceDE w:val="0"/>
              <w:autoSpaceDN w:val="0"/>
              <w:adjustRightInd w:val="0"/>
              <w:spacing w:before="0" w:after="0"/>
              <w:rPr>
                <w:ins w:id="1150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151" w:author="Jelena Hrnjak" w:date="2023-08-30T04:42:00Z">
                  <w:rPr>
                    <w:ins w:id="1152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53" w:author="Jelena Hrnjak" w:date="2023-08-30T04:40:00Z">
              <w:r w:rsidRPr="005427B4">
                <w:rPr>
                  <w:rFonts w:ascii="Consolas" w:hAnsi="Consolas" w:cs="Consolas"/>
                  <w:b/>
                  <w:bCs/>
                  <w:color w:val="7F0055"/>
                  <w:sz w:val="20"/>
                  <w:szCs w:val="28"/>
                  <w:lang w:val="sr-Cyrl-RS"/>
                  <w:rPrChange w:id="1154" w:author="Jelena Hrnjak" w:date="2023-08-30T04:42:00Z">
                    <w:rPr>
                      <w:rFonts w:ascii="Consolas" w:hAnsi="Consolas" w:cs="Consolas"/>
                      <w:b/>
                      <w:bCs/>
                      <w:color w:val="7F0055"/>
                      <w:sz w:val="28"/>
                      <w:szCs w:val="28"/>
                      <w:lang w:val="sr-Cyrl-RS"/>
                    </w:rPr>
                  </w:rPrChange>
                </w:rPr>
                <w:t>def</w:t>
              </w:r>
              <w:r w:rsidRPr="005427B4">
                <w:rPr>
                  <w:rFonts w:ascii="Consolas" w:hAnsi="Consolas" w:cs="Consolas"/>
                  <w:color w:val="000000"/>
                  <w:sz w:val="20"/>
                  <w:szCs w:val="28"/>
                  <w:lang w:val="sr-Cyrl-RS"/>
                  <w:rPrChange w:id="1155" w:author="Jelena Hrnjak" w:date="2023-08-30T04:42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 xml:space="preserve"> generateTests(String packageName, String appName) </w:t>
              </w:r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156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>'''</w:t>
              </w:r>
            </w:ins>
          </w:p>
          <w:p w14:paraId="2AAD6BF1" w14:textId="001B899F" w:rsidR="0017211B" w:rsidRPr="005427B4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ins w:id="1157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158" w:author="Jelena Hrnjak" w:date="2023-08-30T04:42:00Z">
                  <w:rPr>
                    <w:ins w:id="1159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60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</w:rPr>
                <w:tab/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161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 xml:space="preserve">package </w:t>
              </w:r>
              <w:r w:rsidR="0017211B" w:rsidRPr="005427B4">
                <w:rPr>
                  <w:rFonts w:ascii="Consolas" w:hAnsi="Consolas" w:cs="Consolas"/>
                  <w:color w:val="000000"/>
                  <w:sz w:val="20"/>
                  <w:szCs w:val="28"/>
                  <w:lang w:val="sr-Cyrl-RS"/>
                  <w:rPrChange w:id="1162" w:author="Jelena Hrnjak" w:date="2023-08-30T04:42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>«packageName»</w:t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163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;</w:t>
              </w:r>
            </w:ins>
          </w:p>
          <w:p w14:paraId="5A12B7D1" w14:textId="77777777" w:rsidR="0017211B" w:rsidRPr="005427B4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164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165" w:author="Jelena Hrnjak" w:date="2023-08-30T04:42:00Z">
                  <w:rPr>
                    <w:ins w:id="1166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67" w:author="Jelena Hrnjak" w:date="2023-08-30T04:40:00Z"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168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169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</w:ins>
          </w:p>
          <w:p w14:paraId="1B22C0C4" w14:textId="177C3810" w:rsidR="0017211B" w:rsidRPr="005427B4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170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171" w:author="Jelena Hrnjak" w:date="2023-08-30T04:42:00Z">
                  <w:rPr>
                    <w:ins w:id="1172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73" w:author="Jelena Hrnjak" w:date="2023-08-30T04:40:00Z"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174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175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import org.junit.jupiter.api.Test;</w:t>
              </w:r>
            </w:ins>
          </w:p>
          <w:p w14:paraId="1F49F200" w14:textId="3688C5AE" w:rsidR="0017211B" w:rsidRPr="005427B4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ins w:id="1176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177" w:author="Jelena Hrnjak" w:date="2023-08-30T04:42:00Z">
                  <w:rPr>
                    <w:ins w:id="1178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79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</w:rPr>
                <w:tab/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180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import org.springframework.boot.test.context.SpringBootTest;</w:t>
              </w:r>
            </w:ins>
          </w:p>
          <w:p w14:paraId="72D5B8D2" w14:textId="77777777" w:rsidR="0017211B" w:rsidRPr="005427B4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181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182" w:author="Jelena Hrnjak" w:date="2023-08-30T04:42:00Z">
                  <w:rPr>
                    <w:ins w:id="1183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84" w:author="Jelena Hrnjak" w:date="2023-08-30T04:40:00Z"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185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186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</w:ins>
          </w:p>
          <w:p w14:paraId="0C2053CB" w14:textId="7841F800" w:rsidR="0017211B" w:rsidRPr="005427B4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187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188" w:author="Jelena Hrnjak" w:date="2023-08-30T04:42:00Z">
                  <w:rPr>
                    <w:ins w:id="1189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90" w:author="Jelena Hrnjak" w:date="2023-08-30T04:40:00Z"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191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lastRenderedPageBreak/>
                <w:tab/>
              </w:r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192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@SpringBootTest</w:t>
              </w:r>
            </w:ins>
          </w:p>
          <w:p w14:paraId="4F3B3DD4" w14:textId="12098475" w:rsidR="0017211B" w:rsidRPr="005427B4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ins w:id="1193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194" w:author="Jelena Hrnjak" w:date="2023-08-30T04:42:00Z">
                  <w:rPr>
                    <w:ins w:id="1195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96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</w:rPr>
                <w:tab/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197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 xml:space="preserve">class </w:t>
              </w:r>
              <w:r w:rsidR="0017211B" w:rsidRPr="005427B4">
                <w:rPr>
                  <w:rFonts w:ascii="Consolas" w:hAnsi="Consolas" w:cs="Consolas"/>
                  <w:color w:val="000000"/>
                  <w:sz w:val="20"/>
                  <w:szCs w:val="28"/>
                  <w:lang w:val="sr-Cyrl-RS"/>
                  <w:rPrChange w:id="1198" w:author="Jelena Hrnjak" w:date="2023-08-30T04:42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>«appName»</w:t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199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{</w:t>
              </w:r>
            </w:ins>
          </w:p>
          <w:p w14:paraId="2EBFD8DD" w14:textId="77777777" w:rsidR="0017211B" w:rsidRPr="005427B4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200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201" w:author="Jelena Hrnjak" w:date="2023-08-30T04:42:00Z">
                  <w:rPr>
                    <w:ins w:id="1202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203" w:author="Jelena Hrnjak" w:date="2023-08-30T04:40:00Z"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204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205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</w:ins>
          </w:p>
          <w:p w14:paraId="10EF70E0" w14:textId="1F041AB3" w:rsidR="0017211B" w:rsidRPr="005427B4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ins w:id="1206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207" w:author="Jelena Hrnjak" w:date="2023-08-30T04:42:00Z">
                  <w:rPr>
                    <w:ins w:id="1208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209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</w:rPr>
                <w:tab/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210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ab/>
                <w:t>@Test</w:t>
              </w:r>
            </w:ins>
          </w:p>
          <w:p w14:paraId="4CCA0C01" w14:textId="64476B2D" w:rsidR="0017211B" w:rsidRPr="005427B4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ins w:id="1211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212" w:author="Jelena Hrnjak" w:date="2023-08-30T04:42:00Z">
                  <w:rPr>
                    <w:ins w:id="1213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214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</w:rPr>
                <w:tab/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215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ab/>
                <w:t>void contextLoads() {</w:t>
              </w:r>
            </w:ins>
          </w:p>
          <w:p w14:paraId="45CE8E41" w14:textId="01205376" w:rsidR="0017211B" w:rsidRPr="005427B4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ins w:id="1216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217" w:author="Jelena Hrnjak" w:date="2023-08-30T04:42:00Z">
                  <w:rPr>
                    <w:ins w:id="1218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219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</w:rPr>
                <w:tab/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220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ab/>
                <w:t>}</w:t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221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</w:ins>
          </w:p>
          <w:p w14:paraId="048B7179" w14:textId="4B33F72F" w:rsidR="00C77037" w:rsidRPr="002736CB" w:rsidRDefault="0017211B">
            <w:pPr>
              <w:autoSpaceDE w:val="0"/>
              <w:autoSpaceDN w:val="0"/>
              <w:adjustRightInd w:val="0"/>
              <w:spacing w:before="0" w:after="0"/>
              <w:rPr>
                <w:ins w:id="1222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223" w:author="Jelena Hrnjak" w:date="2023-08-30T05:17:00Z">
                  <w:rPr>
                    <w:ins w:id="1224" w:author="Jelena Hrnjak" w:date="2023-08-30T04:40:00Z"/>
                    <w:lang w:val="en-US"/>
                  </w:rPr>
                </w:rPrChange>
              </w:rPr>
              <w:pPrChange w:id="1225" w:author="Jelena Hrnjak" w:date="2023-08-30T05:17:00Z">
                <w:pPr>
                  <w:pStyle w:val="BodyText"/>
                  <w:ind w:firstLine="0"/>
                </w:pPr>
              </w:pPrChange>
            </w:pPr>
            <w:ins w:id="1226" w:author="Jelena Hrnjak" w:date="2023-08-30T04:40:00Z"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227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228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}</w:t>
              </w:r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229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>'''</w:t>
              </w:r>
            </w:ins>
          </w:p>
        </w:tc>
      </w:tr>
    </w:tbl>
    <w:p w14:paraId="21E44B2F" w14:textId="3BE09B0D" w:rsidR="006E21C9" w:rsidRDefault="00EB6C3E">
      <w:pPr>
        <w:pStyle w:val="Labelaslike"/>
        <w:rPr>
          <w:ins w:id="1230" w:author="Jelena Hrnjak" w:date="2023-08-30T05:06:00Z"/>
          <w:lang w:val="sr-Cyrl-RS"/>
        </w:rPr>
        <w:pPrChange w:id="1231" w:author="Jelena Hrnjak" w:date="2023-08-30T05:17:00Z">
          <w:pPr>
            <w:pStyle w:val="Heading1"/>
          </w:pPr>
        </w:pPrChange>
      </w:pPr>
      <w:ins w:id="1232" w:author="Jelena Hrnjak" w:date="2023-08-30T04:43:00Z">
        <w:r>
          <w:rPr>
            <w:lang w:val="sr-Cyrl-RS"/>
          </w:rPr>
          <w:lastRenderedPageBreak/>
          <w:t>Листинг 5.2 – Шаблон за генерисање главне класе апликације</w:t>
        </w:r>
      </w:ins>
    </w:p>
    <w:p w14:paraId="7A1A61D0" w14:textId="17D19932" w:rsidR="006E21C9" w:rsidRDefault="006E21C9">
      <w:pPr>
        <w:pStyle w:val="Labelaslike"/>
        <w:rPr>
          <w:ins w:id="1233" w:author="Jelena Hrnjak" w:date="2023-08-30T05:06:00Z"/>
          <w:lang w:val="sr-Cyrl-RS"/>
        </w:rPr>
        <w:pPrChange w:id="1234" w:author="Jelena Hrnjak" w:date="2023-08-30T04:49:00Z">
          <w:pPr>
            <w:pStyle w:val="Heading1"/>
          </w:pPr>
        </w:pPrChange>
      </w:pPr>
      <w:ins w:id="1235" w:author="Jelena Hrnjak" w:date="2023-08-30T05:06:00Z">
        <w:r w:rsidRPr="006E21C9">
          <w:rPr>
            <w:noProof/>
            <w:lang w:val="sr-Cyrl-RS" w:eastAsia="sr-Cyrl-RS"/>
          </w:rPr>
          <w:drawing>
            <wp:inline distT="0" distB="0" distL="0" distR="0" wp14:anchorId="20E8E3D1" wp14:editId="217884A5">
              <wp:extent cx="3610479" cy="2534004"/>
              <wp:effectExtent l="0" t="0" r="0" b="0"/>
              <wp:docPr id="48" name="Picture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10479" cy="253400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EEEDF71" w14:textId="652BE07D" w:rsidR="006E21C9" w:rsidRPr="00E515B5" w:rsidRDefault="006E21C9">
      <w:pPr>
        <w:pStyle w:val="Labelaslike"/>
        <w:rPr>
          <w:ins w:id="1236" w:author="Jelena Hrnjak" w:date="2023-08-29T01:46:00Z"/>
          <w:lang w:val="sr-Cyrl-RS"/>
        </w:rPr>
        <w:pPrChange w:id="1237" w:author="Jelena Hrnjak" w:date="2023-08-30T04:49:00Z">
          <w:pPr>
            <w:pStyle w:val="Heading1"/>
          </w:pPr>
        </w:pPrChange>
      </w:pPr>
      <w:ins w:id="1238" w:author="Jelena Hrnjak" w:date="2023-08-30T05:07:00Z">
        <w:r>
          <w:rPr>
            <w:lang w:val="sr-Cyrl-RS"/>
          </w:rPr>
          <w:t>Слика 5.2 – Пример главне класе тестног фолдера апликације</w:t>
        </w:r>
      </w:ins>
    </w:p>
    <w:p w14:paraId="222018FA" w14:textId="7D7641D8" w:rsidR="00247BC1" w:rsidRDefault="00247BC1">
      <w:pPr>
        <w:pStyle w:val="Heading2"/>
        <w:rPr>
          <w:ins w:id="1239" w:author="Jelena Hrnjak" w:date="2023-08-30T04:50:00Z"/>
          <w:lang w:val="sr-Cyrl-RS"/>
        </w:rPr>
        <w:pPrChange w:id="1240" w:author="Jelena Hrnjak" w:date="2023-08-29T01:47:00Z">
          <w:pPr>
            <w:pStyle w:val="Heading1"/>
          </w:pPr>
        </w:pPrChange>
      </w:pPr>
      <w:bookmarkStart w:id="1241" w:name="_Toc144322218"/>
      <w:ins w:id="1242" w:author="Jelena Hrnjak" w:date="2023-08-29T01:47:00Z">
        <w:r>
          <w:rPr>
            <w:lang w:val="sr-Cyrl-RS"/>
          </w:rPr>
          <w:t>Генератор општих конфигурационих фајлова</w:t>
        </w:r>
      </w:ins>
      <w:bookmarkEnd w:id="1241"/>
    </w:p>
    <w:p w14:paraId="56EA7F16" w14:textId="77777777" w:rsidR="00CA2DF1" w:rsidRDefault="00A71F67">
      <w:pPr>
        <w:pStyle w:val="BodyText"/>
        <w:rPr>
          <w:ins w:id="1243" w:author="Jelena Hrnjak" w:date="2023-08-30T04:58:00Z"/>
          <w:i/>
          <w:lang w:val="en-US"/>
        </w:rPr>
        <w:pPrChange w:id="1244" w:author="Jelena Hrnjak" w:date="2023-08-30T04:50:00Z">
          <w:pPr>
            <w:pStyle w:val="Heading1"/>
          </w:pPr>
        </w:pPrChange>
      </w:pPr>
      <w:ins w:id="1245" w:author="Jelena Hrnjak" w:date="2023-08-30T04:53:00Z">
        <w:r>
          <w:rPr>
            <w:lang w:val="sr-Cyrl-RS"/>
          </w:rPr>
          <w:t xml:space="preserve">Кључну улогу у конфигурацији и управљању апликацијом играју датотеке </w:t>
        </w:r>
        <w:r>
          <w:rPr>
            <w:i/>
            <w:lang w:val="en-US"/>
          </w:rPr>
          <w:t xml:space="preserve">pom.xml </w:t>
        </w:r>
      </w:ins>
      <w:ins w:id="1246" w:author="Jelena Hrnjak" w:date="2023-08-30T04:54:00Z">
        <w:r>
          <w:rPr>
            <w:lang w:val="sr-Cyrl-RS"/>
          </w:rPr>
          <w:t xml:space="preserve">и </w:t>
        </w:r>
        <w:r>
          <w:rPr>
            <w:i/>
            <w:lang w:val="en-US"/>
          </w:rPr>
          <w:t xml:space="preserve">application.properties. </w:t>
        </w:r>
      </w:ins>
    </w:p>
    <w:p w14:paraId="54F61A6C" w14:textId="6A9DA543" w:rsidR="00CA2DF1" w:rsidRDefault="00A71F67">
      <w:pPr>
        <w:pStyle w:val="BodyText"/>
        <w:rPr>
          <w:ins w:id="1247" w:author="Jelena Hrnjak" w:date="2023-08-30T04:59:00Z"/>
          <w:lang w:val="en-US"/>
        </w:rPr>
        <w:pPrChange w:id="1248" w:author="Jelena Hrnjak" w:date="2023-08-30T04:58:00Z">
          <w:pPr>
            <w:pStyle w:val="Heading1"/>
          </w:pPr>
        </w:pPrChange>
      </w:pPr>
      <w:ins w:id="1249" w:author="Jelena Hrnjak" w:date="2023-08-30T04:54:00Z">
        <w:r>
          <w:rPr>
            <w:lang w:val="sr-Cyrl-RS"/>
          </w:rPr>
          <w:t xml:space="preserve">Датотека </w:t>
        </w:r>
        <w:r>
          <w:rPr>
            <w:i/>
            <w:lang w:val="en-US"/>
          </w:rPr>
          <w:t xml:space="preserve">pom.xml </w:t>
        </w:r>
        <w:r w:rsidR="00410BD4">
          <w:rPr>
            <w:lang w:val="sr-Cyrl-RS"/>
          </w:rPr>
          <w:t xml:space="preserve">се користи за конфигурацију и управљање </w:t>
        </w:r>
      </w:ins>
      <w:ins w:id="1250" w:author="Jelena Hrnjak" w:date="2023-08-30T04:55:00Z">
        <w:r w:rsidR="00410BD4">
          <w:rPr>
            <w:lang w:val="sr-Cyrl-RS"/>
          </w:rPr>
          <w:t>спољним библиотекама</w:t>
        </w:r>
      </w:ins>
      <w:ins w:id="1251" w:author="Jelena Hrnjak" w:date="2023-08-30T04:54:00Z">
        <w:r w:rsidR="00410BD4">
          <w:rPr>
            <w:lang w:val="sr-Cyrl-RS"/>
          </w:rPr>
          <w:t xml:space="preserve"> апликације (енгл. </w:t>
        </w:r>
        <w:r w:rsidR="00410BD4">
          <w:rPr>
            <w:i/>
            <w:lang w:val="en-US"/>
          </w:rPr>
          <w:t>dependencies</w:t>
        </w:r>
        <w:r w:rsidR="00410BD4">
          <w:rPr>
            <w:lang w:val="sr-Cyrl-RS"/>
          </w:rPr>
          <w:t>)</w:t>
        </w:r>
      </w:ins>
      <w:ins w:id="1252" w:author="Jelena Hrnjak" w:date="2023-08-30T04:55:00Z">
        <w:r w:rsidR="00410BD4">
          <w:rPr>
            <w:lang w:val="sr-Cyrl-RS"/>
          </w:rPr>
          <w:t xml:space="preserve"> помоћу алата </w:t>
        </w:r>
        <w:r w:rsidR="00410BD4">
          <w:rPr>
            <w:i/>
            <w:lang w:val="en-US"/>
          </w:rPr>
          <w:t xml:space="preserve">Maven. </w:t>
        </w:r>
        <w:r w:rsidR="00D17A5A">
          <w:rPr>
            <w:lang w:val="sr-Cyrl-RS"/>
          </w:rPr>
          <w:t xml:space="preserve">Неопходно је дефинисати које спољне библиотеке апликација користи, како би систем могао да их преузме и интегрише у апликацију. </w:t>
        </w:r>
      </w:ins>
      <w:ins w:id="1253" w:author="Jelena Hrnjak" w:date="2023-08-30T04:56:00Z">
        <w:r w:rsidR="00D17A5A">
          <w:rPr>
            <w:lang w:val="sr-Cyrl-RS"/>
          </w:rPr>
          <w:t>Неке од спољних библиотека су везане за одабрану базу података и без</w:t>
        </w:r>
        <w:r w:rsidR="00B60A2F">
          <w:rPr>
            <w:lang w:val="sr-Cyrl-RS"/>
          </w:rPr>
          <w:t>бедоносни механизам, те ће у зав</w:t>
        </w:r>
        <w:r w:rsidR="00D17A5A">
          <w:rPr>
            <w:lang w:val="sr-Cyrl-RS"/>
          </w:rPr>
          <w:t>исности од одабира бити дефинисане одређене спољне библиотеке.</w:t>
        </w:r>
      </w:ins>
      <w:ins w:id="1254" w:author="Jelena Hrnjak" w:date="2023-08-30T04:54:00Z">
        <w:r w:rsidR="00410BD4">
          <w:rPr>
            <w:lang w:val="sr-Cyrl-RS"/>
          </w:rPr>
          <w:t xml:space="preserve"> </w:t>
        </w:r>
      </w:ins>
      <w:ins w:id="1255" w:author="Jelena Hrnjak" w:date="2023-08-30T04:57:00Z">
        <w:r w:rsidR="00CA2DF1">
          <w:rPr>
            <w:lang w:val="sr-Cyrl-RS"/>
          </w:rPr>
          <w:t xml:space="preserve">Листинг 5.3 приказује шаблон за генерисање </w:t>
        </w:r>
        <w:r w:rsidR="00CA2DF1">
          <w:rPr>
            <w:i/>
            <w:lang w:val="en-US"/>
          </w:rPr>
          <w:t xml:space="preserve">pom.xml </w:t>
        </w:r>
        <w:r w:rsidR="00CA2DF1">
          <w:rPr>
            <w:lang w:val="sr-Cyrl-RS"/>
          </w:rPr>
          <w:t>фајла</w:t>
        </w:r>
      </w:ins>
      <w:ins w:id="1256" w:author="Jelena Hrnjak" w:date="2023-08-30T04:58:00Z">
        <w:r w:rsidR="00CA2DF1">
          <w:rPr>
            <w:i/>
            <w:lang w:val="en-US"/>
          </w:rPr>
          <w:t xml:space="preserve">. </w:t>
        </w:r>
        <w:r w:rsidR="00D02655">
          <w:rPr>
            <w:lang w:val="sr-Cyrl-RS"/>
          </w:rPr>
          <w:t>На слици 5.</w:t>
        </w:r>
      </w:ins>
      <w:ins w:id="1257" w:author="Jelena Hrnjak" w:date="2023-08-30T05:07:00Z">
        <w:r w:rsidR="00042C43">
          <w:rPr>
            <w:lang w:val="sr-Cyrl-RS"/>
          </w:rPr>
          <w:t>3</w:t>
        </w:r>
      </w:ins>
      <w:ins w:id="1258" w:author="Jelena Hrnjak" w:date="2023-08-30T04:58:00Z">
        <w:r w:rsidR="00D02655">
          <w:rPr>
            <w:lang w:val="sr-Cyrl-RS"/>
          </w:rPr>
          <w:t xml:space="preserve"> приказан је пример генерисане датотеке</w:t>
        </w:r>
      </w:ins>
      <w:ins w:id="1259" w:author="Jelena Hrnjak" w:date="2023-08-30T05:01:00Z">
        <w:r w:rsidR="0008504A">
          <w:rPr>
            <w:lang w:val="sr-Cyrl-RS"/>
          </w:rPr>
          <w:t xml:space="preserve"> у случају одабира система за управљање базама података</w:t>
        </w:r>
        <w:r w:rsidR="0008504A">
          <w:rPr>
            <w:i/>
            <w:lang w:val="en-US"/>
          </w:rPr>
          <w:t xml:space="preserve"> PostgreSQL </w:t>
        </w:r>
        <w:r w:rsidR="0008504A">
          <w:rPr>
            <w:lang w:val="sr-Cyrl-RS"/>
          </w:rPr>
          <w:t>и безбедносног механизма</w:t>
        </w:r>
        <w:r w:rsidR="0008504A">
          <w:rPr>
            <w:lang w:val="en-US"/>
          </w:rPr>
          <w:t xml:space="preserve"> </w:t>
        </w:r>
        <w:r w:rsidR="0008504A">
          <w:rPr>
            <w:i/>
            <w:lang w:val="en-US"/>
          </w:rPr>
          <w:t>OAuth2.0</w:t>
        </w:r>
      </w:ins>
      <w:ins w:id="1260" w:author="Jelena Hrnjak" w:date="2023-08-30T04:58:00Z">
        <w:r w:rsidR="00D02655">
          <w:rPr>
            <w:lang w:val="sr-Cyrl-RS"/>
          </w:rPr>
          <w:t xml:space="preserve">. </w:t>
        </w:r>
      </w:ins>
    </w:p>
    <w:p w14:paraId="2EA97BC7" w14:textId="0B00B407" w:rsidR="00D02655" w:rsidRDefault="00D02655">
      <w:pPr>
        <w:pStyle w:val="BodyText"/>
        <w:rPr>
          <w:ins w:id="1261" w:author="Jelena Hrnjak" w:date="2023-08-30T05:05:00Z"/>
          <w:lang w:val="sr-Cyrl-RS"/>
        </w:rPr>
        <w:pPrChange w:id="1262" w:author="Jelena Hrnjak" w:date="2023-08-30T04:58:00Z">
          <w:pPr>
            <w:pStyle w:val="Heading1"/>
          </w:pPr>
        </w:pPrChange>
      </w:pPr>
      <w:ins w:id="1263" w:author="Jelena Hrnjak" w:date="2023-08-30T04:59:00Z">
        <w:r>
          <w:rPr>
            <w:lang w:val="sr-Cyrl-RS"/>
          </w:rPr>
          <w:t xml:space="preserve">Општи конфигурациони параметри, као што су подешавања базе података, портови на којима апликација ослушкује захтеве, параметри за безбедност итд. </w:t>
        </w:r>
      </w:ins>
      <w:ins w:id="1264" w:author="Jelena Hrnjak" w:date="2023-08-30T05:00:00Z">
        <w:r>
          <w:rPr>
            <w:lang w:val="sr-Cyrl-RS"/>
          </w:rPr>
          <w:t>дефинишу</w:t>
        </w:r>
      </w:ins>
      <w:ins w:id="1265" w:author="Jelena Hrnjak" w:date="2023-08-30T04:59:00Z">
        <w:r>
          <w:rPr>
            <w:lang w:val="sr-Cyrl-RS"/>
          </w:rPr>
          <w:t xml:space="preserve"> се у датотеци </w:t>
        </w:r>
        <w:r>
          <w:rPr>
            <w:i/>
            <w:lang w:val="en-US"/>
          </w:rPr>
          <w:t>application.properties.</w:t>
        </w:r>
      </w:ins>
      <w:ins w:id="1266" w:author="Jelena Hrnjak" w:date="2023-08-30T05:00:00Z">
        <w:r w:rsidR="00E773B1">
          <w:rPr>
            <w:i/>
            <w:lang w:val="sr-Cyrl-RS"/>
          </w:rPr>
          <w:t xml:space="preserve"> </w:t>
        </w:r>
        <w:r w:rsidR="00E773B1">
          <w:rPr>
            <w:lang w:val="sr-Cyrl-RS"/>
          </w:rPr>
          <w:t>Ова датотека омогућава лакше управљање подешавањима апликације без потребе за изменама у самом коду.</w:t>
        </w:r>
        <w:r w:rsidR="000F42BF">
          <w:rPr>
            <w:lang w:val="sr-Cyrl-RS"/>
          </w:rPr>
          <w:t xml:space="preserve"> Шаблон за генерисање </w:t>
        </w:r>
      </w:ins>
      <w:ins w:id="1267" w:author="Jelena Hrnjak" w:date="2023-08-30T05:02:00Z">
        <w:r w:rsidR="0008504A">
          <w:rPr>
            <w:lang w:val="sr-Cyrl-RS"/>
          </w:rPr>
          <w:t xml:space="preserve">датотекте </w:t>
        </w:r>
      </w:ins>
      <w:ins w:id="1268" w:author="Jelena Hrnjak" w:date="2023-08-30T05:00:00Z">
        <w:r w:rsidR="000F42BF">
          <w:rPr>
            <w:i/>
            <w:lang w:val="en-US"/>
          </w:rPr>
          <w:t>application.properties</w:t>
        </w:r>
      </w:ins>
      <w:ins w:id="1269" w:author="Jelena Hrnjak" w:date="2023-08-30T05:01:00Z">
        <w:r w:rsidR="000F42BF">
          <w:rPr>
            <w:i/>
            <w:lang w:val="en-US"/>
          </w:rPr>
          <w:t xml:space="preserve"> </w:t>
        </w:r>
        <w:r w:rsidR="000F42BF">
          <w:rPr>
            <w:lang w:val="sr-Cyrl-RS"/>
          </w:rPr>
          <w:t>приказан је на листигу 5.4, док је пример</w:t>
        </w:r>
      </w:ins>
      <w:ins w:id="1270" w:author="Jelena Hrnjak" w:date="2023-08-30T05:02:00Z">
        <w:r w:rsidR="0008504A">
          <w:rPr>
            <w:lang w:val="sr-Cyrl-RS"/>
          </w:rPr>
          <w:t xml:space="preserve"> за исти случај као и за датотеку </w:t>
        </w:r>
        <w:r w:rsidR="0008504A">
          <w:rPr>
            <w:i/>
            <w:lang w:val="en-US"/>
          </w:rPr>
          <w:t>pom.xml</w:t>
        </w:r>
      </w:ins>
      <w:ins w:id="1271" w:author="Jelena Hrnjak" w:date="2023-08-30T05:01:00Z">
        <w:r w:rsidR="000F42BF">
          <w:rPr>
            <w:lang w:val="sr-Cyrl-RS"/>
          </w:rPr>
          <w:t xml:space="preserve"> приказан на слици 5.</w:t>
        </w:r>
      </w:ins>
      <w:ins w:id="1272" w:author="Jelena Hrnjak" w:date="2023-08-30T05:07:00Z">
        <w:r w:rsidR="00042C43">
          <w:rPr>
            <w:lang w:val="sr-Cyrl-RS"/>
          </w:rPr>
          <w:t>4</w:t>
        </w:r>
      </w:ins>
      <w:ins w:id="1273" w:author="Jelena Hrnjak" w:date="2023-08-30T05:01:00Z">
        <w:r w:rsidR="000F42BF">
          <w:rPr>
            <w:lang w:val="sr-Cyrl-RS"/>
          </w:rPr>
          <w:t>.</w:t>
        </w:r>
      </w:ins>
    </w:p>
    <w:p w14:paraId="6F4FEA8E" w14:textId="77777777" w:rsidR="00F414B3" w:rsidRDefault="00F414B3">
      <w:pPr>
        <w:pStyle w:val="BodyText"/>
        <w:rPr>
          <w:ins w:id="1274" w:author="Jelena Hrnjak" w:date="2023-08-30T05:02:00Z"/>
          <w:lang w:val="sr-Cyrl-RS"/>
        </w:rPr>
        <w:pPrChange w:id="1275" w:author="Jelena Hrnjak" w:date="2023-08-30T04:58:00Z">
          <w:pPr>
            <w:pStyle w:val="Heading1"/>
          </w:pPr>
        </w:pPrChange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08504A" w14:paraId="63D64F88" w14:textId="77777777" w:rsidTr="0008504A">
        <w:trPr>
          <w:ins w:id="1276" w:author="Jelena Hrnjak" w:date="2023-08-30T05:02:00Z"/>
        </w:trPr>
        <w:tc>
          <w:tcPr>
            <w:tcW w:w="8872" w:type="dxa"/>
          </w:tcPr>
          <w:p w14:paraId="7C1A0AC0" w14:textId="77777777" w:rsidR="0008504A" w:rsidRDefault="0008504A" w:rsidP="0008504A">
            <w:pPr>
              <w:autoSpaceDE w:val="0"/>
              <w:autoSpaceDN w:val="0"/>
              <w:adjustRightInd w:val="0"/>
              <w:spacing w:before="0" w:after="0"/>
              <w:rPr>
                <w:ins w:id="127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278" w:author="Jelena Hrnjak" w:date="2023-08-30T05:02:00Z"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def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generatePomXml(Application app)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>'''</w:t>
              </w:r>
            </w:ins>
          </w:p>
          <w:p w14:paraId="0E1B6D6D" w14:textId="094C20C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27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28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&lt;?xml version="1.0" encoding="UTF-8"?&gt;</w:t>
              </w:r>
            </w:ins>
          </w:p>
          <w:p w14:paraId="4D41A3DF" w14:textId="65586A5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28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28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lastRenderedPageBreak/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&lt;project xmlns="http://maven.apache.org/POM/4.0.0" xmlns:xsi="http://www.w3.org/2001/XMLSchema-instance"</w:t>
              </w:r>
            </w:ins>
          </w:p>
          <w:p w14:paraId="6A388178" w14:textId="57C1254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28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28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xsi:schemaLocation="http://maven.apache.org/POM/4.0.0 https://maven.apache.org/xsd/maven-4.0.0.xsd"&gt;</w:t>
              </w:r>
            </w:ins>
          </w:p>
          <w:p w14:paraId="14CBC22C" w14:textId="33D7220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28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28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&lt;modelVersion&gt;4.0.0&lt;/modelVersion&gt;</w:t>
              </w:r>
            </w:ins>
          </w:p>
          <w:p w14:paraId="67E4C2D6" w14:textId="26CCEA48" w:rsidR="0008504A" w:rsidRDefault="0008504A" w:rsidP="0008504A">
            <w:pPr>
              <w:autoSpaceDE w:val="0"/>
              <w:autoSpaceDN w:val="0"/>
              <w:adjustRightInd w:val="0"/>
              <w:spacing w:before="0" w:after="0"/>
              <w:rPr>
                <w:ins w:id="128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28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&lt;parent&gt;</w:t>
              </w:r>
            </w:ins>
          </w:p>
          <w:p w14:paraId="4E137611" w14:textId="57C95190" w:rsidR="0008504A" w:rsidRDefault="0008504A" w:rsidP="0008504A">
            <w:pPr>
              <w:autoSpaceDE w:val="0"/>
              <w:autoSpaceDN w:val="0"/>
              <w:adjustRightInd w:val="0"/>
              <w:spacing w:before="0" w:after="0"/>
              <w:rPr>
                <w:ins w:id="128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29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&lt;groupId&gt;org.springframework.boot&lt;/groupId&gt;</w:t>
              </w:r>
            </w:ins>
          </w:p>
          <w:p w14:paraId="5BA53A59" w14:textId="2D2B123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29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29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&lt;artifactId&gt;spring-boot-starter-parent&lt;/artifactId&gt;</w:t>
              </w:r>
            </w:ins>
          </w:p>
          <w:p w14:paraId="6CBC4FCE" w14:textId="44911E6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29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29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&lt;version&gt;2.5.2&lt;/version&gt;</w:t>
              </w:r>
            </w:ins>
          </w:p>
          <w:p w14:paraId="0F4E8C1F" w14:textId="74A8BBAB" w:rsidR="0008504A" w:rsidRDefault="0008504A" w:rsidP="0008504A">
            <w:pPr>
              <w:autoSpaceDE w:val="0"/>
              <w:autoSpaceDN w:val="0"/>
              <w:adjustRightInd w:val="0"/>
              <w:spacing w:before="0" w:after="0"/>
              <w:rPr>
                <w:ins w:id="129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29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&lt;relativePath/&gt; &lt;!-- lookup parent from repository --&gt;</w:t>
              </w:r>
            </w:ins>
          </w:p>
          <w:p w14:paraId="53624585" w14:textId="787842E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29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29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&lt;/parent&gt;</w:t>
              </w:r>
            </w:ins>
          </w:p>
          <w:p w14:paraId="7C11EB5C" w14:textId="36718F9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29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0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</w:ins>
          </w:p>
          <w:p w14:paraId="567F25C7" w14:textId="753D8E9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0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0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«app.group»</w:t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&lt;/groupId&gt;</w:t>
              </w:r>
            </w:ins>
          </w:p>
          <w:p w14:paraId="66D918C9" w14:textId="50F8A2C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0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0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«app.artifact»</w:t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&lt;/artifactId&gt;</w:t>
              </w:r>
            </w:ins>
          </w:p>
          <w:p w14:paraId="3198BA87" w14:textId="5D48A2D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0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0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&lt;version&gt;0.0.1-SNAPSHOT&lt;/version&gt;</w:t>
              </w:r>
            </w:ins>
          </w:p>
          <w:p w14:paraId="4B3888E9" w14:textId="14150F5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0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0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</w:ins>
          </w:p>
          <w:p w14:paraId="52E93181" w14:textId="1051A5D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0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1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&lt;name&gt;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«app.name»</w:t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&lt;/name&gt;</w:t>
              </w:r>
            </w:ins>
          </w:p>
          <w:p w14:paraId="571CFA0E" w14:textId="6BB3334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1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1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&lt;description&gt;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«app.description»</w:t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&lt;/description&gt;</w:t>
              </w:r>
            </w:ins>
          </w:p>
          <w:p w14:paraId="0DB1BCE9" w14:textId="41EE27C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1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1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</w:ins>
          </w:p>
          <w:p w14:paraId="76A8F79B" w14:textId="2376EF7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1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1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&lt;properties&gt;</w:t>
              </w:r>
            </w:ins>
          </w:p>
          <w:p w14:paraId="4B2FE1A8" w14:textId="08DA7C7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1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1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&lt;java.version&gt;11&lt;/java.version&gt;</w:t>
              </w:r>
            </w:ins>
          </w:p>
          <w:p w14:paraId="06F0B6B0" w14:textId="7982ACB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1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2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&lt;/properties&gt;</w:t>
              </w:r>
            </w:ins>
          </w:p>
          <w:p w14:paraId="5B9D2A72" w14:textId="74ADDE6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2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2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</w:ins>
          </w:p>
          <w:p w14:paraId="37722D35" w14:textId="4F983EB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2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2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&lt;dependencies&gt;</w:t>
              </w:r>
            </w:ins>
          </w:p>
          <w:p w14:paraId="323D2345" w14:textId="0CCD21E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2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2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6E7EDFD0" w14:textId="7FBAEA3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2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2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&lt;groupId&gt;org.springframework.boot&lt;/groupId&gt;</w:t>
              </w:r>
            </w:ins>
          </w:p>
          <w:p w14:paraId="145D0EEC" w14:textId="1355556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2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3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&lt;artifactId&gt;spring-boot-starter-data-jpa&lt;/artifactId&gt;</w:t>
              </w:r>
            </w:ins>
          </w:p>
          <w:p w14:paraId="51123DFD" w14:textId="23DEBAE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3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3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43E0ECF9" w14:textId="727DB71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3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3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26EFF309" w14:textId="73D7D8D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3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3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&lt;groupId&gt;org.springframework.boot&lt;/groupId&gt;</w:t>
              </w:r>
            </w:ins>
          </w:p>
          <w:p w14:paraId="5E4B6D4B" w14:textId="4D9C109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3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3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&lt;artifactId&gt;spring-boot-starter-web&lt;/artifactId&gt;</w:t>
              </w:r>
            </w:ins>
          </w:p>
          <w:p w14:paraId="0EACCBF6" w14:textId="5B04BDD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3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4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16195D8F" w14:textId="54570E8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4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4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6626EB79" w14:textId="1C9DEC9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4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4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&lt;groupId&gt;org.springframework.boot&lt;/groupId&gt;</w:t>
              </w:r>
            </w:ins>
          </w:p>
          <w:p w14:paraId="7E246775" w14:textId="3270517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4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4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&lt;artifactId&gt;spring-boot-devtools&lt;/artifactId&gt;</w:t>
              </w:r>
            </w:ins>
          </w:p>
          <w:p w14:paraId="55A1DFED" w14:textId="7E7106D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4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4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&lt;scope&gt;runtime&lt;/scope&gt;</w:t>
              </w:r>
            </w:ins>
          </w:p>
          <w:p w14:paraId="3E185AA5" w14:textId="1008507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4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5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&lt;optional&gt;true&lt;/optional&gt;</w:t>
              </w:r>
            </w:ins>
          </w:p>
          <w:p w14:paraId="475A33B9" w14:textId="2EC554D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5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5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6A7F1A7E" w14:textId="43AC6F1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5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5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29284F42" w14:textId="631BEA0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5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5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&lt;groupId&gt;org.projectlombok&lt;/groupId&gt;</w:t>
              </w:r>
            </w:ins>
          </w:p>
          <w:p w14:paraId="0A7557A5" w14:textId="22045BA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5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5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&lt;artifactId&gt;lombok&lt;/artifactId&gt;</w:t>
              </w:r>
            </w:ins>
          </w:p>
          <w:p w14:paraId="52AFFF0D" w14:textId="2D964DA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5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6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&lt;optional&gt;true&lt;/optional&gt;</w:t>
              </w:r>
            </w:ins>
          </w:p>
          <w:p w14:paraId="44D872B5" w14:textId="026D3705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6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6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3EB5738E" w14:textId="7AB0CCD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6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6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521ED458" w14:textId="7BEBA31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6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6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&lt;groupId&gt;org.springframework.boot&lt;/groupId&gt;</w:t>
              </w:r>
            </w:ins>
          </w:p>
          <w:p w14:paraId="03C511EF" w14:textId="29298F2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6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6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&lt;artifactId&gt;spring-boot-starter-test&lt;/artifactId&gt;</w:t>
              </w:r>
            </w:ins>
          </w:p>
          <w:p w14:paraId="3A4DA8C2" w14:textId="1463604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6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7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&lt;scope&gt;test&lt;/scope&gt;</w:t>
              </w:r>
            </w:ins>
          </w:p>
          <w:p w14:paraId="504FF763" w14:textId="210BD7E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7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7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26D273CC" w14:textId="47B4B81F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7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7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72B122FC" w14:textId="7C30C32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7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7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&lt;groupId&gt;org.modelmapper&lt;/groupId&gt;</w:t>
              </w:r>
            </w:ins>
          </w:p>
          <w:p w14:paraId="10982180" w14:textId="7C4CF96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7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7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&lt;artifactId&gt;modelmapper&lt;/artifactId&gt;</w:t>
              </w:r>
            </w:ins>
          </w:p>
          <w:p w14:paraId="3749DA08" w14:textId="054E454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7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8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&lt;version&gt;2.4.4&lt;/version&gt;</w:t>
              </w:r>
            </w:ins>
          </w:p>
          <w:p w14:paraId="273E3708" w14:textId="1B246B4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8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8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18D1E462" w14:textId="0E821DF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8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8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app.app_database?.vendorName.equals(EDatabaseType::</w:t>
              </w:r>
              <w:r w:rsidR="0008504A">
                <w:rPr>
                  <w:rFonts w:ascii="Consolas" w:hAnsi="Consolas" w:cs="Consolas"/>
                  <w:i/>
                  <w:iCs/>
                  <w:color w:val="0000C0"/>
                  <w:sz w:val="20"/>
                  <w:szCs w:val="20"/>
                  <w:lang w:val="sr-Cyrl-RS"/>
                </w:rPr>
                <w:t>MY_SQL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)»</w:t>
              </w:r>
            </w:ins>
          </w:p>
          <w:p w14:paraId="4733391A" w14:textId="76470098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8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8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13226873" w14:textId="172765E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8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8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 xml:space="preserve">    &lt;groupId&gt;mysql&lt;/groupId&gt;</w:t>
              </w:r>
            </w:ins>
          </w:p>
          <w:p w14:paraId="2A0DBAA0" w14:textId="11276B2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8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9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lastRenderedPageBreak/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 xml:space="preserve">    &lt;artifactId&gt;mysql-connector-java&lt;/artifactId&gt;</w:t>
              </w:r>
            </w:ins>
          </w:p>
          <w:p w14:paraId="6BBD6477" w14:textId="05BCBFD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9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9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5BC408FD" w14:textId="3DCE047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9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9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ELSEIF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app.app_database?.vendorName.equals(EDatabaseType::</w:t>
              </w:r>
              <w:r w:rsidR="0008504A">
                <w:rPr>
                  <w:rFonts w:ascii="Consolas" w:hAnsi="Consolas" w:cs="Consolas"/>
                  <w:i/>
                  <w:iCs/>
                  <w:color w:val="0000C0"/>
                  <w:sz w:val="20"/>
                  <w:szCs w:val="20"/>
                  <w:lang w:val="sr-Cyrl-RS"/>
                </w:rPr>
                <w:t>POSTGRE_SQL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)»</w:t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</w:ins>
          </w:p>
          <w:p w14:paraId="0A99B126" w14:textId="5EA34665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9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9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452DAD1C" w14:textId="6E7FA05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9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9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&lt;groupId&gt;org.postgresql&lt;/groupId&gt;</w:t>
              </w:r>
            </w:ins>
          </w:p>
          <w:p w14:paraId="0456EEC1" w14:textId="083C6D2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9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0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&lt;artifactId&gt;postgresql&lt;/artifactId&gt;</w:t>
              </w:r>
            </w:ins>
          </w:p>
          <w:p w14:paraId="161224F4" w14:textId="337304D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0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0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51205904" w14:textId="7B3EDEE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0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0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ELSEIF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app.app_database?.vendorName.equals(EDatabaseType::</w:t>
              </w:r>
              <w:r w:rsidR="0008504A">
                <w:rPr>
                  <w:rFonts w:ascii="Consolas" w:hAnsi="Consolas" w:cs="Consolas"/>
                  <w:i/>
                  <w:iCs/>
                  <w:color w:val="0000C0"/>
                  <w:sz w:val="20"/>
                  <w:szCs w:val="20"/>
                  <w:lang w:val="sr-Cyrl-RS"/>
                </w:rPr>
                <w:t>ORACLE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)»</w:t>
              </w:r>
            </w:ins>
          </w:p>
          <w:p w14:paraId="6103C704" w14:textId="0644D79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0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0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68F6D91D" w14:textId="45B77D0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0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0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&lt;groupId&gt;com.oracle.database.jdbc&lt;/groupId&gt;</w:t>
              </w:r>
            </w:ins>
          </w:p>
          <w:p w14:paraId="60F4269E" w14:textId="0B7737C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0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1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&lt;artifactId&gt;ojdbc8&lt;/artifactId&gt;</w:t>
              </w:r>
            </w:ins>
          </w:p>
          <w:p w14:paraId="117A699F" w14:textId="7F1F327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1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1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2032B3A8" w14:textId="196CBA8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1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1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ENDIF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»</w:t>
              </w:r>
            </w:ins>
          </w:p>
          <w:p w14:paraId="54230507" w14:textId="7833E3B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1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1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5E84C4F1" w14:textId="6AA2B41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1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1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&lt;groupId&gt;org.springframework.boot&lt;/groupId&gt;</w:t>
              </w:r>
            </w:ins>
          </w:p>
          <w:p w14:paraId="268444DE" w14:textId="767CD1A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1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2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&lt;artifactId&gt;spring-boot-starter-security&lt;/artifactId&gt;</w:t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</w:ins>
          </w:p>
          <w:p w14:paraId="3B52C108" w14:textId="737B01B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2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2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70C41536" w14:textId="1F0C32D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2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2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app.app_security 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instanceof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JWT»</w:t>
              </w:r>
            </w:ins>
          </w:p>
          <w:p w14:paraId="2D6EB97F" w14:textId="029B652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2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2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0BCF00CD" w14:textId="7AC7481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2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2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&lt;groupId&gt;io.jsonwebtoken&lt;/groupId&gt;</w:t>
              </w:r>
            </w:ins>
          </w:p>
          <w:p w14:paraId="1F5E6CC6" w14:textId="5F5A217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2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3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&lt;artifactId&gt;jjwt&lt;/artifactId&gt;</w:t>
              </w:r>
            </w:ins>
          </w:p>
          <w:p w14:paraId="047FB988" w14:textId="5BCADB1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3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3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&lt;version&gt;0.6.0&lt;/version&gt;</w:t>
              </w:r>
            </w:ins>
          </w:p>
          <w:p w14:paraId="32FD4277" w14:textId="735088C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3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3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38EBA194" w14:textId="3C4F7ED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3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3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42A27625" w14:textId="49AD8BF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3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3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&lt;groupId&gt;com.fasterxml.jackson.core&lt;/groupId&gt;</w:t>
              </w:r>
            </w:ins>
          </w:p>
          <w:p w14:paraId="6D9B38F0" w14:textId="44F0B51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3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4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&lt;artifactId&gt;jackson-databind&lt;/artifactId&gt;</w:t>
              </w:r>
            </w:ins>
          </w:p>
          <w:p w14:paraId="76E444AC" w14:textId="58388F8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4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4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2E2B737F" w14:textId="2F6C959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4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4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53FA9019" w14:textId="24E7115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4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4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&lt;groupId&gt;com.fasterxml.jackson.core&lt;/groupId&gt;</w:t>
              </w:r>
            </w:ins>
          </w:p>
          <w:p w14:paraId="4E76FB6E" w14:textId="2282B01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4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4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&lt;artifactId&gt;jackson-annotations&lt;/artifactId&gt;</w:t>
              </w:r>
            </w:ins>
          </w:p>
          <w:p w14:paraId="45987776" w14:textId="2D780DF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4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5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052BD52B" w14:textId="6B394E05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5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5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ELSEIF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app.app_security 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instanceof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OAuth2»</w:t>
              </w:r>
            </w:ins>
          </w:p>
          <w:p w14:paraId="7D9D8A4A" w14:textId="5D25A6A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5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5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1FCF3784" w14:textId="1FA8F9A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5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5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 xml:space="preserve">    &lt;groupId&gt;org.springframework.boot&lt;/groupId&gt;</w:t>
              </w:r>
            </w:ins>
          </w:p>
          <w:p w14:paraId="6B917587" w14:textId="29295CF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5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5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 xml:space="preserve">    &lt;artifactId&gt;spring-boot-starter-oauth2-client&lt;/artifactId&gt;</w:t>
              </w:r>
            </w:ins>
          </w:p>
          <w:p w14:paraId="4656AD2F" w14:textId="53A9F7B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5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6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063EC8B5" w14:textId="7DFE37D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6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6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ENDIF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»</w:t>
              </w:r>
            </w:ins>
          </w:p>
          <w:p w14:paraId="31A6790F" w14:textId="1E2D52D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6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6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&lt;/dependencies&gt;</w:t>
              </w:r>
            </w:ins>
          </w:p>
          <w:p w14:paraId="5A7EFBDB" w14:textId="11137C4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6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6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&lt;build&gt;</w:t>
              </w:r>
            </w:ins>
          </w:p>
          <w:p w14:paraId="5490DE5E" w14:textId="49156B8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6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6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&lt;plugins&gt;</w:t>
              </w:r>
            </w:ins>
          </w:p>
          <w:p w14:paraId="54AFA5DF" w14:textId="57CDC69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6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7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&lt;plugin&gt;</w:t>
              </w:r>
            </w:ins>
          </w:p>
          <w:p w14:paraId="717B412A" w14:textId="7D514A6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7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7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&lt;groupId&gt;org.springframework.boot&lt;/groupId&gt;</w:t>
              </w:r>
            </w:ins>
          </w:p>
          <w:p w14:paraId="207FCA57" w14:textId="49B63BD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7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7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&lt;artifactId&gt;spring-boot-maven-plugin&lt;/artifactId&gt;</w:t>
              </w:r>
            </w:ins>
          </w:p>
          <w:p w14:paraId="61823C9A" w14:textId="1D3FEB2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7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7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&lt;configuration&gt;</w:t>
              </w:r>
            </w:ins>
          </w:p>
          <w:p w14:paraId="5C5BC758" w14:textId="79E9692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7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7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&lt;excludes&gt;</w:t>
              </w:r>
            </w:ins>
          </w:p>
          <w:p w14:paraId="47FB6E49" w14:textId="3380A28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7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8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&lt;exclude&gt;</w:t>
              </w:r>
            </w:ins>
          </w:p>
          <w:p w14:paraId="13C2AEE7" w14:textId="0E2E1AB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8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8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&lt;groupId&gt;org.projectlombok&lt;/groupId&gt;</w:t>
              </w:r>
            </w:ins>
          </w:p>
          <w:p w14:paraId="2EBC993A" w14:textId="77E6FF95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8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8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&lt;artifactId&gt;lombok&lt;/artifactId&gt;</w:t>
              </w:r>
            </w:ins>
          </w:p>
          <w:p w14:paraId="144F2096" w14:textId="68B3DEF8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8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8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&lt;/exclude&gt;</w:t>
              </w:r>
            </w:ins>
          </w:p>
          <w:p w14:paraId="3AA1DE27" w14:textId="7E7E6B2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8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8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&lt;/excludes&gt;</w:t>
              </w:r>
            </w:ins>
          </w:p>
          <w:p w14:paraId="6ED458D4" w14:textId="69416A0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8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9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lastRenderedPageBreak/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&lt;/configuration&gt;</w:t>
              </w:r>
            </w:ins>
          </w:p>
          <w:p w14:paraId="6360B4F9" w14:textId="7085FA8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9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9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&lt;/plugin&gt;</w:t>
              </w:r>
            </w:ins>
          </w:p>
          <w:p w14:paraId="100BAD52" w14:textId="0226FF8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9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9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&lt;/plugins&gt;</w:t>
              </w:r>
            </w:ins>
          </w:p>
          <w:p w14:paraId="2B04D5BE" w14:textId="494F37A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9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9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&lt;/build&gt;</w:t>
              </w:r>
            </w:ins>
          </w:p>
          <w:p w14:paraId="7388A147" w14:textId="445AC4E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9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9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</w:ins>
          </w:p>
          <w:p w14:paraId="5BA01707" w14:textId="13CA887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9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0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&lt;/project&gt;</w:t>
              </w:r>
            </w:ins>
          </w:p>
          <w:p w14:paraId="27A059A9" w14:textId="77777777" w:rsidR="0008504A" w:rsidRDefault="0008504A" w:rsidP="0008504A">
            <w:pPr>
              <w:autoSpaceDE w:val="0"/>
              <w:autoSpaceDN w:val="0"/>
              <w:adjustRightInd w:val="0"/>
              <w:spacing w:before="0" w:after="0"/>
              <w:rPr>
                <w:ins w:id="150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0017AF1" w14:textId="2045A417" w:rsidR="0008504A" w:rsidRDefault="00F6188D" w:rsidP="0008504A">
            <w:pPr>
              <w:pStyle w:val="BodyText"/>
              <w:ind w:firstLine="0"/>
              <w:rPr>
                <w:ins w:id="1502" w:author="Jelena Hrnjak" w:date="2023-08-30T05:02:00Z"/>
                <w:lang w:val="sr-Cyrl-RS"/>
              </w:rPr>
            </w:pPr>
            <w:ins w:id="1503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lang w:val="sr-Cyrl-RS"/>
                </w:rPr>
                <w:t>'''</w:t>
              </w:r>
            </w:ins>
          </w:p>
        </w:tc>
      </w:tr>
    </w:tbl>
    <w:p w14:paraId="6E00827F" w14:textId="3BB1F5D0" w:rsidR="00B531CC" w:rsidRDefault="00042C43">
      <w:pPr>
        <w:pStyle w:val="Labelaslike"/>
        <w:rPr>
          <w:ins w:id="1504" w:author="Jelena Hrnjak" w:date="2023-08-30T05:09:00Z"/>
          <w:i/>
          <w:lang w:val="en-US"/>
        </w:rPr>
        <w:pPrChange w:id="1505" w:author="Jelena Hrnjak" w:date="2023-08-30T05:18:00Z">
          <w:pPr>
            <w:pStyle w:val="Heading1"/>
          </w:pPr>
        </w:pPrChange>
      </w:pPr>
      <w:ins w:id="1506" w:author="Jelena Hrnjak" w:date="2023-08-30T05:07:00Z">
        <w:r>
          <w:rPr>
            <w:lang w:val="sr-Cyrl-RS"/>
          </w:rPr>
          <w:lastRenderedPageBreak/>
          <w:t xml:space="preserve">Листинг 5.3 – Шаблон генерисања датотеке </w:t>
        </w:r>
        <w:r>
          <w:rPr>
            <w:i/>
            <w:lang w:val="en-US"/>
          </w:rPr>
          <w:t>pom.xml</w:t>
        </w:r>
      </w:ins>
    </w:p>
    <w:p w14:paraId="2C5DECA1" w14:textId="3CFA15EE" w:rsidR="00280AC8" w:rsidRPr="00042C43" w:rsidRDefault="00EC36CE">
      <w:pPr>
        <w:pStyle w:val="Labelaslike"/>
        <w:rPr>
          <w:ins w:id="1507" w:author="Jelena Hrnjak" w:date="2023-08-30T04:58:00Z"/>
          <w:i/>
          <w:lang w:val="en-US"/>
          <w:rPrChange w:id="1508" w:author="Jelena Hrnjak" w:date="2023-08-30T05:07:00Z">
            <w:rPr>
              <w:ins w:id="1509" w:author="Jelena Hrnjak" w:date="2023-08-30T04:58:00Z"/>
              <w:i/>
              <w:lang w:val="sr-Cyrl-RS"/>
            </w:rPr>
          </w:rPrChange>
        </w:rPr>
        <w:pPrChange w:id="1510" w:author="Jelena Hrnjak" w:date="2023-08-30T05:07:00Z">
          <w:pPr>
            <w:pStyle w:val="Heading1"/>
          </w:pPr>
        </w:pPrChange>
      </w:pPr>
      <w:ins w:id="1511" w:author="Jelena Hrnjak" w:date="2023-08-30T05:13:00Z">
        <w:r>
          <w:rPr>
            <w:i/>
            <w:noProof/>
            <w:lang w:val="sr-Cyrl-RS" w:eastAsia="sr-Cyrl-RS"/>
          </w:rPr>
          <w:lastRenderedPageBreak/>
          <w:drawing>
            <wp:inline distT="0" distB="0" distL="0" distR="0" wp14:anchorId="61282992" wp14:editId="018CA755">
              <wp:extent cx="5170838" cy="8138160"/>
              <wp:effectExtent l="0" t="0" r="0" b="0"/>
              <wp:docPr id="49" name="Picture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9" name="Untitled.png"/>
                      <pic:cNvPicPr/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75443" cy="814540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94F2750" w14:textId="5B90ACD9" w:rsidR="00737C7C" w:rsidRDefault="00CA2DF1" w:rsidP="00737C7C">
      <w:pPr>
        <w:pStyle w:val="Labelaslike"/>
        <w:rPr>
          <w:ins w:id="1512" w:author="Jelena Hrnjak" w:date="2023-08-30T05:09:00Z"/>
          <w:i/>
          <w:lang w:val="en-US"/>
        </w:rPr>
      </w:pPr>
      <w:ins w:id="1513" w:author="Jelena Hrnjak" w:date="2023-08-30T04:58:00Z">
        <w:r>
          <w:t xml:space="preserve"> </w:t>
        </w:r>
      </w:ins>
      <w:ins w:id="1514" w:author="Jelena Hrnjak" w:date="2023-08-30T05:08:00Z">
        <w:r w:rsidR="0057388C">
          <w:rPr>
            <w:lang w:val="sr-Cyrl-RS"/>
          </w:rPr>
          <w:t xml:space="preserve">Слика 5.3 - Пример генерисане датотеке </w:t>
        </w:r>
        <w:r w:rsidR="00737C7C">
          <w:rPr>
            <w:i/>
            <w:lang w:val="en-US"/>
          </w:rPr>
          <w:t xml:space="preserve">pom.xml </w:t>
        </w:r>
        <w:r w:rsidR="0057388C">
          <w:rPr>
            <w:lang w:val="sr-Cyrl-RS"/>
          </w:rPr>
          <w:t>у случају одабира система за управљање базама података</w:t>
        </w:r>
        <w:r w:rsidR="0057388C">
          <w:rPr>
            <w:i/>
            <w:lang w:val="en-US"/>
          </w:rPr>
          <w:t xml:space="preserve"> PostgreSQL </w:t>
        </w:r>
        <w:r w:rsidR="0057388C">
          <w:rPr>
            <w:lang w:val="sr-Cyrl-RS"/>
          </w:rPr>
          <w:t>и безбедносног механизма</w:t>
        </w:r>
        <w:r w:rsidR="0057388C">
          <w:rPr>
            <w:lang w:val="en-US"/>
          </w:rPr>
          <w:t xml:space="preserve"> </w:t>
        </w:r>
        <w:r w:rsidR="0057388C">
          <w:rPr>
            <w:i/>
            <w:lang w:val="en-US"/>
          </w:rPr>
          <w:t>OAuth2.0</w:t>
        </w:r>
      </w:ins>
    </w:p>
    <w:p w14:paraId="5843E0AA" w14:textId="77777777" w:rsidR="00280AC8" w:rsidRDefault="00280AC8" w:rsidP="00737C7C">
      <w:pPr>
        <w:pStyle w:val="Labelaslike"/>
        <w:rPr>
          <w:ins w:id="1515" w:author="Jelena Hrnjak" w:date="2023-08-30T05:09:00Z"/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280AC8" w14:paraId="28A03849" w14:textId="77777777" w:rsidTr="00280AC8">
        <w:trPr>
          <w:ins w:id="1516" w:author="Jelena Hrnjak" w:date="2023-08-30T05:09:00Z"/>
        </w:trPr>
        <w:tc>
          <w:tcPr>
            <w:tcW w:w="8872" w:type="dxa"/>
          </w:tcPr>
          <w:p w14:paraId="7DA049E6" w14:textId="077A4B86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17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18" w:author="Jelena Hrnjak" w:date="2023-08-30T05:18:00Z"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def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generateDatabaseProperties(Database database){</w:t>
              </w:r>
            </w:ins>
          </w:p>
          <w:p w14:paraId="093FF6EB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19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20" w:author="Jelena Hrnjak" w:date="2023-08-30T05:18:00Z"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ab/>
              </w:r>
            </w:ins>
          </w:p>
          <w:p w14:paraId="75F03A4F" w14:textId="75425C64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21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22" w:author="Jelena Hrnjak" w:date="2023-08-30T05:18:00Z"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(database === 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null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) 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return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>''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</w:t>
              </w:r>
            </w:ins>
          </w:p>
          <w:p w14:paraId="1BF9D798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23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24" w:author="Jelena Hrnjak" w:date="2023-08-30T05:18:00Z"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     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ab/>
              </w:r>
            </w:ins>
          </w:p>
          <w:p w14:paraId="5AD0B576" w14:textId="138BF071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25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26" w:author="Jelena Hrnjak" w:date="2023-08-30T05:18:00Z"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return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>'''</w:t>
              </w:r>
            </w:ins>
          </w:p>
          <w:p w14:paraId="13CE6881" w14:textId="265AC5D4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27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28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database.vendorName.equals(EDatabaseType::</w:t>
              </w:r>
              <w:r>
                <w:rPr>
                  <w:rFonts w:ascii="Consolas" w:hAnsi="Consolas" w:cs="Consolas"/>
                  <w:i/>
                  <w:iCs/>
                  <w:color w:val="0000C0"/>
                  <w:sz w:val="20"/>
                  <w:szCs w:val="20"/>
                  <w:lang w:val="sr-Cyrl-RS"/>
                </w:rPr>
                <w:t>MY_SQL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)»</w:t>
              </w:r>
            </w:ins>
          </w:p>
          <w:p w14:paraId="708BE145" w14:textId="236909CD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29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30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spring.datasource.driverClassName=com.mysql.cj.jdbc.Driver</w:t>
              </w:r>
            </w:ins>
          </w:p>
          <w:p w14:paraId="414E0E0D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31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32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spring.jpa.properties.hibernate.dialect=org.hibernate.dialect.MySQL8Dialec</w:t>
              </w:r>
            </w:ins>
          </w:p>
          <w:p w14:paraId="6A7DD778" w14:textId="3842DB44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33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34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</w:ins>
          </w:p>
          <w:p w14:paraId="78C0131F" w14:textId="2093E1BF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35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36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spring.datasource.initialization-mode=always</w:t>
              </w:r>
            </w:ins>
          </w:p>
          <w:p w14:paraId="7BAA881D" w14:textId="671EFB50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37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38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spring.datasource.url=jdbc:mysql://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«database.url»</w:t>
              </w:r>
            </w:ins>
          </w:p>
          <w:p w14:paraId="5834CA7A" w14:textId="7B3B544C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39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40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ELSEIF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database.vendorName.equals(EDatabaseType::</w:t>
              </w:r>
              <w:r>
                <w:rPr>
                  <w:rFonts w:ascii="Consolas" w:hAnsi="Consolas" w:cs="Consolas"/>
                  <w:i/>
                  <w:iCs/>
                  <w:color w:val="0000C0"/>
                  <w:sz w:val="20"/>
                  <w:szCs w:val="20"/>
                  <w:lang w:val="sr-Cyrl-RS"/>
                </w:rPr>
                <w:t>POSTGRE_SQL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)»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</w:ins>
          </w:p>
          <w:p w14:paraId="7C489397" w14:textId="46C7B683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41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42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spring.datasource.driverClassName=org.postgresql.Driver</w:t>
              </w:r>
            </w:ins>
          </w:p>
          <w:p w14:paraId="07530FEE" w14:textId="0D32F16B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43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44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spring.jpa.properties.hibernate.dialect=org.hibernate.dialect.PostgreSQL95Dialect</w:t>
              </w:r>
            </w:ins>
          </w:p>
          <w:p w14:paraId="1896CB8B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45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46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</w:ins>
          </w:p>
          <w:p w14:paraId="6C0B622B" w14:textId="52BF2CDB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47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48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spring.datasource.initialization-mode=always</w:t>
              </w:r>
            </w:ins>
          </w:p>
          <w:p w14:paraId="0BC20130" w14:textId="49BB486E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49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50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spring.datasource.url=jdbc:postgresql://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«database.url»</w:t>
              </w:r>
            </w:ins>
          </w:p>
          <w:p w14:paraId="2CB441C4" w14:textId="07DDBE5C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51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52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ELSEIF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database.vendorName.equals(EDatabaseType::</w:t>
              </w:r>
              <w:r>
                <w:rPr>
                  <w:rFonts w:ascii="Consolas" w:hAnsi="Consolas" w:cs="Consolas"/>
                  <w:i/>
                  <w:iCs/>
                  <w:color w:val="0000C0"/>
                  <w:sz w:val="20"/>
                  <w:szCs w:val="20"/>
                  <w:lang w:val="sr-Cyrl-RS"/>
                </w:rPr>
                <w:t>ORACLE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)»</w:t>
              </w:r>
            </w:ins>
          </w:p>
          <w:p w14:paraId="1A4BBFF1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53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54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spring.datasource.driverClassName=oracle.jdbc.driver.OracleDriver</w:t>
              </w:r>
            </w:ins>
          </w:p>
          <w:p w14:paraId="670F3BD1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55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56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spring.jpa.properties.hibernate.dialect=org.hibernate.dialect.Oracle12cDialect</w:t>
              </w:r>
            </w:ins>
          </w:p>
          <w:p w14:paraId="4E76B4C4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57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58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</w:ins>
          </w:p>
          <w:p w14:paraId="3B019600" w14:textId="57D262C2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59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60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 xml:space="preserve">spring.datasource.initialization-mode=always </w:t>
              </w:r>
            </w:ins>
          </w:p>
          <w:p w14:paraId="46E44CD3" w14:textId="4CEAF7D1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61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62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spring.datasource.url=jdbc:oracle:thin:@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«database.url»</w:t>
              </w:r>
            </w:ins>
          </w:p>
          <w:p w14:paraId="3F6417CA" w14:textId="42F18E4B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ins w:id="1563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64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 w:rsidR="007019EE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ENDIF</w:t>
              </w:r>
              <w:r w:rsidR="007019EE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»</w:t>
              </w:r>
            </w:ins>
          </w:p>
          <w:p w14:paraId="7DF171C0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65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32A5DCFE" w14:textId="2B56D324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66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67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spring.datasource.username=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«database.username»</w:t>
              </w:r>
            </w:ins>
          </w:p>
          <w:p w14:paraId="201BDB0F" w14:textId="25113CA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68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69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spring.datasource.password=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«database.password»</w:t>
              </w:r>
            </w:ins>
          </w:p>
          <w:p w14:paraId="67AF9FAB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70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71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</w:ins>
          </w:p>
          <w:p w14:paraId="578D5F6D" w14:textId="34A3BCE0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ins w:id="1572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73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spring.jpa.show-sql=true</w:t>
              </w:r>
            </w:ins>
          </w:p>
          <w:p w14:paraId="6592BF8C" w14:textId="35751740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ins w:id="1574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75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spring.jpa.hibernate.ddl-auto=create-drop</w:t>
              </w:r>
            </w:ins>
          </w:p>
          <w:p w14:paraId="49CB4DBA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76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77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spring.jpa.properties.hibernate.jdbc.lob.non_contextual_creation=true</w:t>
              </w:r>
            </w:ins>
          </w:p>
          <w:p w14:paraId="1771B9AE" w14:textId="37F4534B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ins w:id="1578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79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 xml:space="preserve">spring.jpa.properties.hibernate.format_sql=true </w:t>
              </w:r>
            </w:ins>
          </w:p>
          <w:p w14:paraId="00ED0B47" w14:textId="668FDC8C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ins w:id="1580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81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spring.sql.init.mode=always</w:t>
              </w:r>
            </w:ins>
          </w:p>
          <w:p w14:paraId="20D645B6" w14:textId="61B98AB1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ins w:id="1582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83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 xml:space="preserve">spring.jpa.defer-datasource-initialization=true   </w:t>
              </w:r>
            </w:ins>
          </w:p>
          <w:p w14:paraId="573D2352" w14:textId="1BC1E3F8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ins w:id="1584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85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spring.jpa.open-in-view=false</w:t>
              </w:r>
            </w:ins>
          </w:p>
          <w:p w14:paraId="1E922347" w14:textId="77777777" w:rsidR="00484F99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86" w:author="Jelena Hrnjak" w:date="2023-08-30T05:20:00Z"/>
                <w:rFonts w:ascii="Consolas" w:hAnsi="Consolas" w:cs="Consolas"/>
                <w:sz w:val="20"/>
                <w:szCs w:val="20"/>
                <w:lang w:val="sr-Cyrl-RS"/>
              </w:rPr>
            </w:pPr>
            <w:ins w:id="1587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  <w:t>'''</w:t>
              </w:r>
            </w:ins>
          </w:p>
          <w:p w14:paraId="55E19ED0" w14:textId="40D09FE0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88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89" w:author="Jelena Hrnjak" w:date="2023-08-30T05:18:00Z"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}</w:t>
              </w:r>
            </w:ins>
          </w:p>
          <w:p w14:paraId="4B967DD5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90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91" w:author="Jelena Hrnjak" w:date="2023-08-30T05:18:00Z"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ab/>
              </w:r>
            </w:ins>
          </w:p>
          <w:p w14:paraId="67664046" w14:textId="30F67545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92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93" w:author="Jelena Hrnjak" w:date="2023-08-30T05:18:00Z"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def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generateApplicationProperties(Application app) 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>'''</w:t>
              </w:r>
            </w:ins>
          </w:p>
          <w:p w14:paraId="58BCACD9" w14:textId="2C5A7C1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94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95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sprint.application.name=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«app.name»</w:t>
              </w:r>
            </w:ins>
          </w:p>
          <w:p w14:paraId="593FDE7E" w14:textId="561C1F9F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96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97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server.port=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«app.port»</w:t>
              </w:r>
            </w:ins>
          </w:p>
          <w:p w14:paraId="02476391" w14:textId="16AF589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598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599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server.hostname=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«app.hostname»</w:t>
              </w:r>
            </w:ins>
          </w:p>
          <w:p w14:paraId="07C35259" w14:textId="211AD530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00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01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</w:ins>
          </w:p>
          <w:p w14:paraId="6B3ADB4D" w14:textId="3928A158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02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03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«generateDatabaseProperties(app.app_database)»</w:t>
              </w:r>
            </w:ins>
          </w:p>
          <w:p w14:paraId="4BFC07EF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04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05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 xml:space="preserve">      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app.app_security 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instanceof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OAuth2»</w:t>
              </w:r>
            </w:ins>
          </w:p>
          <w:p w14:paraId="3BDA40D7" w14:textId="6D8E200B" w:rsidR="00484F99" w:rsidRPr="00484F99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06" w:author="Jelena Hrnjak" w:date="2023-08-30T05:18:00Z"/>
                <w:rFonts w:ascii="Consolas" w:hAnsi="Consolas" w:cs="Consolas"/>
                <w:color w:val="000000"/>
                <w:sz w:val="20"/>
                <w:szCs w:val="20"/>
                <w:lang w:val="sr-Cyrl-RS"/>
                <w:rPrChange w:id="1607" w:author="Jelena Hrnjak" w:date="2023-08-30T05:20:00Z">
                  <w:rPr>
                    <w:ins w:id="1608" w:author="Jelena Hrnjak" w:date="2023-08-30T05:18:00Z"/>
                    <w:rFonts w:ascii="Consolas" w:hAnsi="Consolas" w:cs="Consolas"/>
                    <w:sz w:val="20"/>
                    <w:szCs w:val="20"/>
                    <w:lang w:val="sr-Cyrl-RS"/>
                  </w:rPr>
                </w:rPrChange>
              </w:rPr>
            </w:pPr>
            <w:ins w:id="1609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var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OAuth2 oauth = app.app_security 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as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OAuth2»</w:t>
              </w:r>
            </w:ins>
          </w:p>
          <w:p w14:paraId="25E3660A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10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11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 xml:space="preserve">      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FOR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p : oauth.providers»</w:t>
              </w:r>
            </w:ins>
          </w:p>
          <w:p w14:paraId="1FCE4B00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12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48200FC6" w14:textId="055A0696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13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14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lastRenderedPageBreak/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spring.security.oauth2.client.registration.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«p.name.toString.toLowerCase»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.client-id=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«p.clientId»</w:t>
              </w:r>
            </w:ins>
          </w:p>
          <w:p w14:paraId="1109F16E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15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16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spring.security.oauth2.client.registration.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«p.name.toString.toLowerCase»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.client-secret=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«p.clientSecret»</w:t>
              </w:r>
            </w:ins>
          </w:p>
          <w:p w14:paraId="457FBBEA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17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18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p.redirectUri !== 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null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»</w:t>
              </w:r>
            </w:ins>
          </w:p>
          <w:p w14:paraId="5058C744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19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20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spring.security.oauth2.client.registration.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«p.name.toString.toLowerCase»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.redirect-uri=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«p.redirectUri»</w:t>
              </w:r>
            </w:ins>
          </w:p>
          <w:p w14:paraId="78E14B93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21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22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ENDIF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»</w:t>
              </w:r>
            </w:ins>
          </w:p>
          <w:p w14:paraId="761D385E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23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24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 xml:space="preserve">      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ENDFOR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»</w:t>
              </w:r>
            </w:ins>
          </w:p>
          <w:p w14:paraId="5A0852A0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25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26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 xml:space="preserve">        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ENDIF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»</w:t>
              </w:r>
            </w:ins>
          </w:p>
          <w:p w14:paraId="43D39FA4" w14:textId="5E75863E" w:rsidR="00280AC8" w:rsidRDefault="007019EE">
            <w:pPr>
              <w:pStyle w:val="Labelaslike"/>
              <w:jc w:val="left"/>
              <w:rPr>
                <w:ins w:id="1627" w:author="Jelena Hrnjak" w:date="2023-08-30T05:09:00Z"/>
                <w:i/>
                <w:lang w:val="en-US"/>
              </w:rPr>
              <w:pPrChange w:id="1628" w:author="Jelena Hrnjak" w:date="2023-08-30T05:18:00Z">
                <w:pPr>
                  <w:pStyle w:val="Labelaslike"/>
                </w:pPr>
              </w:pPrChange>
            </w:pPr>
            <w:ins w:id="1629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>'''</w:t>
              </w:r>
            </w:ins>
          </w:p>
        </w:tc>
      </w:tr>
    </w:tbl>
    <w:p w14:paraId="147F2F8B" w14:textId="77777777" w:rsidR="00280AC8" w:rsidRPr="0041364B" w:rsidRDefault="00280AC8" w:rsidP="00280AC8">
      <w:pPr>
        <w:pStyle w:val="Labelaslike"/>
        <w:rPr>
          <w:ins w:id="1630" w:author="Jelena Hrnjak" w:date="2023-08-30T05:09:00Z"/>
          <w:i/>
          <w:lang w:val="en-US"/>
        </w:rPr>
      </w:pPr>
      <w:ins w:id="1631" w:author="Jelena Hrnjak" w:date="2023-08-30T05:09:00Z">
        <w:r>
          <w:rPr>
            <w:lang w:val="sr-Cyrl-RS"/>
          </w:rPr>
          <w:lastRenderedPageBreak/>
          <w:t xml:space="preserve">Листинг 5.4 – Шаблон генерисања датотеке </w:t>
        </w:r>
        <w:r>
          <w:rPr>
            <w:i/>
            <w:lang w:val="en-US"/>
          </w:rPr>
          <w:t>application.properties</w:t>
        </w:r>
      </w:ins>
    </w:p>
    <w:p w14:paraId="0174BFF2" w14:textId="16D4B00F" w:rsidR="00280AC8" w:rsidRDefault="00280AC8">
      <w:pPr>
        <w:pStyle w:val="Labelaslike"/>
        <w:jc w:val="left"/>
        <w:rPr>
          <w:ins w:id="1632" w:author="Jelena Hrnjak" w:date="2023-08-30T05:14:00Z"/>
          <w:i/>
          <w:lang w:val="en-US"/>
        </w:rPr>
        <w:pPrChange w:id="1633" w:author="Jelena Hrnjak" w:date="2023-08-30T05:09:00Z">
          <w:pPr>
            <w:pStyle w:val="Labelaslike"/>
          </w:pPr>
        </w:pPrChange>
      </w:pPr>
    </w:p>
    <w:p w14:paraId="7E6BD4FB" w14:textId="18FB42BA" w:rsidR="00432A85" w:rsidRDefault="00EC36CE" w:rsidP="00432A85">
      <w:pPr>
        <w:pStyle w:val="Labelaslike"/>
        <w:jc w:val="left"/>
        <w:rPr>
          <w:ins w:id="1634" w:author="Jelena Hrnjak" w:date="2023-08-30T05:08:00Z"/>
          <w:i/>
          <w:lang w:val="en-US"/>
        </w:rPr>
      </w:pPr>
      <w:ins w:id="1635" w:author="Jelena Hrnjak" w:date="2023-08-30T05:14:00Z">
        <w:r w:rsidRPr="00EC36CE">
          <w:rPr>
            <w:i/>
            <w:noProof/>
            <w:lang w:val="sr-Cyrl-RS" w:eastAsia="sr-Cyrl-RS"/>
          </w:rPr>
          <w:drawing>
            <wp:inline distT="0" distB="0" distL="0" distR="0" wp14:anchorId="13AD1E3A" wp14:editId="5A60955F">
              <wp:extent cx="5679440" cy="2587144"/>
              <wp:effectExtent l="0" t="0" r="0" b="3810"/>
              <wp:docPr id="50" name="Picture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95100" cy="259427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CA41275" w14:textId="17655830" w:rsidR="00737C7C" w:rsidRPr="0041364B" w:rsidRDefault="00737C7C" w:rsidP="00737C7C">
      <w:pPr>
        <w:pStyle w:val="Labelaslike"/>
        <w:rPr>
          <w:ins w:id="1636" w:author="Jelena Hrnjak" w:date="2023-08-30T05:08:00Z"/>
        </w:rPr>
      </w:pPr>
      <w:ins w:id="1637" w:author="Jelena Hrnjak" w:date="2023-08-30T05:08:00Z">
        <w:r>
          <w:t xml:space="preserve"> </w:t>
        </w:r>
        <w:r>
          <w:rPr>
            <w:lang w:val="sr-Cyrl-RS"/>
          </w:rPr>
          <w:t>Слика 5.</w:t>
        </w:r>
        <w:r>
          <w:rPr>
            <w:lang w:val="en-US"/>
          </w:rPr>
          <w:t>4</w:t>
        </w:r>
        <w:r>
          <w:rPr>
            <w:lang w:val="sr-Cyrl-RS"/>
          </w:rPr>
          <w:t xml:space="preserve"> - Пример генерисане датотеке </w:t>
        </w:r>
        <w:r>
          <w:rPr>
            <w:i/>
            <w:lang w:val="en-US"/>
          </w:rPr>
          <w:t xml:space="preserve">application.properties </w:t>
        </w:r>
        <w:r>
          <w:rPr>
            <w:lang w:val="sr-Cyrl-RS"/>
          </w:rPr>
          <w:t>у случају одабира система за управљање базама</w:t>
        </w:r>
      </w:ins>
      <w:ins w:id="1638" w:author="Jelena Hrnjak" w:date="2023-08-30T05:15:00Z">
        <w:r w:rsidR="00EC36CE">
          <w:rPr>
            <w:lang w:val="en-US"/>
          </w:rPr>
          <w:t xml:space="preserve"> </w:t>
        </w:r>
      </w:ins>
      <w:ins w:id="1639" w:author="Jelena Hrnjak" w:date="2023-08-30T05:08:00Z">
        <w:r>
          <w:rPr>
            <w:lang w:val="sr-Cyrl-RS"/>
          </w:rPr>
          <w:t>података</w:t>
        </w:r>
        <w:r>
          <w:rPr>
            <w:i/>
            <w:lang w:val="en-US"/>
          </w:rPr>
          <w:t xml:space="preserve"> PostgreSQL </w:t>
        </w:r>
        <w:r>
          <w:rPr>
            <w:lang w:val="sr-Cyrl-RS"/>
          </w:rPr>
          <w:t>и безбедносног механизма</w:t>
        </w:r>
        <w:r>
          <w:rPr>
            <w:lang w:val="en-US"/>
          </w:rPr>
          <w:t xml:space="preserve"> </w:t>
        </w:r>
        <w:r>
          <w:rPr>
            <w:i/>
            <w:lang w:val="en-US"/>
          </w:rPr>
          <w:t>OAuth2.0</w:t>
        </w:r>
      </w:ins>
    </w:p>
    <w:p w14:paraId="3CC8F8DD" w14:textId="1ED9C303" w:rsidR="004862FE" w:rsidRPr="00CA2DF1" w:rsidRDefault="004862FE">
      <w:pPr>
        <w:pStyle w:val="Labelaslike"/>
        <w:rPr>
          <w:ins w:id="1640" w:author="Jelena Hrnjak" w:date="2023-08-29T01:47:00Z"/>
          <w:rPrChange w:id="1641" w:author="Jelena Hrnjak" w:date="2023-08-30T04:57:00Z">
            <w:rPr>
              <w:ins w:id="1642" w:author="Jelena Hrnjak" w:date="2023-08-29T01:47:00Z"/>
              <w:lang w:val="sr-Cyrl-RS"/>
            </w:rPr>
          </w:rPrChange>
        </w:rPr>
        <w:pPrChange w:id="1643" w:author="Jelena Hrnjak" w:date="2023-08-30T05:08:00Z">
          <w:pPr>
            <w:pStyle w:val="Heading1"/>
          </w:pPr>
        </w:pPrChange>
      </w:pPr>
    </w:p>
    <w:p w14:paraId="3C8C1044" w14:textId="302349B9" w:rsidR="001A009E" w:rsidRDefault="00247BC1" w:rsidP="001A009E">
      <w:pPr>
        <w:pStyle w:val="Heading2"/>
        <w:rPr>
          <w:lang w:val="sr-Cyrl-RS"/>
        </w:rPr>
        <w:pPrChange w:id="1644" w:author="Jelena Hrnjak" w:date="2023-08-29T01:47:00Z">
          <w:pPr>
            <w:pStyle w:val="Heading1"/>
          </w:pPr>
        </w:pPrChange>
      </w:pPr>
      <w:bookmarkStart w:id="1645" w:name="_Toc144322219"/>
      <w:ins w:id="1646" w:author="Jelena Hrnjak" w:date="2023-08-29T01:47:00Z">
        <w:r>
          <w:rPr>
            <w:lang w:val="sr-Cyrl-RS"/>
          </w:rPr>
          <w:t>Генератор слоја који моделује податке из базе података</w:t>
        </w:r>
      </w:ins>
      <w:bookmarkEnd w:id="1645"/>
      <w:r w:rsidR="001A009E" w:rsidRPr="001A009E">
        <w:rPr>
          <w:lang w:val="sr-Cyrl-RS"/>
        </w:rPr>
        <w:t xml:space="preserve"> </w:t>
      </w:r>
    </w:p>
    <w:p w14:paraId="04B6F097" w14:textId="77777777" w:rsidR="008A4022" w:rsidRDefault="004F3423" w:rsidP="00947614">
      <w:pPr>
        <w:pStyle w:val="BodyText"/>
        <w:rPr>
          <w:lang w:val="sr-Cyrl-RS"/>
        </w:rPr>
        <w:pPrChange w:id="1647" w:author="Jelena Hrnjak" w:date="2023-08-29T01:47:00Z">
          <w:pPr>
            <w:pStyle w:val="Heading1"/>
          </w:pPr>
        </w:pPrChange>
      </w:pPr>
      <w:r>
        <w:rPr>
          <w:lang w:val="sr-Cyrl-RS"/>
        </w:rPr>
        <w:t>Г</w:t>
      </w:r>
      <w:r w:rsidR="00C44328">
        <w:rPr>
          <w:lang w:val="sr-Cyrl-RS"/>
        </w:rPr>
        <w:t xml:space="preserve">енератор </w:t>
      </w:r>
      <w:r>
        <w:rPr>
          <w:lang w:val="sr-Cyrl-RS"/>
        </w:rPr>
        <w:t xml:space="preserve">слоја који моделује податке из базе података </w:t>
      </w:r>
      <w:r w:rsidR="00C44328">
        <w:rPr>
          <w:lang w:val="sr-Cyrl-RS"/>
        </w:rPr>
        <w:t>крерира различите елементе неопходне за рад са подацима у апликацији.</w:t>
      </w:r>
      <w:r w:rsidR="002B23DA">
        <w:rPr>
          <w:i/>
          <w:lang w:val="en-US"/>
        </w:rPr>
        <w:t xml:space="preserve"> </w:t>
      </w:r>
      <w:r>
        <w:rPr>
          <w:lang w:val="sr-Cyrl-RS"/>
        </w:rPr>
        <w:t>Ови елементи укључују</w:t>
      </w:r>
      <w:r w:rsidR="002B23DA">
        <w:rPr>
          <w:lang w:val="sr-Cyrl-RS"/>
        </w:rPr>
        <w:t xml:space="preserve"> </w:t>
      </w:r>
      <w:r>
        <w:rPr>
          <w:lang w:val="sr-Cyrl-RS"/>
        </w:rPr>
        <w:t xml:space="preserve">класе </w:t>
      </w:r>
      <w:r w:rsidR="00947614">
        <w:rPr>
          <w:lang w:val="sr-Cyrl-RS"/>
        </w:rPr>
        <w:t>модела (ентитета), репозиторију</w:t>
      </w:r>
      <w:r w:rsidR="008B11AC">
        <w:rPr>
          <w:lang w:val="sr-Cyrl-RS"/>
        </w:rPr>
        <w:t xml:space="preserve">ме и класе за пренос података између слојева апликације (енгл. </w:t>
      </w:r>
      <w:r w:rsidR="008B11AC">
        <w:rPr>
          <w:i/>
          <w:lang w:val="en-US"/>
        </w:rPr>
        <w:t>Data Transfer Object - DTO</w:t>
      </w:r>
      <w:r w:rsidR="008B11AC">
        <w:rPr>
          <w:lang w:val="sr-Cyrl-RS"/>
        </w:rPr>
        <w:t>)</w:t>
      </w:r>
      <w:r w:rsidR="00022766">
        <w:rPr>
          <w:lang w:val="en-US"/>
        </w:rPr>
        <w:t>.</w:t>
      </w:r>
      <w:r w:rsidR="00022766">
        <w:rPr>
          <w:lang w:val="sr-Cyrl-RS"/>
        </w:rPr>
        <w:t xml:space="preserve"> </w:t>
      </w:r>
    </w:p>
    <w:p w14:paraId="5E6B6373" w14:textId="0C294AB8" w:rsidR="008A4022" w:rsidRPr="00A54C6C" w:rsidRDefault="00022766" w:rsidP="008A4022">
      <w:pPr>
        <w:pStyle w:val="BodyText"/>
        <w:rPr>
          <w:lang w:val="sr-Cyrl-RS"/>
        </w:rPr>
      </w:pPr>
      <w:r>
        <w:rPr>
          <w:lang w:val="sr-Cyrl-RS"/>
        </w:rPr>
        <w:t>Класе модела</w:t>
      </w:r>
      <w:r w:rsidR="00947614">
        <w:rPr>
          <w:lang w:val="sr-Cyrl-RS"/>
        </w:rPr>
        <w:t xml:space="preserve"> описују структуру података у бази </w:t>
      </w:r>
      <w:r>
        <w:rPr>
          <w:lang w:val="sr-Cyrl-RS"/>
        </w:rPr>
        <w:t>и к</w:t>
      </w:r>
      <w:r w:rsidR="00947614">
        <w:rPr>
          <w:lang w:val="sr-Cyrl-RS"/>
        </w:rPr>
        <w:t xml:space="preserve">реирају се на основу описа концепта </w:t>
      </w:r>
      <w:r w:rsidR="00947614">
        <w:rPr>
          <w:i/>
          <w:lang w:val="en-US"/>
        </w:rPr>
        <w:t>En</w:t>
      </w:r>
      <w:r>
        <w:rPr>
          <w:i/>
          <w:lang w:val="en-US"/>
        </w:rPr>
        <w:t>tity</w:t>
      </w:r>
      <w:r w:rsidR="001C2937">
        <w:rPr>
          <w:i/>
          <w:lang w:val="sr-Cyrl-RS"/>
        </w:rPr>
        <w:t xml:space="preserve">, </w:t>
      </w:r>
      <w:r w:rsidR="001C2937">
        <w:rPr>
          <w:lang w:val="sr-Cyrl-RS"/>
        </w:rPr>
        <w:t xml:space="preserve">односно концепата </w:t>
      </w:r>
      <w:r w:rsidR="001C2937">
        <w:rPr>
          <w:i/>
          <w:lang w:val="en-US"/>
        </w:rPr>
        <w:t xml:space="preserve">User </w:t>
      </w:r>
      <w:r w:rsidR="001C2937">
        <w:rPr>
          <w:lang w:val="sr-Cyrl-RS"/>
        </w:rPr>
        <w:t xml:space="preserve">и </w:t>
      </w:r>
      <w:r w:rsidR="001C2937">
        <w:rPr>
          <w:i/>
          <w:lang w:val="en-US"/>
        </w:rPr>
        <w:t>Role</w:t>
      </w:r>
      <w:r>
        <w:rPr>
          <w:i/>
          <w:lang w:val="en-US"/>
        </w:rPr>
        <w:t xml:space="preserve">. </w:t>
      </w:r>
      <w:r>
        <w:rPr>
          <w:lang w:val="sr-Cyrl-RS"/>
        </w:rPr>
        <w:t>Шаблон за генерисање класе</w:t>
      </w:r>
      <w:r w:rsidR="001C2937">
        <w:rPr>
          <w:lang w:val="en-US"/>
        </w:rPr>
        <w:t xml:space="preserve"> </w:t>
      </w:r>
      <w:r w:rsidR="00292CA4">
        <w:rPr>
          <w:lang w:val="sr-Cyrl-RS"/>
        </w:rPr>
        <w:t>која описује кориснике си</w:t>
      </w:r>
      <w:r w:rsidR="002E07B7">
        <w:rPr>
          <w:lang w:val="sr-Cyrl-RS"/>
        </w:rPr>
        <w:t>стема</w:t>
      </w:r>
      <w:r w:rsidR="005573AC">
        <w:rPr>
          <w:lang w:val="en-US"/>
        </w:rPr>
        <w:t xml:space="preserve"> </w:t>
      </w:r>
      <w:r w:rsidR="005573AC">
        <w:rPr>
          <w:lang w:val="sr-Cyrl-RS"/>
        </w:rPr>
        <w:t xml:space="preserve">у случају одабира безбедносног механизма </w:t>
      </w:r>
      <w:r w:rsidR="005573AC">
        <w:rPr>
          <w:i/>
          <w:lang w:val="en-US"/>
        </w:rPr>
        <w:t>JWT</w:t>
      </w:r>
      <w:r w:rsidR="002E07B7">
        <w:rPr>
          <w:lang w:val="sr-Cyrl-RS"/>
        </w:rPr>
        <w:t xml:space="preserve"> описан је на листингу 5.5, док је на листингу 5.6 приказана помоћна метода која садржи шаблон за генерисање обележја описане класе. </w:t>
      </w:r>
      <w:r w:rsidR="00292CA4">
        <w:rPr>
          <w:lang w:val="sr-Cyrl-RS"/>
        </w:rPr>
        <w:t xml:space="preserve">Пример класе </w:t>
      </w:r>
      <w:r w:rsidR="00292CA4">
        <w:rPr>
          <w:i/>
          <w:lang w:val="en-US"/>
        </w:rPr>
        <w:t>User</w:t>
      </w:r>
      <w:r w:rsidR="00292CA4">
        <w:rPr>
          <w:lang w:val="sr-Cyrl-RS"/>
        </w:rPr>
        <w:t xml:space="preserve"> генерисане на основу овог шаблона приказан је на слици 5.5. </w:t>
      </w:r>
      <w:r w:rsidR="00A54C6C">
        <w:rPr>
          <w:lang w:val="sr-Cyrl-RS"/>
        </w:rPr>
        <w:t xml:space="preserve">У случају одабира безбедносног механизма </w:t>
      </w:r>
      <w:r w:rsidR="00A54C6C">
        <w:rPr>
          <w:i/>
          <w:lang w:val="en-US"/>
        </w:rPr>
        <w:t xml:space="preserve">Basic Auhtnetication </w:t>
      </w:r>
      <w:r w:rsidR="00A54C6C">
        <w:rPr>
          <w:lang w:val="sr-Cyrl-RS"/>
        </w:rPr>
        <w:t xml:space="preserve">класа </w:t>
      </w:r>
      <w:r w:rsidR="00A54C6C">
        <w:rPr>
          <w:i/>
          <w:lang w:val="en-US"/>
        </w:rPr>
        <w:t xml:space="preserve">User </w:t>
      </w:r>
      <w:r w:rsidR="00A54C6C">
        <w:rPr>
          <w:lang w:val="sr-Cyrl-RS"/>
        </w:rPr>
        <w:t xml:space="preserve">неће садржати додатна обележја, док ће класа </w:t>
      </w:r>
      <w:r w:rsidR="00A54C6C">
        <w:rPr>
          <w:i/>
          <w:lang w:val="en-US"/>
        </w:rPr>
        <w:t xml:space="preserve">Role </w:t>
      </w:r>
      <w:r w:rsidR="00A54C6C">
        <w:rPr>
          <w:lang w:val="sr-Cyrl-RS"/>
        </w:rPr>
        <w:t xml:space="preserve">представљати енумерацију.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8A4022" w14:paraId="2EBF780D" w14:textId="77777777" w:rsidTr="008A4022">
        <w:tc>
          <w:tcPr>
            <w:tcW w:w="8872" w:type="dxa"/>
          </w:tcPr>
          <w:p w14:paraId="7E1B914B" w14:textId="20A2D150" w:rsidR="008A4022" w:rsidRPr="008A4022" w:rsidRDefault="008A4022" w:rsidP="008A4022">
            <w:pPr>
              <w:pStyle w:val="Kod"/>
            </w:pPr>
            <w:r w:rsidRPr="008A4022">
              <w:rPr>
                <w:b/>
                <w:color w:val="7F0055"/>
              </w:rPr>
              <w:lastRenderedPageBreak/>
              <w:t>def</w:t>
            </w:r>
            <w:r w:rsidRPr="008A4022">
              <w:t xml:space="preserve"> generateUserModel(User user, Security security)</w:t>
            </w:r>
            <w:r w:rsidRPr="008A4022">
              <w:rPr>
                <w:color w:val="2A00FF"/>
              </w:rPr>
              <w:t>'''</w:t>
            </w:r>
          </w:p>
          <w:p w14:paraId="06CFE601" w14:textId="0FCDB984" w:rsidR="002E07B7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 xml:space="preserve">package </w:t>
            </w:r>
            <w:r w:rsidRPr="008A4022">
              <w:t>«</w:t>
            </w:r>
            <w:r w:rsidRPr="008A4022">
              <w:rPr>
                <w:color w:val="001AAB"/>
              </w:rPr>
              <w:t>packageName</w:t>
            </w:r>
            <w:r w:rsidRPr="008A4022">
              <w:t>»</w:t>
            </w:r>
            <w:r w:rsidRPr="008A4022">
              <w:rPr>
                <w:color w:val="2A00FF"/>
                <w:shd w:val="clear" w:color="auto" w:fill="DCDCDC"/>
              </w:rPr>
              <w:t>.model;</w:t>
            </w:r>
          </w:p>
          <w:p w14:paraId="4B35611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BasicAuthentication»</w:t>
            </w:r>
          </w:p>
          <w:p w14:paraId="07377E99" w14:textId="77777777" w:rsidR="002975C5" w:rsidRDefault="008A4022" w:rsidP="008A4022">
            <w:pPr>
              <w:pStyle w:val="Kod"/>
              <w:rPr>
                <w:color w:val="2A00FF"/>
                <w:shd w:val="clear" w:color="auto" w:fill="DCDCDC"/>
              </w:rPr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 xml:space="preserve">import </w:t>
            </w:r>
            <w:r w:rsidRPr="008A4022">
              <w:t>«</w:t>
            </w:r>
            <w:r w:rsidRPr="008A4022">
              <w:rPr>
                <w:color w:val="001AAB"/>
              </w:rPr>
              <w:t>packageName</w:t>
            </w:r>
            <w:r w:rsidRPr="008A4022">
              <w:t>»</w:t>
            </w:r>
            <w:r w:rsidRPr="008A4022">
              <w:rPr>
                <w:color w:val="2A00FF"/>
                <w:shd w:val="clear" w:color="auto" w:fill="DCDCDC"/>
              </w:rPr>
              <w:t>.model.enumeration.Role;</w:t>
            </w:r>
          </w:p>
          <w:p w14:paraId="054A4394" w14:textId="47CAD022" w:rsidR="008A4022" w:rsidRPr="008A4022" w:rsidRDefault="002975C5" w:rsidP="008A4022">
            <w:pPr>
              <w:pStyle w:val="Kod"/>
            </w:pPr>
            <w:r>
              <w:rPr>
                <w:lang w:val="sr-Cyrl-RS"/>
              </w:rPr>
              <w:t xml:space="preserve">      </w:t>
            </w:r>
            <w:r w:rsidR="008A4022" w:rsidRPr="008A4022">
              <w:t>«</w:t>
            </w:r>
            <w:r w:rsidR="008A4022" w:rsidRPr="008A4022">
              <w:rPr>
                <w:b/>
                <w:color w:val="7F0055"/>
              </w:rPr>
              <w:t>ENDIF</w:t>
            </w:r>
            <w:r w:rsidR="008A4022" w:rsidRPr="008A4022">
              <w:t>»</w:t>
            </w:r>
          </w:p>
          <w:p w14:paraId="0D0F478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JWT»</w:t>
            </w:r>
          </w:p>
          <w:p w14:paraId="1E37D9D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java.sql.Timestamp;</w:t>
            </w:r>
          </w:p>
          <w:p w14:paraId="5FABDD3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java.util.Date;</w:t>
            </w:r>
          </w:p>
          <w:p w14:paraId="5F53AE2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java.util.List;</w:t>
            </w:r>
          </w:p>
          <w:p w14:paraId="284DCA9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ELSEIF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BasicAuthentication»</w:t>
            </w:r>
          </w:p>
          <w:p w14:paraId="4B61DF5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java.util.ArrayList;</w:t>
            </w:r>
          </w:p>
          <w:p w14:paraId="04C105D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ENDIF</w:t>
            </w:r>
            <w:r w:rsidRPr="008A4022">
              <w:t>»</w:t>
            </w:r>
          </w:p>
          <w:p w14:paraId="75A6922C" w14:textId="42BAA045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java.util.Collection;</w:t>
            </w:r>
          </w:p>
          <w:p w14:paraId="12428C0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JWT»</w:t>
            </w:r>
          </w:p>
          <w:p w14:paraId="1E02037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javax.persistence.FetchType;</w:t>
            </w:r>
          </w:p>
          <w:p w14:paraId="4E4BC4C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javax.persistence.JoinColumn;</w:t>
            </w:r>
          </w:p>
          <w:p w14:paraId="4BC9946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javax.persistence.JoinTable;</w:t>
            </w:r>
          </w:p>
          <w:p w14:paraId="0F4F52D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javax.persistence.ManyToMany;</w:t>
            </w:r>
          </w:p>
          <w:p w14:paraId="712AD68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ELSEIF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BasicAuthentication»</w:t>
            </w:r>
          </w:p>
          <w:p w14:paraId="1373F42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javax.persistence.EnumType;</w:t>
            </w:r>
          </w:p>
          <w:p w14:paraId="62691A6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javax.persistence.Enumerated;</w:t>
            </w:r>
          </w:p>
          <w:p w14:paraId="7526FD1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ENDIF</w:t>
            </w:r>
            <w:r w:rsidRPr="008A4022">
              <w:t>»</w:t>
            </w:r>
          </w:p>
          <w:p w14:paraId="73C952F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javax.persistence.Column;</w:t>
            </w:r>
          </w:p>
          <w:p w14:paraId="0D80E3AA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javax.persistence.Entity;</w:t>
            </w:r>
          </w:p>
          <w:p w14:paraId="24AAB61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javax.persistence.GeneratedValue;</w:t>
            </w:r>
          </w:p>
          <w:p w14:paraId="441784B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javax.persistence.Id;</w:t>
            </w:r>
          </w:p>
          <w:p w14:paraId="554A3DF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javax.persistence.Table;</w:t>
            </w:r>
          </w:p>
          <w:p w14:paraId="1C37E10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lombok.Getter;</w:t>
            </w:r>
          </w:p>
          <w:p w14:paraId="26C0C18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lombok.Setter;</w:t>
            </w:r>
          </w:p>
          <w:p w14:paraId="4BCC444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</w:p>
          <w:p w14:paraId="766476D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org.springframework.security.core.GrantedAuthority;</w:t>
            </w:r>
          </w:p>
          <w:p w14:paraId="0730EE0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BasicAuthentication»</w:t>
            </w:r>
          </w:p>
          <w:p w14:paraId="7B28523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org.springframework.security.core.authority.SimpleGrantedAuthority;</w:t>
            </w:r>
          </w:p>
          <w:p w14:paraId="54E5FED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ENDIF</w:t>
            </w:r>
            <w:r w:rsidRPr="008A4022">
              <w:t>»</w:t>
            </w:r>
          </w:p>
          <w:p w14:paraId="166F2ED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org.springframework.security.core.userdetails.UserDetails;</w:t>
            </w:r>
          </w:p>
          <w:p w14:paraId="4264BDA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</w:p>
          <w:p w14:paraId="2DCD924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com.fasterxml.jackson.annotation.JsonIgnore;</w:t>
            </w:r>
          </w:p>
          <w:p w14:paraId="427288D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lastRenderedPageBreak/>
              <w:tab/>
            </w:r>
          </w:p>
          <w:p w14:paraId="3EF9478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@Getter</w:t>
            </w:r>
          </w:p>
          <w:p w14:paraId="7C3AA7B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@Setter</w:t>
            </w:r>
          </w:p>
          <w:p w14:paraId="7140F9D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@Entity</w:t>
            </w:r>
          </w:p>
          <w:p w14:paraId="64BE59CA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@Table(name="</w:t>
            </w:r>
            <w:r w:rsidRPr="008A4022">
              <w:t>«user.tableName»</w:t>
            </w:r>
            <w:r w:rsidRPr="008A4022">
              <w:rPr>
                <w:color w:val="2A00FF"/>
                <w:shd w:val="clear" w:color="auto" w:fill="DCDCDC"/>
              </w:rPr>
              <w:t>")</w:t>
            </w:r>
          </w:p>
          <w:p w14:paraId="758797B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public class User implements UserDetails {</w:t>
            </w:r>
          </w:p>
          <w:p w14:paraId="6DD5031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</w:p>
          <w:p w14:paraId="1FE3F2C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 xml:space="preserve">    private static final long serialVersionUID = 1L;</w:t>
            </w:r>
          </w:p>
          <w:p w14:paraId="06E688E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1878B552" w14:textId="2ACC18DB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t>«generateAttributes(user.entity_attributes)»</w:t>
            </w:r>
          </w:p>
          <w:p w14:paraId="70F99DDF" w14:textId="77777777" w:rsidR="002975C5" w:rsidRDefault="008A4022" w:rsidP="008A4022">
            <w:pPr>
              <w:pStyle w:val="Kod"/>
              <w:rPr>
                <w:color w:val="2A00FF"/>
              </w:rPr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</w:rPr>
              <w:tab/>
            </w:r>
          </w:p>
          <w:p w14:paraId="69D0CB3A" w14:textId="62D2D83E" w:rsidR="008A4022" w:rsidRPr="008A4022" w:rsidRDefault="002975C5" w:rsidP="008A4022">
            <w:pPr>
              <w:pStyle w:val="Kod"/>
            </w:pPr>
            <w:r>
              <w:rPr>
                <w:color w:val="2A00FF"/>
                <w:lang w:val="sr-Cyrl-RS"/>
              </w:rPr>
              <w:t xml:space="preserve">             </w:t>
            </w:r>
            <w:r w:rsidR="008A4022" w:rsidRPr="008A4022">
              <w:t>«</w:t>
            </w:r>
            <w:r w:rsidR="008A4022" w:rsidRPr="008A4022">
              <w:rPr>
                <w:b/>
                <w:color w:val="7F0055"/>
              </w:rPr>
              <w:t>IF</w:t>
            </w:r>
            <w:r w:rsidR="008A4022" w:rsidRPr="008A4022">
              <w:t xml:space="preserve"> security </w:t>
            </w:r>
            <w:r w:rsidR="008A4022" w:rsidRPr="008A4022">
              <w:rPr>
                <w:b/>
                <w:color w:val="7F0055"/>
              </w:rPr>
              <w:t>instanceof</w:t>
            </w:r>
            <w:r w:rsidR="008A4022" w:rsidRPr="008A4022">
              <w:t xml:space="preserve"> JWT»</w:t>
            </w:r>
          </w:p>
          <w:p w14:paraId="0A11520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5583B35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@Column(name = "password")</w:t>
            </w:r>
          </w:p>
          <w:p w14:paraId="3884460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String password;</w:t>
            </w:r>
          </w:p>
          <w:p w14:paraId="457E8B0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22A940C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@Column(name = "enabled")</w:t>
            </w:r>
          </w:p>
          <w:p w14:paraId="5226B79B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boolean enabled;</w:t>
            </w:r>
          </w:p>
          <w:p w14:paraId="325EA0A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7347183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@Column(name = "last_password_reset_date")</w:t>
            </w:r>
          </w:p>
          <w:p w14:paraId="0978CA2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Timestamp lastPasswordResetDate;</w:t>
            </w:r>
          </w:p>
          <w:p w14:paraId="79EF06D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61E732E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@ManyToMany(fetch = FetchType.EAGER)</w:t>
            </w:r>
          </w:p>
          <w:p w14:paraId="7D99F55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@JoinTable(name = "user_role",</w:t>
            </w:r>
          </w:p>
          <w:p w14:paraId="1665970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    joinColumns = @JoinColumn(name = "user_id", referencedColumnName = "id"),</w:t>
            </w:r>
          </w:p>
          <w:p w14:paraId="526060D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    inverseJoinColumns = @JoinColumn(name = "role_id", referencedColumnName = "id"))</w:t>
            </w:r>
          </w:p>
          <w:p w14:paraId="566F8B1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List&lt;Role&gt; roles;</w:t>
            </w:r>
          </w:p>
          <w:p w14:paraId="1036F42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2741420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void setPassword(String password) {</w:t>
            </w:r>
          </w:p>
          <w:p w14:paraId="0D8DDEE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Timestamp now = new Timestamp(new Date().getTime());</w:t>
            </w:r>
          </w:p>
          <w:p w14:paraId="16AE1DA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this.setLastPasswordResetDate(now);</w:t>
            </w:r>
          </w:p>
          <w:p w14:paraId="30B3D38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this.password = password;</w:t>
            </w:r>
          </w:p>
          <w:p w14:paraId="7DC5B4C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24B644D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7F7BA54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45805EF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68C849B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lastRenderedPageBreak/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Collection&lt;? extends GrantedAuthority&gt; getAuthorities() {</w:t>
            </w:r>
          </w:p>
          <w:p w14:paraId="66C050A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return this.roles;</w:t>
            </w:r>
          </w:p>
          <w:p w14:paraId="7AE34E2A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7D3A9B3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4C62684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76471BAB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isEnabled() {</w:t>
            </w:r>
          </w:p>
          <w:p w14:paraId="20FD71F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return enabled;</w:t>
            </w:r>
          </w:p>
          <w:p w14:paraId="3609307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199475F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6F7E0B1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517CA8C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3663CD4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isAccountNonExpired() {</w:t>
            </w:r>
          </w:p>
          <w:p w14:paraId="2DC8229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return true;</w:t>
            </w:r>
          </w:p>
          <w:p w14:paraId="71E310D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2F099465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1D8EB87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0746810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36D1737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isAccountNonLocked() {</w:t>
            </w:r>
          </w:p>
          <w:p w14:paraId="1C47685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return true;</w:t>
            </w:r>
          </w:p>
          <w:p w14:paraId="7A7B59E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6933D90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0519450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3578BC9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73E87B9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isCredentialsNonExpired() {</w:t>
            </w:r>
          </w:p>
          <w:p w14:paraId="38D97425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return true;</w:t>
            </w:r>
          </w:p>
          <w:p w14:paraId="09497CB2" w14:textId="4901699F" w:rsidR="008A4022" w:rsidRDefault="008A4022" w:rsidP="008A4022">
            <w:pPr>
              <w:pStyle w:val="Kod"/>
              <w:rPr>
                <w:color w:val="2A00FF"/>
                <w:shd w:val="clear" w:color="auto" w:fill="DCDCDC"/>
              </w:rPr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563DC99C" w14:textId="77777777" w:rsidR="002975C5" w:rsidRPr="008A4022" w:rsidRDefault="002975C5" w:rsidP="008A4022">
            <w:pPr>
              <w:pStyle w:val="Kod"/>
            </w:pPr>
          </w:p>
          <w:p w14:paraId="6341768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ELSEIF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BasicAuthentication»</w:t>
            </w:r>
          </w:p>
          <w:p w14:paraId="616E00C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String password;</w:t>
            </w:r>
          </w:p>
          <w:p w14:paraId="542087F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7F0C047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@Enumerated(EnumType.STRING)</w:t>
            </w:r>
          </w:p>
          <w:p w14:paraId="0B15046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Role role;</w:t>
            </w:r>
          </w:p>
          <w:p w14:paraId="4055D67A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3811ECF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22BCE07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42FB8D5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isEnabled() {</w:t>
            </w:r>
          </w:p>
          <w:p w14:paraId="476B371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true;</w:t>
            </w:r>
          </w:p>
          <w:p w14:paraId="772CAB4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07B347F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lastRenderedPageBreak/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03DC96B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408F997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60003F8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isCredentialsNonExpired() {</w:t>
            </w:r>
          </w:p>
          <w:p w14:paraId="0492063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true;</w:t>
            </w:r>
          </w:p>
          <w:p w14:paraId="7104721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5299086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53E579B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257C4BB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2C70545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isAccountNonLocked() {</w:t>
            </w:r>
          </w:p>
          <w:p w14:paraId="6C613AD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true;</w:t>
            </w:r>
          </w:p>
          <w:p w14:paraId="691A454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2FDFCD05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37C8FCB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34934E9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123B08D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isAccountNonExpired() {</w:t>
            </w:r>
          </w:p>
          <w:p w14:paraId="7DCE0D7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true;</w:t>
            </w:r>
          </w:p>
          <w:p w14:paraId="64E7A2B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255B071A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302C2D2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29CC768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23EADDB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Collection&lt;? extends GrantedAuthority&gt; getAuthorities() {</w:t>
            </w:r>
          </w:p>
          <w:p w14:paraId="0448D82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Collection&lt;GrantedAuthority&gt; authorities = new ArrayList&lt;&gt;();</w:t>
            </w:r>
          </w:p>
          <w:p w14:paraId="799910C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authorities.add(new SimpleGrantedAuthority(role.getAuthority()));</w:t>
            </w:r>
          </w:p>
          <w:p w14:paraId="0024ABF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authorities;</w:t>
            </w:r>
          </w:p>
          <w:p w14:paraId="19E69D5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2C115D3D" w14:textId="7197CBCB" w:rsidR="008A4022" w:rsidRPr="008A4022" w:rsidRDefault="008A4022" w:rsidP="002E07B7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3132BCC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02822E4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String getPassword() {</w:t>
            </w:r>
          </w:p>
          <w:p w14:paraId="57358AB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// TODO Auto-generated method stub</w:t>
            </w:r>
          </w:p>
          <w:p w14:paraId="3C18830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password;</w:t>
            </w:r>
          </w:p>
          <w:p w14:paraId="13677285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02A11D0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79E35EAB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22B3D11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String getUsername() {</w:t>
            </w:r>
          </w:p>
          <w:p w14:paraId="676A343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// TODO Auto-generated method stub</w:t>
            </w:r>
          </w:p>
          <w:p w14:paraId="7061939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lastRenderedPageBreak/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return </w:t>
            </w:r>
            <w:r w:rsidRPr="008A4022">
              <w:t>«</w:t>
            </w:r>
            <w:r w:rsidRPr="008A4022">
              <w:rPr>
                <w:color w:val="001AAB"/>
              </w:rPr>
              <w:t>credentialUser</w:t>
            </w:r>
            <w:r w:rsidRPr="008A4022">
              <w:t>»</w:t>
            </w:r>
            <w:r w:rsidRPr="008A4022">
              <w:rPr>
                <w:color w:val="2A00FF"/>
                <w:shd w:val="clear" w:color="auto" w:fill="DCDCDC"/>
              </w:rPr>
              <w:t>;</w:t>
            </w:r>
          </w:p>
          <w:p w14:paraId="428F8F93" w14:textId="77777777" w:rsidR="002975C5" w:rsidRDefault="008A4022" w:rsidP="00F04945">
            <w:pPr>
              <w:pStyle w:val="Kod"/>
              <w:rPr>
                <w:color w:val="2A00FF"/>
                <w:shd w:val="clear" w:color="auto" w:fill="DCDCDC"/>
              </w:rPr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34C1F0EC" w14:textId="5C5D5014" w:rsidR="008A4022" w:rsidRPr="00732063" w:rsidRDefault="002975C5" w:rsidP="00F04945">
            <w:pPr>
              <w:pStyle w:val="Kod"/>
              <w:rPr>
                <w:color w:val="2A00FF"/>
                <w:shd w:val="clear" w:color="auto" w:fill="DCDCDC"/>
              </w:rPr>
            </w:pPr>
            <w:r>
              <w:rPr>
                <w:lang w:val="sr-Cyrl-RS"/>
              </w:rPr>
              <w:t xml:space="preserve">      </w:t>
            </w:r>
            <w:r w:rsidR="008A4022" w:rsidRPr="008A4022">
              <w:t>«</w:t>
            </w:r>
            <w:r w:rsidR="008A4022" w:rsidRPr="008A4022">
              <w:rPr>
                <w:b/>
                <w:color w:val="7F0055"/>
              </w:rPr>
              <w:t>ENDIF</w:t>
            </w:r>
            <w:r w:rsidR="008A4022" w:rsidRPr="008A4022">
              <w:t>»</w:t>
            </w:r>
          </w:p>
          <w:p w14:paraId="28A3CB6A" w14:textId="67B5D387" w:rsidR="008A4022" w:rsidRDefault="008A4022" w:rsidP="002E07B7">
            <w:pPr>
              <w:autoSpaceDE w:val="0"/>
              <w:autoSpaceDN w:val="0"/>
              <w:adjustRightInd w:val="0"/>
              <w:spacing w:before="0" w:after="0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}</w:t>
            </w:r>
            <w:r w:rsidR="002E07B7">
              <w:rPr>
                <w:rFonts w:cs="Consolas"/>
                <w:color w:val="2A00FF"/>
                <w:szCs w:val="20"/>
                <w:shd w:val="clear" w:color="auto" w:fill="E8F2FE"/>
                <w:lang w:val="sr-Cyrl-RS"/>
              </w:rPr>
              <w:t xml:space="preserve"> </w:t>
            </w:r>
            <w:r w:rsidR="002E07B7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</w:tc>
      </w:tr>
    </w:tbl>
    <w:p w14:paraId="1563CE94" w14:textId="79330C39" w:rsidR="008A4022" w:rsidRDefault="00F04945" w:rsidP="00F04945">
      <w:pPr>
        <w:pStyle w:val="Labelaslike"/>
        <w:rPr>
          <w:i/>
          <w:lang w:val="en-US"/>
        </w:rPr>
      </w:pPr>
      <w:r>
        <w:rPr>
          <w:lang w:val="sr-Cyrl-RS"/>
        </w:rPr>
        <w:lastRenderedPageBreak/>
        <w:t xml:space="preserve">Листинг 5.5 – Шаблон за генерисање класе </w:t>
      </w:r>
      <w:r>
        <w:rPr>
          <w:i/>
          <w:lang w:val="en-US"/>
        </w:rPr>
        <w:t xml:space="preserve">User </w:t>
      </w:r>
      <w:r>
        <w:rPr>
          <w:lang w:val="sr-Cyrl-RS"/>
        </w:rPr>
        <w:t>која описује кориснике система</w:t>
      </w:r>
      <w:r w:rsidR="00732063">
        <w:rPr>
          <w:lang w:val="sr-Cyrl-RS"/>
        </w:rPr>
        <w:t xml:space="preserve"> у случају одабира безбедносног механизма </w:t>
      </w:r>
      <w:r w:rsidR="00732063">
        <w:rPr>
          <w:i/>
          <w:lang w:val="en-US"/>
        </w:rPr>
        <w:t>JWT</w:t>
      </w:r>
    </w:p>
    <w:p w14:paraId="3668D4B4" w14:textId="77777777" w:rsidR="002975C5" w:rsidRPr="00732063" w:rsidRDefault="002975C5" w:rsidP="00F04945">
      <w:pPr>
        <w:pStyle w:val="Labelaslike"/>
        <w:rPr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F04945" w14:paraId="2C4E8CD8" w14:textId="77777777" w:rsidTr="00F04945">
        <w:tc>
          <w:tcPr>
            <w:tcW w:w="8872" w:type="dxa"/>
          </w:tcPr>
          <w:p w14:paraId="2BFDCDC6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generateAttributes(List&lt;Attribute&gt; unsortedAttributes){</w:t>
            </w:r>
          </w:p>
          <w:p w14:paraId="42CBDFD3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225672A7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val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ArrayList&lt;Attribute&gt; attributes =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newArrayList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697931B4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6974B9B4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for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(a : unsortedAttributes) {</w:t>
            </w:r>
          </w:p>
          <w:p w14:paraId="3E051D23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(a.isIdentifier) {</w:t>
            </w:r>
          </w:p>
          <w:p w14:paraId="653B8D06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   attributes.add(</w:t>
            </w:r>
            <w:r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0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 a)</w:t>
            </w:r>
          </w:p>
          <w:p w14:paraId="389DF9B2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}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else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{</w:t>
            </w:r>
          </w:p>
          <w:p w14:paraId="1F80E554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   attributes.add(a)</w:t>
            </w:r>
          </w:p>
          <w:p w14:paraId="2EEA7BD1" w14:textId="2FB11AD9" w:rsidR="00F04945" w:rsidRDefault="00F04945" w:rsidP="00F04945">
            <w:pPr>
              <w:tabs>
                <w:tab w:val="left" w:pos="706"/>
                <w:tab w:val="center" w:pos="4328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}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749CD285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3F45311A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C7984CA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'''    </w:t>
            </w:r>
          </w:p>
          <w:p w14:paraId="3CE82B20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@Id</w:t>
            </w:r>
          </w:p>
          <w:p w14:paraId="31CB3A20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@GeneratedValue</w:t>
            </w:r>
          </w:p>
          <w:p w14:paraId="5C81ACBF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FOR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 : attributes»</w:t>
            </w:r>
          </w:p>
          <w:p w14:paraId="75CD1465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a.collumnName !==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null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@Column(name =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«a.collumnName»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")</w:t>
            </w:r>
          </w:p>
          <w:p w14:paraId="57944DF1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6F7EFC13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private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«a.type»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«a.name»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759969D2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97DA67C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ENDFOR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6ADFF1DD" w14:textId="72D6431F" w:rsidR="00F04945" w:rsidRPr="009C063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  <w:t>'''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</w:tc>
      </w:tr>
    </w:tbl>
    <w:p w14:paraId="4EF667DC" w14:textId="2F8E076F" w:rsidR="00F04945" w:rsidRDefault="00556D45" w:rsidP="00F04945">
      <w:pPr>
        <w:pStyle w:val="Labelaslike"/>
        <w:rPr>
          <w:lang w:val="sr-Cyrl-RS"/>
        </w:rPr>
      </w:pPr>
      <w:r>
        <w:rPr>
          <w:lang w:val="sr-Cyrl-RS"/>
        </w:rPr>
        <w:t>Листинг 5.6 – Шаблон за генерисање обележја класе</w:t>
      </w:r>
    </w:p>
    <w:p w14:paraId="76BFFB3F" w14:textId="5723F9C6" w:rsidR="00732063" w:rsidRDefault="009C0635" w:rsidP="00F04945">
      <w:pPr>
        <w:pStyle w:val="Labelaslike"/>
        <w:rPr>
          <w:lang w:val="sr-Cyrl-RS"/>
        </w:rPr>
      </w:pPr>
      <w:r>
        <w:rPr>
          <w:noProof/>
          <w:lang w:val="sr-Cyrl-RS" w:eastAsia="sr-Cyrl-RS"/>
        </w:rPr>
        <w:lastRenderedPageBreak/>
        <w:drawing>
          <wp:inline distT="0" distB="0" distL="0" distR="0" wp14:anchorId="628F2FB2" wp14:editId="266FBDF4">
            <wp:extent cx="4680271" cy="7918450"/>
            <wp:effectExtent l="0" t="0" r="635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se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325" cy="793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033D" w14:textId="0376B09E" w:rsidR="009C0635" w:rsidRPr="000B5FAC" w:rsidRDefault="009C0635" w:rsidP="009C0635">
      <w:pPr>
        <w:pStyle w:val="Labelaslike"/>
        <w:rPr>
          <w:i/>
          <w:lang w:val="en-US"/>
        </w:rPr>
      </w:pPr>
      <w:r>
        <w:rPr>
          <w:lang w:val="sr-Cyrl-RS"/>
        </w:rPr>
        <w:t xml:space="preserve">Слика 5.5 – Пример класе </w:t>
      </w:r>
      <w:r>
        <w:rPr>
          <w:i/>
          <w:lang w:val="en-US"/>
        </w:rPr>
        <w:t>User</w:t>
      </w:r>
      <w:r w:rsidR="000B5FAC">
        <w:rPr>
          <w:i/>
          <w:lang w:val="sr-Cyrl-RS"/>
        </w:rPr>
        <w:t xml:space="preserve"> </w:t>
      </w:r>
      <w:r w:rsidR="000B5FAC">
        <w:rPr>
          <w:lang w:val="sr-Cyrl-RS"/>
        </w:rPr>
        <w:t xml:space="preserve">у случају одабира безбедносног механизма </w:t>
      </w:r>
      <w:r w:rsidR="000B5FAC">
        <w:rPr>
          <w:i/>
          <w:lang w:val="en-US"/>
        </w:rPr>
        <w:t>JWT</w:t>
      </w:r>
    </w:p>
    <w:p w14:paraId="6FC50D49" w14:textId="48A1B54F" w:rsidR="00947614" w:rsidRDefault="00183D94" w:rsidP="00183D94">
      <w:pPr>
        <w:pStyle w:val="Obiantekst"/>
        <w:rPr>
          <w:lang w:val="sr-Cyrl-RS"/>
        </w:rPr>
      </w:pPr>
      <w:r>
        <w:tab/>
      </w:r>
      <w:r>
        <w:rPr>
          <w:lang w:val="sr-Cyrl-RS"/>
        </w:rPr>
        <w:t>Репозиторијуми су интерфејси ко</w:t>
      </w:r>
      <w:r w:rsidR="00DB2487">
        <w:rPr>
          <w:lang w:val="sr-Cyrl-RS"/>
        </w:rPr>
        <w:t>ј</w:t>
      </w:r>
      <w:r>
        <w:rPr>
          <w:lang w:val="sr-Cyrl-RS"/>
        </w:rPr>
        <w:t xml:space="preserve">и омогућавају манипулацију над подацима у бази података. Аутоматски генеришу методе за креирање, читање, модификацију и </w:t>
      </w:r>
      <w:r>
        <w:rPr>
          <w:lang w:val="sr-Cyrl-RS"/>
        </w:rPr>
        <w:lastRenderedPageBreak/>
        <w:t xml:space="preserve">брисање </w:t>
      </w:r>
      <w:r w:rsidR="0021416B">
        <w:rPr>
          <w:lang w:val="sr-Cyrl-RS"/>
        </w:rPr>
        <w:t xml:space="preserve">података, што убрзава развој апликације. Пример шаблона за генерисање репозиторијума за ентитет </w:t>
      </w:r>
      <w:r w:rsidR="0021416B">
        <w:rPr>
          <w:i/>
          <w:lang w:val="en-US"/>
        </w:rPr>
        <w:t xml:space="preserve">User </w:t>
      </w:r>
      <w:r w:rsidR="0021416B">
        <w:rPr>
          <w:lang w:val="sr-Cyrl-RS"/>
        </w:rPr>
        <w:t>налази ссе на листингу 5.7, док је пример генерисаног репозиторијума приказан на слици 5.6.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5F115E" w14:paraId="24BB3FAA" w14:textId="77777777" w:rsidTr="005F115E">
        <w:tc>
          <w:tcPr>
            <w:tcW w:w="8872" w:type="dxa"/>
          </w:tcPr>
          <w:p w14:paraId="05AE33F4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generateUserRepository(User user)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070BC2BA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package 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F115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.repository;</w:t>
            </w:r>
          </w:p>
          <w:p w14:paraId="693A1E0D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59FD9AC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java.util.Optional;</w:t>
            </w:r>
          </w:p>
          <w:p w14:paraId="106E8C7B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org.springframework.data.jpa.repository.JpaRepository;</w:t>
            </w:r>
          </w:p>
          <w:p w14:paraId="7C0FFADC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C17C243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F115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.model.User;</w:t>
            </w:r>
          </w:p>
          <w:p w14:paraId="06842D08" w14:textId="6CF56775" w:rsidR="005F115E" w:rsidRPr="005F115E" w:rsidRDefault="005F115E" w:rsidP="005F115E">
            <w:pPr>
              <w:tabs>
                <w:tab w:val="left" w:pos="706"/>
                <w:tab w:val="left" w:pos="2000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7C03139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public interface UserRepository extends JpaRepository&lt;User, 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«getIdentifier(user.entity_attributes).type»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 {</w:t>
            </w:r>
          </w:p>
          <w:p w14:paraId="432D1CB7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34B37D7C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Optional&lt;User&gt; findBy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F115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credentialUser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.</w:t>
            </w:r>
            <w:r w:rsidRPr="005F115E">
              <w:rPr>
                <w:rFonts w:ascii="Consolas" w:hAnsi="Consolas" w:cs="Consolas"/>
                <w:i/>
                <w:iCs/>
                <w:color w:val="AB3000"/>
                <w:sz w:val="20"/>
                <w:szCs w:val="20"/>
                <w:lang w:val="sr-Cyrl-RS"/>
              </w:rPr>
              <w:t>toFirstUpper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(String 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F115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credentialUser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64E1D230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34B2444" w14:textId="76FB2AC4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</w:tc>
      </w:tr>
    </w:tbl>
    <w:p w14:paraId="211EA460" w14:textId="36A8D472" w:rsidR="005F115E" w:rsidRDefault="005F115E" w:rsidP="005F115E">
      <w:pPr>
        <w:pStyle w:val="Labelaslike"/>
        <w:rPr>
          <w:i/>
          <w:lang w:val="en-US"/>
        </w:rPr>
      </w:pPr>
      <w:r>
        <w:rPr>
          <w:lang w:val="sr-Cyrl-RS"/>
        </w:rPr>
        <w:t xml:space="preserve">Листинг 5.7 – Шаблон за генерисање </w:t>
      </w:r>
      <w:r w:rsidR="00362717">
        <w:rPr>
          <w:lang w:val="sr-Cyrl-RS"/>
        </w:rPr>
        <w:t>класе</w:t>
      </w:r>
      <w:r>
        <w:rPr>
          <w:lang w:val="sr-Cyrl-RS"/>
        </w:rPr>
        <w:t xml:space="preserve"> </w:t>
      </w:r>
      <w:r>
        <w:rPr>
          <w:i/>
          <w:lang w:val="en-US"/>
        </w:rPr>
        <w:t>UserR</w:t>
      </w:r>
      <w:r w:rsidR="00362717">
        <w:rPr>
          <w:i/>
          <w:lang w:val="en-US"/>
        </w:rPr>
        <w:t>epository</w:t>
      </w:r>
    </w:p>
    <w:p w14:paraId="1345EB0B" w14:textId="77777777" w:rsidR="007668B0" w:rsidRDefault="007668B0" w:rsidP="005F115E">
      <w:pPr>
        <w:pStyle w:val="Labelaslike"/>
        <w:rPr>
          <w:i/>
          <w:lang w:val="en-US"/>
        </w:rPr>
      </w:pPr>
    </w:p>
    <w:p w14:paraId="327A7314" w14:textId="64A35C89" w:rsidR="007668B0" w:rsidRDefault="007668B0" w:rsidP="005F115E">
      <w:pPr>
        <w:pStyle w:val="Labelaslike"/>
        <w:rPr>
          <w:i/>
          <w:lang w:val="en-US"/>
        </w:rPr>
      </w:pPr>
      <w:r w:rsidRPr="007668B0">
        <w:rPr>
          <w:i/>
          <w:lang w:val="en-US"/>
        </w:rPr>
        <w:drawing>
          <wp:inline distT="0" distB="0" distL="0" distR="0" wp14:anchorId="0008DB70" wp14:editId="667A9199">
            <wp:extent cx="4646943" cy="143510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301" cy="144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DDF1" w14:textId="7A245819" w:rsidR="007668B0" w:rsidRDefault="007668B0" w:rsidP="005F115E">
      <w:pPr>
        <w:pStyle w:val="Labelaslike"/>
        <w:rPr>
          <w:i/>
          <w:lang w:val="en-US"/>
        </w:rPr>
      </w:pPr>
      <w:r>
        <w:rPr>
          <w:lang w:val="sr-Cyrl-RS"/>
        </w:rPr>
        <w:t xml:space="preserve">Слика 5.6 – Пример генерисаног репозиторијума за ентитет </w:t>
      </w:r>
      <w:r>
        <w:rPr>
          <w:i/>
          <w:lang w:val="en-US"/>
        </w:rPr>
        <w:t>User</w:t>
      </w:r>
    </w:p>
    <w:p w14:paraId="5F54ADC5" w14:textId="33CF64FF" w:rsidR="002855E3" w:rsidRDefault="002855E3" w:rsidP="002855E3">
      <w:pPr>
        <w:pStyle w:val="Obiantekst"/>
        <w:rPr>
          <w:lang w:val="sr-Cyrl-RS"/>
        </w:rPr>
      </w:pPr>
      <w:r>
        <w:tab/>
      </w:r>
      <w:r>
        <w:rPr>
          <w:i/>
        </w:rPr>
        <w:t xml:space="preserve">DTO </w:t>
      </w:r>
      <w:r>
        <w:rPr>
          <w:lang w:val="sr-Cyrl-RS"/>
        </w:rPr>
        <w:t xml:space="preserve">класе омогућавају ефикасан пренос </w:t>
      </w:r>
      <w:r w:rsidR="004B30FC">
        <w:rPr>
          <w:lang w:val="sr-Cyrl-RS"/>
        </w:rPr>
        <w:t xml:space="preserve">само </w:t>
      </w:r>
      <w:r>
        <w:rPr>
          <w:lang w:val="sr-Cyrl-RS"/>
        </w:rPr>
        <w:t xml:space="preserve">неопходних података, чиме се повећавају перформансе, али и штите осетљиви подаци. </w:t>
      </w:r>
      <w:r w:rsidR="004B30FC">
        <w:rPr>
          <w:lang w:val="sr-Cyrl-RS"/>
        </w:rPr>
        <w:t xml:space="preserve">Сличне су као и класе модела, а на слици 5.7 приказана је </w:t>
      </w:r>
      <w:r w:rsidR="004B30FC">
        <w:rPr>
          <w:i/>
          <w:lang w:val="en-US"/>
        </w:rPr>
        <w:t xml:space="preserve">DTO </w:t>
      </w:r>
      <w:r w:rsidR="004B30FC">
        <w:rPr>
          <w:lang w:val="sr-Cyrl-RS"/>
        </w:rPr>
        <w:t xml:space="preserve">класа за пренос података при пријави на систем. </w:t>
      </w:r>
    </w:p>
    <w:p w14:paraId="36624E5F" w14:textId="745BECBE" w:rsidR="004B30FC" w:rsidRDefault="004B30FC" w:rsidP="004B30FC">
      <w:pPr>
        <w:pStyle w:val="Obiantekst"/>
        <w:jc w:val="center"/>
        <w:rPr>
          <w:lang w:val="sr-Cyrl-RS"/>
        </w:rPr>
      </w:pPr>
      <w:r w:rsidRPr="004B30FC">
        <w:rPr>
          <w:lang w:val="sr-Cyrl-RS"/>
        </w:rPr>
        <w:drawing>
          <wp:inline distT="0" distB="0" distL="0" distR="0" wp14:anchorId="33147339" wp14:editId="4BE07689">
            <wp:extent cx="3422256" cy="2413000"/>
            <wp:effectExtent l="0" t="0" r="698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282"/>
                    <a:stretch/>
                  </pic:blipFill>
                  <pic:spPr bwMode="auto">
                    <a:xfrm>
                      <a:off x="0" y="0"/>
                      <a:ext cx="3422256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61CF4" w14:textId="4AB9FC9E" w:rsidR="004B30FC" w:rsidRPr="004B30FC" w:rsidRDefault="004B30FC" w:rsidP="004B30FC">
      <w:pPr>
        <w:pStyle w:val="Labelaslike"/>
        <w:rPr>
          <w:lang w:val="sr-Cyrl-RS"/>
        </w:rPr>
      </w:pPr>
      <w:r>
        <w:rPr>
          <w:lang w:val="sr-Cyrl-RS"/>
        </w:rPr>
        <w:t xml:space="preserve">Слика 5.7 – Пример генерисане </w:t>
      </w:r>
      <w:r>
        <w:rPr>
          <w:i/>
          <w:lang w:val="en-US"/>
        </w:rPr>
        <w:t xml:space="preserve">DTO </w:t>
      </w:r>
      <w:r>
        <w:rPr>
          <w:lang w:val="sr-Cyrl-RS"/>
        </w:rPr>
        <w:t>класе за пријаву корисника на систем</w:t>
      </w:r>
    </w:p>
    <w:p w14:paraId="38693F9C" w14:textId="734003C1" w:rsidR="00247BC1" w:rsidRDefault="001A009E" w:rsidP="00610971">
      <w:pPr>
        <w:pStyle w:val="Heading2"/>
        <w:rPr>
          <w:lang w:val="sr-Cyrl-RS"/>
        </w:rPr>
        <w:pPrChange w:id="1648" w:author="Jelena Hrnjak" w:date="2023-08-29T01:47:00Z">
          <w:pPr>
            <w:pStyle w:val="Heading1"/>
          </w:pPr>
        </w:pPrChange>
      </w:pPr>
      <w:bookmarkStart w:id="1649" w:name="_Toc144322220"/>
      <w:ins w:id="1650" w:author="Jelena Hrnjak" w:date="2023-08-29T01:47:00Z">
        <w:r>
          <w:rPr>
            <w:lang w:val="sr-Cyrl-RS"/>
          </w:rPr>
          <w:lastRenderedPageBreak/>
          <w:t>Генератор слоја за обраду захтева корисника</w:t>
        </w:r>
      </w:ins>
      <w:bookmarkEnd w:id="1649"/>
    </w:p>
    <w:p w14:paraId="79DD0975" w14:textId="1BEF01EB" w:rsidR="00E8224B" w:rsidRDefault="00E8224B" w:rsidP="00E8224B">
      <w:pPr>
        <w:pStyle w:val="BodyText"/>
        <w:rPr>
          <w:lang w:val="sr-Cyrl-RS"/>
        </w:rPr>
      </w:pPr>
      <w:r>
        <w:rPr>
          <w:lang w:val="sr-Cyrl-RS"/>
        </w:rPr>
        <w:t>Генератор слоја за обраду захтева корисника аутоматски креира елементе неопход</w:t>
      </w:r>
      <w:r w:rsidR="00F46706">
        <w:rPr>
          <w:lang w:val="sr-Cyrl-RS"/>
        </w:rPr>
        <w:t>не за обраду корисничких захтева. Ови елементи укључују контролере и сервисе.</w:t>
      </w:r>
    </w:p>
    <w:p w14:paraId="3B295B07" w14:textId="1F39B07F" w:rsidR="00F46706" w:rsidRDefault="00F46706" w:rsidP="00E8224B">
      <w:pPr>
        <w:pStyle w:val="BodyText"/>
        <w:rPr>
          <w:lang w:val="sr-Cyrl-RS"/>
        </w:rPr>
      </w:pPr>
      <w:r>
        <w:rPr>
          <w:lang w:val="sr-Cyrl-RS"/>
        </w:rPr>
        <w:t xml:space="preserve">Контролери садрже приступне тачке (методе) које служе за </w:t>
      </w:r>
      <w:r w:rsidR="00635279">
        <w:rPr>
          <w:lang w:val="sr-Cyrl-RS"/>
        </w:rPr>
        <w:t xml:space="preserve">повезивање одговарајућих сервиса и обраду резултата за жељену функционалност система. Овим методама се приступа помоћу путање (енгл. </w:t>
      </w:r>
      <w:r w:rsidR="00635279">
        <w:rPr>
          <w:i/>
          <w:lang w:val="en-US"/>
        </w:rPr>
        <w:t>path</w:t>
      </w:r>
      <w:r w:rsidR="00635279">
        <w:rPr>
          <w:lang w:val="sr-Cyrl-RS"/>
        </w:rPr>
        <w:t xml:space="preserve">) контролера и саме методе. </w:t>
      </w:r>
      <w:r w:rsidR="00D154A5">
        <w:rPr>
          <w:lang w:val="sr-Cyrl-RS"/>
        </w:rPr>
        <w:t>Контролер за аутентификацију садржи методе за регистрацију, пријаву и одјаву са система. Шаблон за генерисање контролера за аутентификацију приказан је на листингу 5.8, а пример на слици 5.8.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D2FAB" w14:paraId="19109DA9" w14:textId="77777777" w:rsidTr="00AD2FAB">
        <w:tc>
          <w:tcPr>
            <w:tcW w:w="8872" w:type="dxa"/>
          </w:tcPr>
          <w:p w14:paraId="6480897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generateAuthController(Authentication authController, Security security, String credentialNameUser){</w:t>
            </w:r>
          </w:p>
          <w:p w14:paraId="3227C805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3B313D76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var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Endpoint regEndpoint;</w:t>
            </w:r>
          </w:p>
          <w:p w14:paraId="6B0FA2F1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var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Endpoint loginEndpoint;</w:t>
            </w:r>
          </w:p>
          <w:p w14:paraId="51EAF7E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var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Endpoint logoutEndpoint;</w:t>
            </w:r>
          </w:p>
          <w:p w14:paraId="3E35389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1AC94410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for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(e : authController.controller_endpoints) {</w:t>
            </w:r>
          </w:p>
          <w:p w14:paraId="3644E4A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(e.type == EEndpointType::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sr-Cyrl-RS"/>
              </w:rPr>
              <w:t>REGISTRATION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 regEndpoint =  e</w:t>
            </w:r>
          </w:p>
          <w:p w14:paraId="0C053935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(e.type == EEndpointType::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sr-Cyrl-RS"/>
              </w:rPr>
              <w:t>LOGIN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 loginEndpoint = e</w:t>
            </w:r>
          </w:p>
          <w:p w14:paraId="3F706BDD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(e.type == EEndpointType::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sr-Cyrl-RS"/>
              </w:rPr>
              <w:t>LOGOUT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 logoutEndpoint = e</w:t>
            </w:r>
          </w:p>
          <w:p w14:paraId="56E6CD4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6F5F293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30BDE553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001364D1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package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.controller;</w:t>
            </w:r>
          </w:p>
          <w:p w14:paraId="030F5A3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F0534A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.model.User;</w:t>
            </w:r>
          </w:p>
          <w:p w14:paraId="05C26434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.dto.UserRequestDTO;</w:t>
            </w:r>
          </w:p>
          <w:p w14:paraId="0D8AC555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.dto.AuthenticationRequestDTO;</w:t>
            </w:r>
          </w:p>
          <w:p w14:paraId="1FC10853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.service.IUserService;</w:t>
            </w:r>
          </w:p>
          <w:p w14:paraId="4B6925B4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BD84428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security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JWT»</w:t>
            </w:r>
          </w:p>
          <w:p w14:paraId="52BB7D3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.dto.UserTokenStateDTO;</w:t>
            </w:r>
          </w:p>
          <w:p w14:paraId="7DC0444E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.util.TokenUtils;</w:t>
            </w:r>
          </w:p>
          <w:p w14:paraId="5409588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596E893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09651098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lombok.RequiredArgsConstructor;</w:t>
            </w:r>
          </w:p>
          <w:p w14:paraId="053A4BB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org.springframework.beans.factory.annotation.Autowired;</w:t>
            </w:r>
          </w:p>
          <w:p w14:paraId="28789E8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org.springframework.security.core.Authentication;</w:t>
            </w:r>
          </w:p>
          <w:p w14:paraId="3666671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org.springframework.http.MediaType;</w:t>
            </w:r>
          </w:p>
          <w:p w14:paraId="118E23E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org.springframework.http.HttpStatus;</w:t>
            </w:r>
          </w:p>
          <w:p w14:paraId="1504AF30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org.springframework.http.ResponseEntity;</w:t>
            </w:r>
          </w:p>
          <w:p w14:paraId="6FC17C7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org.springframework.security.authentication.AuthenticationManager;</w:t>
            </w:r>
          </w:p>
          <w:p w14:paraId="6CD175C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org.springframework.security.authentication.UsernamePasswordAuthenticationToken;</w:t>
            </w:r>
          </w:p>
          <w:p w14:paraId="3AA0B10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org.springframework.security.core.context.SecurityContextHolder;</w:t>
            </w:r>
          </w:p>
          <w:p w14:paraId="41B35F7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org.springframework.web.bind.annotation.RestController;</w:t>
            </w:r>
          </w:p>
          <w:p w14:paraId="1962F60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org.springframework.web.bind.annotation.RequestBody;</w:t>
            </w:r>
          </w:p>
          <w:p w14:paraId="04847C0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org.springframework.web.bind.annotation.RequestMapping;</w:t>
            </w:r>
          </w:p>
          <w:p w14:paraId="6996CF1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org.springframework.web.bind.annotation.GetMapping;</w:t>
            </w:r>
          </w:p>
          <w:p w14:paraId="5993882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org.springframework.web.bind.annotation.PostMapping;</w:t>
            </w:r>
          </w:p>
          <w:p w14:paraId="0BDC635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</w:p>
          <w:p w14:paraId="20DAF803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@RequiredArgsConstructor(onConstructor = @__(@Autowired))</w:t>
            </w:r>
          </w:p>
          <w:p w14:paraId="0B695FE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@RequestMapping(value =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«authController.path»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", produces = MediaType.APPLICATION_JSON_VALUE)</w:t>
            </w:r>
          </w:p>
          <w:p w14:paraId="649138C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@RestController</w:t>
            </w:r>
          </w:p>
          <w:p w14:paraId="323CCB11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 class AuthController {</w:t>
            </w:r>
          </w:p>
          <w:p w14:paraId="614726A9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1A31949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private final IUserService userService;</w:t>
            </w:r>
          </w:p>
          <w:p w14:paraId="690DAA9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</w:p>
          <w:p w14:paraId="4C56F924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private final AuthenticationManager  authenticationManager;</w:t>
            </w:r>
          </w:p>
          <w:p w14:paraId="3FA0B08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2A1B5DE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security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JWT»</w:t>
            </w:r>
          </w:p>
          <w:p w14:paraId="60CAB24E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private final TokenUtils tokenUtils;</w:t>
            </w:r>
          </w:p>
          <w:p w14:paraId="5B273E10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0B84E2F4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@PostMapping("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«regEndpoint.url»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")</w:t>
            </w:r>
          </w:p>
          <w:p w14:paraId="040356C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public ResponseEntity&lt;User&gt;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«regEndpoint.methodName»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(@RequestBody UserRequestDTO request) {</w:t>
            </w:r>
          </w:p>
          <w:p w14:paraId="0F24C33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return new ResponseEntity&lt;&gt;(userService.save(request), HttpStatus.CREATED);</w:t>
            </w:r>
          </w:p>
          <w:p w14:paraId="10630F26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4348CE51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</w:p>
          <w:p w14:paraId="5B1FC50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@PostMapping("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«loginEndpoint.url»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")</w:t>
            </w:r>
          </w:p>
          <w:p w14:paraId="6CD681F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public ResponseEntity&lt;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security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JWT»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UserTokenStateDTO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ELSEIF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security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BasicAuthentication»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&gt;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«loginEndpoint.methodName»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(@RequestBody AuthenticationRequestDTO request) {</w:t>
            </w:r>
          </w:p>
          <w:p w14:paraId="7C440A09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941F57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Authentication authentication = new UsernamePasswordAuthenticationToken(request.get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«credentialNameUser.</w:t>
            </w:r>
            <w:r>
              <w:rPr>
                <w:rFonts w:ascii="Consolas" w:hAnsi="Consolas" w:cs="Consolas"/>
                <w:i/>
                <w:iCs/>
                <w:color w:val="AB3000"/>
                <w:sz w:val="20"/>
                <w:szCs w:val="20"/>
                <w:lang w:val="sr-Cyrl-RS"/>
              </w:rPr>
              <w:t>toFirstUpper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(), request.getPassword());</w:t>
            </w:r>
          </w:p>
          <w:p w14:paraId="52732D0D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authentication = authenticationManager.authenticate(authentication);</w:t>
            </w:r>
          </w:p>
          <w:p w14:paraId="27941C7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SecurityContextHolder.getContext().setAuthentication(authentication);</w:t>
            </w:r>
          </w:p>
          <w:p w14:paraId="781606A1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User user = (User) authentication.getPrincipal();</w:t>
            </w:r>
          </w:p>
          <w:p w14:paraId="00094E2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security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JWT»</w:t>
            </w:r>
          </w:p>
          <w:p w14:paraId="00088EE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String jwt = tokenUtils.generateToken(user.getUsername());</w:t>
            </w:r>
          </w:p>
          <w:p w14:paraId="635E1D9D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int expiresIn = tokenUtils.getExpiredIn();</w:t>
            </w:r>
          </w:p>
          <w:p w14:paraId="2CA2E94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ResponseEntity.ok(new UserTokenStateDTO(jwt, expiresIn));</w:t>
            </w:r>
          </w:p>
          <w:p w14:paraId="00DCBCC3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ELSEIF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security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BasicAuthentication»</w:t>
            </w:r>
          </w:p>
          <w:p w14:paraId="2F424880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ResponseEntity.ok(user);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1CE4312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793EF55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7F578520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B9B15C8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@GetMapping("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«logoutEndpoint.url»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")</w:t>
            </w:r>
          </w:p>
          <w:p w14:paraId="679F8EE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public ResponseEntity&lt;Void&gt;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«logoutEndpoint.methodName»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 {</w:t>
            </w:r>
          </w:p>
          <w:p w14:paraId="6F3AB179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SecurityContextHolder.clearContext();</w:t>
            </w:r>
          </w:p>
          <w:p w14:paraId="39B7629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ResponseEntity.ok().build();</w:t>
            </w:r>
          </w:p>
          <w:p w14:paraId="4B4D5F5E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72507B4D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1497373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</w:p>
          <w:p w14:paraId="082E8876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  <w:t>'''</w:t>
            </w:r>
          </w:p>
          <w:p w14:paraId="601B797D" w14:textId="7C35C8EA" w:rsidR="00AD2FAB" w:rsidRDefault="00AD2FAB" w:rsidP="00AD2FAB">
            <w:pPr>
              <w:pStyle w:val="BodyText"/>
              <w:ind w:firstLine="0"/>
              <w:rPr>
                <w:lang w:val="en-US"/>
              </w:rPr>
            </w:pPr>
            <w:r>
              <w:rPr>
                <w:rFonts w:ascii="Consolas" w:hAnsi="Consolas" w:cs="Consolas"/>
                <w:color w:val="000000"/>
                <w:sz w:val="20"/>
                <w:lang w:val="sr-Cyrl-RS"/>
              </w:rPr>
              <w:tab/>
              <w:t>}</w:t>
            </w:r>
          </w:p>
        </w:tc>
      </w:tr>
    </w:tbl>
    <w:p w14:paraId="0334CA0A" w14:textId="5FFFEF2E" w:rsidR="00D154A5" w:rsidRPr="00AD2FAB" w:rsidRDefault="00AD2FAB" w:rsidP="00AD2FAB">
      <w:pPr>
        <w:pStyle w:val="Labelaslike"/>
        <w:rPr>
          <w:lang w:val="sr-Cyrl-RS"/>
        </w:rPr>
      </w:pPr>
      <w:r>
        <w:rPr>
          <w:lang w:val="sr-Cyrl-RS"/>
        </w:rPr>
        <w:lastRenderedPageBreak/>
        <w:t>Листинг 5.8 – Шаблон за генерисање контролера за аутентификацију</w:t>
      </w:r>
    </w:p>
    <w:p w14:paraId="421AC2DF" w14:textId="302B3A7D" w:rsidR="00F67CDD" w:rsidRDefault="00F67CDD" w:rsidP="00F67CDD">
      <w:pPr>
        <w:pStyle w:val="BodyText"/>
        <w:ind w:firstLine="0"/>
        <w:rPr>
          <w:lang w:val="sr-Cyrl-RS"/>
        </w:rPr>
      </w:pPr>
      <w:r w:rsidRPr="00F67CDD">
        <w:rPr>
          <w:lang w:val="sr-Cyrl-RS"/>
        </w:rPr>
        <w:lastRenderedPageBreak/>
        <w:drawing>
          <wp:inline distT="0" distB="0" distL="0" distR="0" wp14:anchorId="0E58F9F7" wp14:editId="27DC8D9D">
            <wp:extent cx="5640070" cy="37757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9652" w14:textId="1EBE2102" w:rsidR="00F67CDD" w:rsidRDefault="00F67CDD" w:rsidP="00F67CDD">
      <w:pPr>
        <w:pStyle w:val="Labelaslike"/>
        <w:rPr>
          <w:lang w:val="sr-Cyrl-RS"/>
        </w:rPr>
      </w:pPr>
      <w:r>
        <w:rPr>
          <w:lang w:val="sr-Cyrl-RS"/>
        </w:rPr>
        <w:t>Слика 5.8 – Пример генерисаног контролера за аутентификацију</w:t>
      </w:r>
    </w:p>
    <w:p w14:paraId="7F050C69" w14:textId="39C29D9D" w:rsidR="00F3483C" w:rsidRDefault="00F3483C" w:rsidP="00F67CDD">
      <w:pPr>
        <w:pStyle w:val="Labelaslike"/>
        <w:rPr>
          <w:lang w:val="sr-Cyrl-RS"/>
        </w:rPr>
      </w:pPr>
    </w:p>
    <w:p w14:paraId="088ADA0F" w14:textId="6DA1AB2A" w:rsidR="001C5307" w:rsidRPr="000308E5" w:rsidRDefault="00F3483C" w:rsidP="00F3483C">
      <w:pPr>
        <w:pStyle w:val="Obiantekst"/>
        <w:rPr>
          <w:ins w:id="1651" w:author="Jelena Hrnjak" w:date="2023-08-29T01:47:00Z"/>
          <w:i/>
          <w:lang w:val="sr-Cyrl-RS"/>
        </w:rPr>
      </w:pPr>
      <w:r>
        <w:tab/>
      </w:r>
      <w:r>
        <w:rPr>
          <w:lang w:val="sr-Cyrl-RS"/>
        </w:rPr>
        <w:t xml:space="preserve">Сервиси представљају компоненту које обрађују логику захтева. </w:t>
      </w:r>
      <w:r w:rsidR="003C32E4">
        <w:rPr>
          <w:lang w:val="sr-Cyrl-RS"/>
        </w:rPr>
        <w:t>У оквиру сервиса се налазе методе које врше потребне операције над подацима тако што комуницирају са одговарајућим репозиторијумом.</w:t>
      </w:r>
      <w:r w:rsidR="001C5307">
        <w:rPr>
          <w:lang w:val="sr-Cyrl-RS"/>
        </w:rPr>
        <w:t xml:space="preserve"> Аутоматски се генеришу сервиси неопходни за логике захтева за регистрацију, пријаву и одјаву са система</w:t>
      </w:r>
      <w:r w:rsidR="0051632C">
        <w:rPr>
          <w:lang w:val="sr-Cyrl-RS"/>
        </w:rPr>
        <w:t>, а логика зависи од одабраног безбедносног механизма.</w:t>
      </w:r>
    </w:p>
    <w:p w14:paraId="1D6C71ED" w14:textId="6DC5DB27" w:rsidR="00247BC1" w:rsidRDefault="0039160C">
      <w:pPr>
        <w:pStyle w:val="Heading2"/>
        <w:rPr>
          <w:lang w:val="sr-Cyrl-RS"/>
        </w:rPr>
        <w:pPrChange w:id="1652" w:author="Jelena Hrnjak" w:date="2023-08-29T01:47:00Z">
          <w:pPr>
            <w:pStyle w:val="Heading1"/>
          </w:pPr>
        </w:pPrChange>
      </w:pPr>
      <w:bookmarkStart w:id="1653" w:name="_Toc144322221"/>
      <w:ins w:id="1654" w:author="Jelena Hrnjak" w:date="2023-08-29T01:48:00Z">
        <w:r>
          <w:rPr>
            <w:lang w:val="sr-Cyrl-RS"/>
          </w:rPr>
          <w:t>Генератор конфигурационих фајлова за основну аутентификацију</w:t>
        </w:r>
      </w:ins>
      <w:bookmarkEnd w:id="1653"/>
    </w:p>
    <w:p w14:paraId="63F9F990" w14:textId="11AEB641" w:rsidR="00B4096E" w:rsidRDefault="00DA16F7" w:rsidP="00B4096E">
      <w:pPr>
        <w:pStyle w:val="Obiantekst"/>
        <w:rPr>
          <w:lang w:val="sr-Cyrl-RS"/>
        </w:rPr>
        <w:pPrChange w:id="1655" w:author="Jelena Hrnjak" w:date="2023-08-23T17:49:00Z">
          <w:pPr>
            <w:pStyle w:val="TOCHeading"/>
          </w:pPr>
        </w:pPrChange>
      </w:pPr>
      <w:r>
        <w:t xml:space="preserve"> </w:t>
      </w:r>
      <w:r w:rsidR="00224523">
        <w:t xml:space="preserve">Сва потребна конфигурација за основну аутентификацију налази се у класи </w:t>
      </w:r>
      <w:r w:rsidR="00224523">
        <w:rPr>
          <w:i/>
          <w:lang w:val="en-US"/>
        </w:rPr>
        <w:t>Application</w:t>
      </w:r>
      <w:r w:rsidR="000932D0">
        <w:rPr>
          <w:i/>
          <w:lang w:val="en-US"/>
        </w:rPr>
        <w:t xml:space="preserve">SecurityConfig. </w:t>
      </w:r>
      <w:r w:rsidR="000E37A8">
        <w:t>Помоћу шаблона (листинг 5.9) омогућено је аутоматско генерисање ове класе чиме је обезбеђен основни ниво аутентификације и ауторизације. Пример</w:t>
      </w:r>
      <w:r w:rsidR="00B4096E">
        <w:t xml:space="preserve"> приказан на слици 5.9 представља класу </w:t>
      </w:r>
      <w:r w:rsidR="00B4096E">
        <w:rPr>
          <w:i/>
          <w:lang w:val="en-US"/>
        </w:rPr>
        <w:t xml:space="preserve">ApplicationSecuirtyConfig </w:t>
      </w:r>
      <w:r w:rsidR="00B4096E">
        <w:t xml:space="preserve">генерисану на основу модела описаног у поглављу </w:t>
      </w:r>
      <w:r w:rsidR="00B4096E">
        <w:rPr>
          <w:lang w:val="sr-Cyrl-RS"/>
        </w:rPr>
        <w:t>„</w:t>
      </w:r>
      <w:commentRangeStart w:id="1656"/>
      <w:r w:rsidR="00B4096E" w:rsidRPr="00A43182">
        <w:t>Пример</w:t>
      </w:r>
      <w:commentRangeEnd w:id="1656"/>
      <w:r w:rsidR="00B4096E">
        <w:rPr>
          <w:rStyle w:val="CommentReference"/>
        </w:rPr>
        <w:commentReference w:id="1656"/>
      </w:r>
      <w:r w:rsidR="00B4096E" w:rsidRPr="00A43182">
        <w:t xml:space="preserve"> модела </w:t>
      </w:r>
      <w:r w:rsidR="00B4096E" w:rsidRPr="00A43182">
        <w:rPr>
          <w:i/>
        </w:rPr>
        <w:t>Spring</w:t>
      </w:r>
      <w:r w:rsidR="00B4096E" w:rsidRPr="00A43182">
        <w:t xml:space="preserve"> веб апликације са конфигурисаним безбедносним механизмом </w:t>
      </w:r>
      <w:r w:rsidR="00B4096E" w:rsidRPr="00A43182">
        <w:rPr>
          <w:i/>
        </w:rPr>
        <w:t>Basic Authentication</w:t>
      </w:r>
      <w:r w:rsidR="00B4096E">
        <w:rPr>
          <w:lang w:val="sr-Cyrl-RS"/>
        </w:rPr>
        <w:t xml:space="preserve">“.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E13063" w14:paraId="43EBC458" w14:textId="77777777" w:rsidTr="00E13063">
        <w:tc>
          <w:tcPr>
            <w:tcW w:w="8872" w:type="dxa"/>
          </w:tcPr>
          <w:p w14:paraId="31589116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generateApplicationSecurityConfig(Authentication authController)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2DC2CB6A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package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.config;</w:t>
            </w:r>
          </w:p>
          <w:p w14:paraId="250273DB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A2363EF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.service.impl.UserServiceImpl;</w:t>
            </w:r>
          </w:p>
          <w:p w14:paraId="6ABDBDAF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C22D811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org.springframework.beans.factory.annotation.Autowired;</w:t>
            </w:r>
          </w:p>
          <w:p w14:paraId="2FC7B076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org.springframework.context.annotation.Bean;</w:t>
            </w:r>
          </w:p>
          <w:p w14:paraId="1AC95FC2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org.springframework.context.annotation.Configuration;</w:t>
            </w:r>
          </w:p>
          <w:p w14:paraId="3A6B547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org.springframework.security.authentication.AuthenticationManager;</w:t>
            </w:r>
          </w:p>
          <w:p w14:paraId="42953665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org.springframework.security.authentication.dao.DaoAuthenticationProvider;</w:t>
            </w:r>
          </w:p>
          <w:p w14:paraId="7154AB9D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org.springframework.security.config.annotation.authentication.builders.AuthenticationManagerBuilder;</w:t>
            </w:r>
          </w:p>
          <w:p w14:paraId="58488797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org.springframework.security.config.annotation.web.builders.HttpSecurity;</w:t>
            </w:r>
          </w:p>
          <w:p w14:paraId="718698E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org.springframework.security.config.annotation.web.configuration.EnableWebSecurity;</w:t>
            </w:r>
          </w:p>
          <w:p w14:paraId="53A3AE3A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org.springframework.security.config.annotation.web.configuration.WebSecurityConfigurerAdapter;</w:t>
            </w:r>
          </w:p>
          <w:p w14:paraId="495FD3CB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org.springframework.security.crypto.bcrypt.BCryptPasswordEncoder;</w:t>
            </w:r>
          </w:p>
          <w:p w14:paraId="7C4CDBB9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2B964544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@Configuration</w:t>
            </w:r>
          </w:p>
          <w:p w14:paraId="3EEBFB53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@EnableWebSecurity</w:t>
            </w:r>
          </w:p>
          <w:p w14:paraId="7E156CC6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 class ApplicationSecurityConfig extends WebSecurityConfigurerAdapter {</w:t>
            </w:r>
          </w:p>
          <w:p w14:paraId="16FAEF07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3B0A634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@Autowired</w:t>
            </w:r>
          </w:p>
          <w:p w14:paraId="1AE4D762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private  BCryptPasswordEncoder bCryptPasswordEncoder;</w:t>
            </w:r>
          </w:p>
          <w:p w14:paraId="582790CF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@Autowired</w:t>
            </w:r>
          </w:p>
          <w:p w14:paraId="00EB369C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private  UserServiceImpl userService;</w:t>
            </w:r>
          </w:p>
          <w:p w14:paraId="5A9AB73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C74A4A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@Bean</w:t>
            </w:r>
          </w:p>
          <w:p w14:paraId="21DEA6B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public BCryptPasswordEncoder bCryptPasswordEncoder() {</w:t>
            </w:r>
          </w:p>
          <w:p w14:paraId="75AF807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return new BCryptPasswordEncoder();</w:t>
            </w:r>
          </w:p>
          <w:p w14:paraId="68E147D3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258D52C7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9AD701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@Override</w:t>
            </w:r>
          </w:p>
          <w:p w14:paraId="4DB0F28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protected void configure(HttpSecurity httpSecurity) throws Exception {</w:t>
            </w:r>
          </w:p>
          <w:p w14:paraId="1853E66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httpSecurity.csrf().disable()</w:t>
            </w:r>
          </w:p>
          <w:p w14:paraId="65BBB9D7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.formLogin().disable()</w:t>
            </w:r>
          </w:p>
          <w:p w14:paraId="6DD54991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.logout().disable()</w:t>
            </w:r>
          </w:p>
          <w:p w14:paraId="2A741F1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.authorizeRequests().antMatchers("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«authController.path»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/**").permitAll()</w:t>
            </w:r>
          </w:p>
          <w:p w14:paraId="43D86521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.anyRequest().authenticated()</w:t>
            </w:r>
          </w:p>
          <w:p w14:paraId="5FAC854B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.and().httpBasic();</w:t>
            </w:r>
          </w:p>
          <w:p w14:paraId="78827412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FABD0F9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3D7CB2C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3E45436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@Autowired</w:t>
            </w:r>
          </w:p>
          <w:p w14:paraId="197F917B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public void config(AuthenticationManagerBuilder authentication)</w:t>
            </w:r>
          </w:p>
          <w:p w14:paraId="4DFCEAE2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throws Exception</w:t>
            </w:r>
          </w:p>
          <w:p w14:paraId="7ACBB9B6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{</w:t>
            </w:r>
          </w:p>
          <w:p w14:paraId="74A0849C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authentication.authenticationProvider(daoAuthenticationProvider());</w:t>
            </w:r>
          </w:p>
          <w:p w14:paraId="4D0C3A8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692D14A4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</w:p>
          <w:p w14:paraId="017DD71C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@Bean</w:t>
            </w:r>
          </w:p>
          <w:p w14:paraId="53B2067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@Override</w:t>
            </w:r>
          </w:p>
          <w:p w14:paraId="6FAFE7E3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public AuthenticationManager authenticationManagerBean() throws Exception {</w:t>
            </w:r>
          </w:p>
          <w:p w14:paraId="4A5FEC25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super.authenticationManagerBean();</w:t>
            </w:r>
          </w:p>
          <w:p w14:paraId="5CF32ADF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77C08845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3038C869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@Bean</w:t>
            </w:r>
          </w:p>
          <w:p w14:paraId="0D6D3C0A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public DaoAuthenticationProvider daoAuthenticationProvider(){</w:t>
            </w:r>
          </w:p>
          <w:p w14:paraId="32A50195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DaoAuthenticationProvider provider = new DaoAuthenticationProvider();</w:t>
            </w:r>
          </w:p>
          <w:p w14:paraId="7F3A8293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provider.setPasswordEncoder(bCryptPasswordEncoder);</w:t>
            </w:r>
          </w:p>
          <w:p w14:paraId="02B02C41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provider.setUserDetailsService(userService);</w:t>
            </w:r>
          </w:p>
          <w:p w14:paraId="3B9E6DFD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return provider;</w:t>
            </w:r>
          </w:p>
          <w:p w14:paraId="47EE5B7A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1E383CA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E7A8FC7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</w:p>
          <w:p w14:paraId="3E259C58" w14:textId="6EEAB456" w:rsidR="00E13063" w:rsidRDefault="00E13063" w:rsidP="00E13063">
            <w:pPr>
              <w:pStyle w:val="Obiantekst"/>
              <w:rPr>
                <w:i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lang w:val="sr-Cyrl-RS"/>
              </w:rPr>
              <w:tab/>
              <w:t>'''</w:t>
            </w:r>
          </w:p>
        </w:tc>
      </w:tr>
    </w:tbl>
    <w:p w14:paraId="769289D7" w14:textId="74848F65" w:rsidR="00E13063" w:rsidRDefault="00E13063" w:rsidP="00E13063">
      <w:pPr>
        <w:pStyle w:val="Labelaslike"/>
        <w:rPr>
          <w:lang w:val="sr-Cyrl-RS"/>
        </w:rPr>
      </w:pPr>
      <w:r>
        <w:rPr>
          <w:lang w:val="sr-Cyrl-RS"/>
        </w:rPr>
        <w:lastRenderedPageBreak/>
        <w:t xml:space="preserve">Листинг 5.9 – Шаблон за генерисање класе </w:t>
      </w:r>
      <w:r>
        <w:rPr>
          <w:i/>
          <w:lang w:val="en-US"/>
        </w:rPr>
        <w:t xml:space="preserve">ApplicationSecurityConfig </w:t>
      </w:r>
      <w:r>
        <w:rPr>
          <w:lang w:val="sr-Cyrl-RS"/>
        </w:rPr>
        <w:t>за конфигурацију основне аутентификације</w:t>
      </w:r>
    </w:p>
    <w:p w14:paraId="1C7E0975" w14:textId="03A5647C" w:rsidR="00766F7A" w:rsidRDefault="00766F7A" w:rsidP="00E13063">
      <w:pPr>
        <w:pStyle w:val="Labelaslike"/>
        <w:rPr>
          <w:lang w:val="sr-Cyrl-RS"/>
        </w:rPr>
      </w:pPr>
    </w:p>
    <w:p w14:paraId="7B0CA656" w14:textId="00966FFC" w:rsidR="00F25A2F" w:rsidRPr="00E13063" w:rsidRDefault="00F25A2F" w:rsidP="00E13063">
      <w:pPr>
        <w:pStyle w:val="Labelaslike"/>
      </w:pPr>
      <w:r w:rsidRPr="00F25A2F">
        <w:drawing>
          <wp:inline distT="0" distB="0" distL="0" distR="0" wp14:anchorId="2652D231" wp14:editId="02423F09">
            <wp:extent cx="5179931" cy="5598082"/>
            <wp:effectExtent l="0" t="0" r="1905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7439" cy="56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C2A9" w14:textId="1B1ABC67" w:rsidR="00F25A2F" w:rsidRDefault="00F25A2F" w:rsidP="00F25A2F">
      <w:pPr>
        <w:pStyle w:val="Labelaslike"/>
        <w:rPr>
          <w:lang w:val="sr-Cyrl-RS"/>
        </w:rPr>
      </w:pPr>
      <w:r>
        <w:rPr>
          <w:lang w:val="sr-Cyrl-RS"/>
        </w:rPr>
        <w:t>Слика 5.9 – Пример генерисане класе</w:t>
      </w:r>
      <w:r w:rsidRPr="00F25A2F">
        <w:rPr>
          <w:i/>
          <w:lang w:val="en-US"/>
        </w:rPr>
        <w:t xml:space="preserve"> </w:t>
      </w:r>
      <w:r>
        <w:rPr>
          <w:i/>
          <w:lang w:val="en-US"/>
        </w:rPr>
        <w:t xml:space="preserve">ApplicationSecurityConfig </w:t>
      </w:r>
      <w:r>
        <w:rPr>
          <w:lang w:val="sr-Cyrl-RS"/>
        </w:rPr>
        <w:t>за конфигурацију основне аутентификације</w:t>
      </w:r>
    </w:p>
    <w:p w14:paraId="6BBA76D5" w14:textId="491DE73E" w:rsidR="009619D5" w:rsidRDefault="009619D5" w:rsidP="009619D5">
      <w:pPr>
        <w:pStyle w:val="Obiantekst"/>
        <w:rPr>
          <w:lang w:val="sr-Cyrl-RS"/>
        </w:rPr>
      </w:pPr>
      <w:r>
        <w:lastRenderedPageBreak/>
        <w:tab/>
      </w:r>
      <w:r>
        <w:rPr>
          <w:lang w:val="sr-Cyrl-RS"/>
        </w:rPr>
        <w:t xml:space="preserve">Поред овога, генерисана је </w:t>
      </w:r>
      <w:r w:rsidR="00854743">
        <w:rPr>
          <w:lang w:val="sr-Cyrl-RS"/>
        </w:rPr>
        <w:t>енумерација</w:t>
      </w:r>
      <w:r>
        <w:rPr>
          <w:lang w:val="sr-Cyrl-RS"/>
        </w:rPr>
        <w:t xml:space="preserve"> </w:t>
      </w:r>
      <w:r w:rsidR="00854743">
        <w:rPr>
          <w:lang w:val="sr-Cyrl-RS"/>
        </w:rPr>
        <w:t>са вредностима дефинисаних</w:t>
      </w:r>
      <w:r>
        <w:rPr>
          <w:lang w:val="sr-Cyrl-RS"/>
        </w:rPr>
        <w:t xml:space="preserve"> улога корисника (слика 5.10).</w:t>
      </w:r>
    </w:p>
    <w:p w14:paraId="1B3D0CBE" w14:textId="07328170" w:rsidR="008F5ABF" w:rsidRDefault="008F5ABF" w:rsidP="008F5ABF">
      <w:pPr>
        <w:pStyle w:val="Obiantekst"/>
        <w:jc w:val="center"/>
        <w:rPr>
          <w:lang w:val="sr-Cyrl-RS"/>
        </w:rPr>
      </w:pPr>
      <w:r w:rsidRPr="008F5ABF">
        <w:rPr>
          <w:lang w:val="sr-Cyrl-RS"/>
        </w:rPr>
        <w:drawing>
          <wp:inline distT="0" distB="0" distL="0" distR="0" wp14:anchorId="5C158043" wp14:editId="52C2A7CE">
            <wp:extent cx="3217851" cy="1291673"/>
            <wp:effectExtent l="0" t="0" r="190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165" cy="130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54C9" w14:textId="43A183CE" w:rsidR="004F4B59" w:rsidRPr="00F25A2F" w:rsidRDefault="008F5ABF" w:rsidP="00916B68">
      <w:pPr>
        <w:pStyle w:val="Labelaslike"/>
        <w:rPr>
          <w:lang w:val="sr-Cyrl-RS"/>
        </w:rPr>
      </w:pPr>
      <w:r>
        <w:rPr>
          <w:lang w:val="sr-Cyrl-RS"/>
        </w:rPr>
        <w:t>Слика 5.10 – Енумерација за улоге корисника</w:t>
      </w:r>
    </w:p>
    <w:p w14:paraId="6B530771" w14:textId="63432386" w:rsidR="008E4DD4" w:rsidRDefault="00916B68" w:rsidP="008E4DD4">
      <w:pPr>
        <w:pStyle w:val="BodyText"/>
        <w:rPr>
          <w:lang w:val="sr-Cyrl-RS"/>
        </w:rPr>
      </w:pPr>
      <w:bookmarkStart w:id="1657" w:name="_GoBack"/>
      <w:bookmarkEnd w:id="1657"/>
      <w:r>
        <w:rPr>
          <w:lang w:val="sr-Cyrl-RS"/>
        </w:rPr>
        <w:t xml:space="preserve">Резултат извршавања свих неопходних генератора за основну аутентификацију је </w:t>
      </w:r>
      <w:r>
        <w:rPr>
          <w:i/>
          <w:lang w:val="en-US"/>
        </w:rPr>
        <w:t xml:space="preserve">Spring </w:t>
      </w:r>
      <w:r>
        <w:rPr>
          <w:lang w:val="sr-Cyrl-RS"/>
        </w:rPr>
        <w:t>апликација са безбедносном конфигурацијом. Апликација је организована у пакете (Слика 5.11) и садржи</w:t>
      </w:r>
      <w:r w:rsidR="006A03D4">
        <w:rPr>
          <w:lang w:val="sr-Cyrl-RS"/>
        </w:rPr>
        <w:t xml:space="preserve"> све класе неопходне за успешнo</w:t>
      </w:r>
      <w:r>
        <w:rPr>
          <w:lang w:val="sr-Cyrl-RS"/>
        </w:rPr>
        <w:t xml:space="preserve"> фунцкионисање апликације.</w:t>
      </w:r>
    </w:p>
    <w:p w14:paraId="7F98CA58" w14:textId="4F22FF65" w:rsidR="00916B68" w:rsidRDefault="009502AC" w:rsidP="009502AC">
      <w:pPr>
        <w:pStyle w:val="BodyText"/>
        <w:jc w:val="center"/>
        <w:rPr>
          <w:lang w:val="sr-Cyrl-RS"/>
        </w:rPr>
      </w:pPr>
      <w:r w:rsidRPr="009502AC">
        <w:rPr>
          <w:lang w:val="sr-Cyrl-RS"/>
        </w:rPr>
        <w:drawing>
          <wp:inline distT="0" distB="0" distL="0" distR="0" wp14:anchorId="1A2302AC" wp14:editId="6E531616">
            <wp:extent cx="2568697" cy="4736818"/>
            <wp:effectExtent l="0" t="0" r="3175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983" cy="475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563F" w14:textId="70982627" w:rsidR="006A03D4" w:rsidRPr="00817A75" w:rsidRDefault="009502AC" w:rsidP="00817A75">
      <w:pPr>
        <w:pStyle w:val="Labelaslike"/>
        <w:rPr>
          <w:ins w:id="1658" w:author="Jelena Hrnjak" w:date="2023-08-29T01:48:00Z"/>
          <w:lang w:val="sr-Cyrl-RS"/>
        </w:rPr>
      </w:pPr>
      <w:r>
        <w:rPr>
          <w:lang w:val="sr-Cyrl-RS"/>
        </w:rPr>
        <w:t xml:space="preserve">Слика 5.11 – Организација генерисане </w:t>
      </w:r>
      <w:r>
        <w:rPr>
          <w:i/>
          <w:lang w:val="en-US"/>
        </w:rPr>
        <w:t xml:space="preserve">Spring </w:t>
      </w:r>
      <w:r>
        <w:rPr>
          <w:lang w:val="sr-Cyrl-RS"/>
        </w:rPr>
        <w:t>апликације за основну аутентификацију</w:t>
      </w:r>
      <w:r w:rsidR="00817A75">
        <w:rPr>
          <w:i/>
          <w:lang w:val="en-US"/>
        </w:rPr>
        <w:t xml:space="preserve"> </w:t>
      </w:r>
    </w:p>
    <w:p w14:paraId="1D3035E6" w14:textId="6D57827C" w:rsidR="0039160C" w:rsidRDefault="0039160C">
      <w:pPr>
        <w:pStyle w:val="Heading2"/>
        <w:rPr>
          <w:ins w:id="1659" w:author="Jelena Hrnjak" w:date="2023-08-29T01:48:00Z"/>
          <w:i/>
        </w:rPr>
        <w:pPrChange w:id="1660" w:author="Jelena Hrnjak" w:date="2023-08-29T01:48:00Z">
          <w:pPr>
            <w:pStyle w:val="Heading1"/>
          </w:pPr>
        </w:pPrChange>
      </w:pPr>
      <w:bookmarkStart w:id="1661" w:name="_Toc144322223"/>
      <w:ins w:id="1662" w:author="Jelena Hrnjak" w:date="2023-08-29T01:48:00Z">
        <w:r>
          <w:rPr>
            <w:lang w:val="sr-Cyrl-RS"/>
          </w:rPr>
          <w:lastRenderedPageBreak/>
          <w:t xml:space="preserve">Генератор конфигурационих фајлова за стандард </w:t>
        </w:r>
        <w:r>
          <w:rPr>
            <w:i/>
          </w:rPr>
          <w:t>JWT</w:t>
        </w:r>
        <w:bookmarkEnd w:id="1661"/>
      </w:ins>
    </w:p>
    <w:p w14:paraId="5135D0AC" w14:textId="7CB6303B" w:rsidR="0039160C" w:rsidRPr="0039160C" w:rsidRDefault="0039160C">
      <w:pPr>
        <w:pStyle w:val="Heading2"/>
        <w:rPr>
          <w:rPrChange w:id="1663" w:author="Jelena Hrnjak" w:date="2023-08-29T01:48:00Z">
            <w:rPr>
              <w:lang w:val="sr-Cyrl-RS"/>
            </w:rPr>
          </w:rPrChange>
        </w:rPr>
        <w:pPrChange w:id="1664" w:author="Jelena Hrnjak" w:date="2023-08-29T01:48:00Z">
          <w:pPr>
            <w:pStyle w:val="Heading1"/>
          </w:pPr>
        </w:pPrChange>
      </w:pPr>
      <w:bookmarkStart w:id="1665" w:name="_Toc144322224"/>
      <w:ins w:id="1666" w:author="Jelena Hrnjak" w:date="2023-08-29T01:48:00Z">
        <w:r>
          <w:rPr>
            <w:lang w:val="sr-Cyrl-RS"/>
          </w:rPr>
          <w:t>Генератор конфигурационих фајлова за</w:t>
        </w:r>
        <w:r>
          <w:t xml:space="preserve"> </w:t>
        </w:r>
        <w:r>
          <w:rPr>
            <w:lang w:val="sr-Cyrl-RS"/>
          </w:rPr>
          <w:t xml:space="preserve">стандард </w:t>
        </w:r>
        <w:r>
          <w:rPr>
            <w:i/>
          </w:rPr>
          <w:t>OAuth2</w:t>
        </w:r>
      </w:ins>
      <w:bookmarkEnd w:id="1665"/>
    </w:p>
    <w:p w14:paraId="44D6B0D8" w14:textId="440B93C2" w:rsidR="00953A8C" w:rsidRPr="00A43182" w:rsidRDefault="00953A8C" w:rsidP="00432A85">
      <w:pPr>
        <w:pStyle w:val="Heading1"/>
        <w:rPr>
          <w:lang w:val="sr-Cyrl-RS"/>
        </w:rPr>
        <w:pPrChange w:id="1667" w:author="Jelena Hrnjak" w:date="2023-08-30T05:20:00Z">
          <w:pPr>
            <w:pStyle w:val="Heading1"/>
          </w:pPr>
        </w:pPrChange>
      </w:pPr>
      <w:bookmarkStart w:id="1668" w:name="_Toc144322225"/>
      <w:r w:rsidRPr="00A43182">
        <w:rPr>
          <w:lang w:val="sr-Cyrl-RS"/>
        </w:rPr>
        <w:lastRenderedPageBreak/>
        <w:t>Закључак</w:t>
      </w:r>
      <w:bookmarkEnd w:id="1668"/>
    </w:p>
    <w:p w14:paraId="25B541DC" w14:textId="77777777" w:rsidR="002D377E" w:rsidRPr="00A43182" w:rsidRDefault="002D377E" w:rsidP="000406C0">
      <w:pPr>
        <w:pStyle w:val="Obiantekst"/>
        <w:ind w:firstLine="360"/>
        <w:rPr>
          <w:lang w:val="sr-Cyrl-RS"/>
        </w:rPr>
      </w:pPr>
    </w:p>
    <w:p w14:paraId="5149EA36" w14:textId="1FE3F250" w:rsidR="00DC14B5" w:rsidRPr="00A43182" w:rsidRDefault="00DC14B5" w:rsidP="002D1B5B">
      <w:pPr>
        <w:pStyle w:val="Heading1"/>
        <w:numPr>
          <w:ilvl w:val="0"/>
          <w:numId w:val="0"/>
        </w:numPr>
        <w:ind w:left="360"/>
        <w:rPr>
          <w:lang w:val="sr-Cyrl-RS"/>
        </w:rPr>
      </w:pPr>
      <w:bookmarkStart w:id="1669" w:name="_Toc144322226"/>
      <w:r w:rsidRPr="00A43182">
        <w:rPr>
          <w:lang w:val="sr-Cyrl-RS"/>
        </w:rPr>
        <w:lastRenderedPageBreak/>
        <w:t>Скраћенице</w:t>
      </w:r>
      <w:bookmarkEnd w:id="1669"/>
    </w:p>
    <w:p w14:paraId="20EB0A89" w14:textId="03ECEE20" w:rsidR="00BE60FB" w:rsidRPr="00A43182" w:rsidRDefault="00D812C8" w:rsidP="002D1B5B">
      <w:pPr>
        <w:pStyle w:val="BodyText"/>
        <w:numPr>
          <w:ilvl w:val="0"/>
          <w:numId w:val="30"/>
        </w:numPr>
        <w:rPr>
          <w:lang w:val="sr-Cyrl-RS"/>
        </w:rPr>
      </w:pPr>
      <w:ins w:id="1670" w:author="Jelena Hrnjak" w:date="2023-08-30T05:20:00Z">
        <w:r>
          <w:rPr>
            <w:i/>
            <w:lang w:val="en-US"/>
          </w:rPr>
          <w:t>s</w:t>
        </w:r>
      </w:ins>
      <w:r w:rsidR="00BE60FB" w:rsidRPr="00A43182">
        <w:rPr>
          <w:i/>
          <w:lang w:val="sr-Cyrl-RS"/>
        </w:rPr>
        <w:t>ecurityDSL – Security Domain-Specific Language</w:t>
      </w:r>
    </w:p>
    <w:p w14:paraId="126AE8D1" w14:textId="067D9CEC" w:rsidR="002D1B5B" w:rsidRPr="00A43182" w:rsidRDefault="00DC14B5" w:rsidP="002D1B5B">
      <w:pPr>
        <w:pStyle w:val="BodyText"/>
        <w:numPr>
          <w:ilvl w:val="0"/>
          <w:numId w:val="30"/>
        </w:numPr>
        <w:rPr>
          <w:i/>
          <w:lang w:val="sr-Cyrl-RS"/>
        </w:rPr>
      </w:pPr>
      <w:r w:rsidRPr="00A43182">
        <w:rPr>
          <w:i/>
          <w:lang w:val="sr-Cyrl-RS"/>
        </w:rPr>
        <w:t>JWT</w:t>
      </w:r>
      <w:r w:rsidR="002D1B5B" w:rsidRPr="00A43182">
        <w:rPr>
          <w:i/>
          <w:lang w:val="sr-Cyrl-RS"/>
        </w:rPr>
        <w:t xml:space="preserve"> </w:t>
      </w:r>
      <w:r w:rsidR="00BE60FB" w:rsidRPr="00A43182">
        <w:rPr>
          <w:i/>
          <w:lang w:val="sr-Cyrl-RS"/>
        </w:rPr>
        <w:t xml:space="preserve"> - </w:t>
      </w:r>
      <w:r w:rsidR="00B23741" w:rsidRPr="00A43182">
        <w:rPr>
          <w:i/>
          <w:lang w:val="sr-Cyrl-RS"/>
        </w:rPr>
        <w:t>JSON Web Token</w:t>
      </w:r>
    </w:p>
    <w:p w14:paraId="1BF9CAA0" w14:textId="7481646C" w:rsidR="00DF2849" w:rsidRPr="00A43182" w:rsidRDefault="00DF2849" w:rsidP="00DF2849">
      <w:pPr>
        <w:pStyle w:val="BodyText"/>
        <w:numPr>
          <w:ilvl w:val="0"/>
          <w:numId w:val="30"/>
        </w:numPr>
        <w:rPr>
          <w:i/>
          <w:lang w:val="sr-Cyrl-RS"/>
        </w:rPr>
      </w:pPr>
      <w:r w:rsidRPr="00A43182">
        <w:rPr>
          <w:i/>
          <w:lang w:val="sr-Cyrl-RS"/>
        </w:rPr>
        <w:t>OAuth2</w:t>
      </w:r>
      <w:r w:rsidR="00F50005" w:rsidRPr="00A43182">
        <w:rPr>
          <w:i/>
          <w:lang w:val="sr-Cyrl-RS"/>
        </w:rPr>
        <w:t>.0</w:t>
      </w:r>
      <w:r w:rsidRPr="00A43182">
        <w:rPr>
          <w:i/>
          <w:lang w:val="sr-Cyrl-RS"/>
        </w:rPr>
        <w:t xml:space="preserve"> – Open Authorization</w:t>
      </w:r>
      <w:r w:rsidR="00375BA1" w:rsidRPr="00A43182">
        <w:rPr>
          <w:i/>
          <w:lang w:val="sr-Cyrl-RS"/>
        </w:rPr>
        <w:t xml:space="preserve"> 2.0</w:t>
      </w:r>
    </w:p>
    <w:p w14:paraId="1BAAED9D" w14:textId="42141E30" w:rsidR="00DC14B5" w:rsidRPr="00A43182" w:rsidRDefault="002D1B5B" w:rsidP="00CB0779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i/>
          <w:lang w:val="sr-Cyrl-RS"/>
        </w:rPr>
        <w:t>OCL</w:t>
      </w:r>
      <w:r w:rsidR="00CB0779" w:rsidRPr="00A43182">
        <w:rPr>
          <w:lang w:val="sr-Cyrl-RS"/>
        </w:rPr>
        <w:t xml:space="preserve"> – </w:t>
      </w:r>
      <w:r w:rsidR="00CB0779" w:rsidRPr="00A43182">
        <w:rPr>
          <w:i/>
          <w:lang w:val="sr-Cyrl-RS"/>
        </w:rPr>
        <w:t>Object Constraint Language</w:t>
      </w:r>
    </w:p>
    <w:p w14:paraId="3D9E73CF" w14:textId="0C88923B" w:rsidR="005C1751" w:rsidRPr="00A43182" w:rsidRDefault="005C1751" w:rsidP="00DC14B5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lang w:val="sr-Cyrl-RS"/>
        </w:rPr>
        <w:t>URL</w:t>
      </w:r>
      <w:r w:rsidR="00BE60FB" w:rsidRPr="00A43182">
        <w:rPr>
          <w:lang w:val="sr-Cyrl-RS"/>
        </w:rPr>
        <w:t xml:space="preserve"> </w:t>
      </w:r>
      <w:r w:rsidR="00B23741" w:rsidRPr="00A43182">
        <w:rPr>
          <w:lang w:val="sr-Cyrl-RS"/>
        </w:rPr>
        <w:t xml:space="preserve">– </w:t>
      </w:r>
      <w:r w:rsidR="00B23741" w:rsidRPr="00A43182">
        <w:rPr>
          <w:i/>
          <w:lang w:val="sr-Cyrl-RS"/>
        </w:rPr>
        <w:t>Uniform Resource Locator</w:t>
      </w:r>
    </w:p>
    <w:p w14:paraId="110D5B91" w14:textId="43007420" w:rsidR="00BE60FB" w:rsidRPr="00A43182" w:rsidRDefault="00DC14B5" w:rsidP="00867769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lang w:val="sr-Cyrl-RS"/>
        </w:rPr>
        <w:t>HTTP</w:t>
      </w:r>
      <w:r w:rsidR="00B23741" w:rsidRPr="00A43182">
        <w:rPr>
          <w:lang w:val="sr-Cyrl-RS"/>
        </w:rPr>
        <w:t xml:space="preserve"> – </w:t>
      </w:r>
      <w:r w:rsidR="00B23741" w:rsidRPr="00A43182">
        <w:rPr>
          <w:i/>
          <w:lang w:val="sr-Cyrl-RS"/>
        </w:rPr>
        <w:t>Hypertext Transfer Protocol</w:t>
      </w:r>
      <w:r w:rsidR="007E68D7" w:rsidRPr="00A43182">
        <w:rPr>
          <w:lang w:val="sr-Cyrl-RS"/>
        </w:rPr>
        <w:br w:type="page"/>
      </w:r>
    </w:p>
    <w:p w14:paraId="7CEABE56" w14:textId="13D25676" w:rsidR="00612F68" w:rsidRDefault="00D016EE" w:rsidP="00612F68">
      <w:pPr>
        <w:pStyle w:val="Heading1"/>
        <w:numPr>
          <w:ilvl w:val="0"/>
          <w:numId w:val="0"/>
        </w:numPr>
        <w:rPr>
          <w:lang w:val="sr-Cyrl-RS"/>
        </w:rPr>
      </w:pPr>
      <w:bookmarkStart w:id="1671" w:name="_Литература"/>
      <w:bookmarkStart w:id="1672" w:name="_Toc144322227"/>
      <w:bookmarkEnd w:id="1671"/>
      <w:r w:rsidRPr="00A43182">
        <w:rPr>
          <w:lang w:val="sr-Cyrl-RS"/>
        </w:rPr>
        <w:lastRenderedPageBreak/>
        <w:t>Литература</w:t>
      </w:r>
      <w:bookmarkEnd w:id="1672"/>
    </w:p>
    <w:p w14:paraId="75287104" w14:textId="41EAB753" w:rsidR="006513E3" w:rsidRPr="001E282F" w:rsidRDefault="006513E3" w:rsidP="008B6D41">
      <w:pPr>
        <w:pStyle w:val="BodyText"/>
        <w:numPr>
          <w:ilvl w:val="0"/>
          <w:numId w:val="36"/>
        </w:numPr>
        <w:jc w:val="left"/>
        <w:rPr>
          <w:ins w:id="1673" w:author="Jelena Hrnjak" w:date="2023-08-29T15:56:00Z"/>
          <w:rStyle w:val="Hyperlink"/>
          <w:color w:val="auto"/>
          <w:u w:val="none"/>
          <w:lang w:val="sr-Cyrl-RS"/>
        </w:rPr>
      </w:pPr>
      <w:r w:rsidRPr="001E282F">
        <w:rPr>
          <w:i/>
          <w:lang w:val="sr-Cyrl-RS"/>
        </w:rPr>
        <w:t>Java</w:t>
      </w:r>
      <w:r w:rsidR="00C24CEF">
        <w:rPr>
          <w:i/>
          <w:lang w:val="en-US"/>
        </w:rPr>
        <w:t xml:space="preserve"> Programming Language</w:t>
      </w:r>
      <w:ins w:id="1674" w:author="Jelena Hrnjak" w:date="2023-08-29T17:37:00Z">
        <w:r w:rsidR="000E246B" w:rsidRPr="001E282F">
          <w:rPr>
            <w:i/>
            <w:lang w:val="en-US"/>
          </w:rPr>
          <w:t xml:space="preserve">. </w:t>
        </w:r>
      </w:ins>
      <w:hyperlink r:id="rId41" w:history="1">
        <w:r w:rsidR="00130623" w:rsidRPr="001E282F">
          <w:rPr>
            <w:rStyle w:val="Hyperlink"/>
            <w:i/>
            <w:u w:val="none"/>
            <w:lang w:val="sr-Cyrl-RS"/>
          </w:rPr>
          <w:t>https://docs.oracle.com/en/java/</w:t>
        </w:r>
      </w:hyperlink>
    </w:p>
    <w:p w14:paraId="3B8B7951" w14:textId="6680FE75" w:rsidR="003532D3" w:rsidRPr="004425F8" w:rsidRDefault="006C5B11" w:rsidP="008B6D41">
      <w:pPr>
        <w:pStyle w:val="Obiantekst"/>
        <w:numPr>
          <w:ilvl w:val="0"/>
          <w:numId w:val="36"/>
        </w:numPr>
        <w:jc w:val="left"/>
        <w:rPr>
          <w:i/>
          <w:color w:val="000000" w:themeColor="text1"/>
          <w:lang w:val="en-US"/>
          <w:rPrChange w:id="1675" w:author="Jelena Hrnjak" w:date="2023-08-29T17:26:00Z">
            <w:rPr>
              <w:i/>
              <w:lang w:val="sr-Cyrl-RS"/>
            </w:rPr>
          </w:rPrChange>
        </w:rPr>
      </w:pPr>
      <w:r>
        <w:rPr>
          <w:rStyle w:val="Hyperlink"/>
          <w:i/>
          <w:color w:val="000000" w:themeColor="text1"/>
          <w:u w:val="none"/>
        </w:rPr>
        <w:t>Sujay</w:t>
      </w:r>
      <w:r w:rsidR="00C761C4">
        <w:rPr>
          <w:rStyle w:val="Hyperlink"/>
          <w:i/>
          <w:color w:val="000000" w:themeColor="text1"/>
          <w:u w:val="none"/>
        </w:rPr>
        <w:t>,</w:t>
      </w:r>
      <w:r>
        <w:rPr>
          <w:rStyle w:val="Hyperlink"/>
          <w:i/>
          <w:color w:val="000000" w:themeColor="text1"/>
          <w:u w:val="none"/>
        </w:rPr>
        <w:t xml:space="preserve"> Vailshery</w:t>
      </w:r>
      <w:r w:rsidR="00C761C4">
        <w:rPr>
          <w:rStyle w:val="Hyperlink"/>
          <w:i/>
          <w:color w:val="000000" w:themeColor="text1"/>
          <w:u w:val="none"/>
        </w:rPr>
        <w:t>,</w:t>
      </w:r>
      <w:r>
        <w:rPr>
          <w:rStyle w:val="Hyperlink"/>
          <w:i/>
          <w:color w:val="000000" w:themeColor="text1"/>
          <w:u w:val="none"/>
        </w:rPr>
        <w:t xml:space="preserve"> L</w:t>
      </w:r>
      <w:ins w:id="1676" w:author="Jelena Hrnjak" w:date="2023-08-29T17:29:00Z">
        <w:r w:rsidR="00FE1DC3">
          <w:rPr>
            <w:rStyle w:val="Hyperlink"/>
            <w:i/>
            <w:color w:val="000000" w:themeColor="text1"/>
            <w:u w:val="none"/>
          </w:rPr>
          <w:t xml:space="preserve">. </w:t>
        </w:r>
        <w:r w:rsidR="00FE1DC3" w:rsidRPr="006F4FF2">
          <w:rPr>
            <w:rStyle w:val="Hyperlink"/>
            <w:color w:val="000000" w:themeColor="text1"/>
            <w:u w:val="none"/>
            <w:rPrChange w:id="1677" w:author="Jelena Hrnjak" w:date="2023-08-29T19:33:00Z">
              <w:rPr>
                <w:rStyle w:val="Hyperlink"/>
                <w:i/>
                <w:color w:val="000000" w:themeColor="text1"/>
                <w:u w:val="none"/>
              </w:rPr>
            </w:rPrChange>
          </w:rPr>
          <w:t>(202</w:t>
        </w:r>
      </w:ins>
      <w:ins w:id="1678" w:author="Jelena Hrnjak" w:date="2023-08-29T17:31:00Z">
        <w:r w:rsidR="00630306" w:rsidRPr="006F4FF2">
          <w:rPr>
            <w:rStyle w:val="Hyperlink"/>
            <w:color w:val="000000" w:themeColor="text1"/>
            <w:u w:val="none"/>
            <w:rPrChange w:id="1679" w:author="Jelena Hrnjak" w:date="2023-08-29T19:33:00Z">
              <w:rPr>
                <w:rStyle w:val="Hyperlink"/>
                <w:i/>
                <w:color w:val="000000" w:themeColor="text1"/>
                <w:u w:val="none"/>
              </w:rPr>
            </w:rPrChange>
          </w:rPr>
          <w:t>3</w:t>
        </w:r>
      </w:ins>
      <w:ins w:id="1680" w:author="Jelena Hrnjak" w:date="2023-08-29T17:29:00Z">
        <w:r w:rsidR="00FE1DC3" w:rsidRPr="006F4FF2">
          <w:rPr>
            <w:rStyle w:val="Hyperlink"/>
            <w:color w:val="000000" w:themeColor="text1"/>
            <w:u w:val="none"/>
            <w:rPrChange w:id="1681" w:author="Jelena Hrnjak" w:date="2023-08-29T19:33:00Z">
              <w:rPr>
                <w:rStyle w:val="Hyperlink"/>
                <w:i/>
                <w:color w:val="000000" w:themeColor="text1"/>
                <w:u w:val="none"/>
              </w:rPr>
            </w:rPrChange>
          </w:rPr>
          <w:t>)</w:t>
        </w:r>
        <w:r w:rsidR="00FE1DC3">
          <w:rPr>
            <w:rStyle w:val="Hyperlink"/>
            <w:i/>
            <w:color w:val="000000" w:themeColor="text1"/>
            <w:u w:val="none"/>
          </w:rPr>
          <w:t xml:space="preserve">. Most </w:t>
        </w:r>
      </w:ins>
      <w:ins w:id="1682" w:author="Jelena Hrnjak" w:date="2023-08-29T17:31:00Z">
        <w:r w:rsidR="00630306">
          <w:rPr>
            <w:rStyle w:val="Hyperlink"/>
            <w:i/>
            <w:color w:val="000000" w:themeColor="text1"/>
            <w:u w:val="none"/>
          </w:rPr>
          <w:t>u</w:t>
        </w:r>
      </w:ins>
      <w:ins w:id="1683" w:author="Jelena Hrnjak" w:date="2023-08-29T17:29:00Z">
        <w:r w:rsidR="00FE1DC3">
          <w:rPr>
            <w:rStyle w:val="Hyperlink"/>
            <w:i/>
            <w:color w:val="000000" w:themeColor="text1"/>
            <w:u w:val="none"/>
          </w:rPr>
          <w:t xml:space="preserve">sed </w:t>
        </w:r>
      </w:ins>
      <w:ins w:id="1684" w:author="Jelena Hrnjak" w:date="2023-08-29T17:31:00Z">
        <w:r w:rsidR="00630306">
          <w:rPr>
            <w:rStyle w:val="Hyperlink"/>
            <w:i/>
            <w:color w:val="000000" w:themeColor="text1"/>
            <w:u w:val="none"/>
          </w:rPr>
          <w:t>p</w:t>
        </w:r>
      </w:ins>
      <w:ins w:id="1685" w:author="Jelena Hrnjak" w:date="2023-08-29T17:29:00Z">
        <w:r w:rsidR="00FE1DC3">
          <w:rPr>
            <w:rStyle w:val="Hyperlink"/>
            <w:i/>
            <w:color w:val="000000" w:themeColor="text1"/>
            <w:u w:val="none"/>
          </w:rPr>
          <w:t xml:space="preserve">rogramming </w:t>
        </w:r>
      </w:ins>
      <w:ins w:id="1686" w:author="Jelena Hrnjak" w:date="2023-08-29T17:31:00Z">
        <w:r w:rsidR="00630306">
          <w:rPr>
            <w:rStyle w:val="Hyperlink"/>
            <w:i/>
            <w:color w:val="000000" w:themeColor="text1"/>
            <w:u w:val="none"/>
          </w:rPr>
          <w:t>l</w:t>
        </w:r>
      </w:ins>
      <w:ins w:id="1687" w:author="Jelena Hrnjak" w:date="2023-08-29T17:29:00Z">
        <w:r w:rsidR="00FE1DC3">
          <w:rPr>
            <w:rStyle w:val="Hyperlink"/>
            <w:i/>
            <w:color w:val="000000" w:themeColor="text1"/>
            <w:u w:val="none"/>
          </w:rPr>
          <w:t xml:space="preserve">angugages </w:t>
        </w:r>
      </w:ins>
      <w:ins w:id="1688" w:author="Jelena Hrnjak" w:date="2023-08-29T17:31:00Z">
        <w:r w:rsidR="00630306">
          <w:rPr>
            <w:rStyle w:val="Hyperlink"/>
            <w:i/>
            <w:color w:val="000000" w:themeColor="text1"/>
            <w:u w:val="none"/>
          </w:rPr>
          <w:t>w</w:t>
        </w:r>
      </w:ins>
      <w:ins w:id="1689" w:author="Jelena Hrnjak" w:date="2023-08-29T17:30:00Z">
        <w:r w:rsidR="00FE1DC3">
          <w:rPr>
            <w:rStyle w:val="Hyperlink"/>
            <w:i/>
            <w:color w:val="000000" w:themeColor="text1"/>
            <w:u w:val="none"/>
          </w:rPr>
          <w:t>orldwide</w:t>
        </w:r>
      </w:ins>
      <w:ins w:id="1690" w:author="Jelena Hrnjak" w:date="2023-08-29T15:56:00Z">
        <w:r w:rsidR="003532D3">
          <w:rPr>
            <w:rStyle w:val="Hyperlink"/>
            <w:i/>
            <w:color w:val="000000" w:themeColor="text1"/>
            <w:u w:val="none"/>
            <w:lang w:val="en-US"/>
          </w:rPr>
          <w:t xml:space="preserve"> </w:t>
        </w:r>
      </w:ins>
      <w:ins w:id="1691" w:author="Jelena Hrnjak" w:date="2023-08-29T17:31:00Z">
        <w:r w:rsidR="00630306">
          <w:rPr>
            <w:rStyle w:val="Hyperlink"/>
            <w:i/>
            <w:color w:val="000000" w:themeColor="text1"/>
            <w:u w:val="none"/>
            <w:lang w:val="en-US"/>
          </w:rPr>
          <w:t xml:space="preserve">as of 2023. </w:t>
        </w:r>
      </w:ins>
      <w:ins w:id="1692" w:author="Jelena Hrnjak" w:date="2023-08-29T17:29:00Z">
        <w:r w:rsidR="008E2C97" w:rsidRPr="00145AEF">
          <w:rPr>
            <w:rStyle w:val="Hyperlink"/>
            <w:i/>
            <w:color w:val="000000" w:themeColor="text1"/>
            <w:u w:val="none"/>
            <w:lang w:val="en-US"/>
          </w:rPr>
          <w:fldChar w:fldCharType="begin"/>
        </w:r>
        <w:r w:rsidR="008E2C97" w:rsidRPr="008E2C97">
          <w:rPr>
            <w:rStyle w:val="Hyperlink"/>
            <w:i/>
            <w:color w:val="000000" w:themeColor="text1"/>
            <w:u w:val="none"/>
            <w:lang w:val="en-US"/>
          </w:rPr>
          <w:instrText xml:space="preserve"> HYPERLINK  \l "_Литература" </w:instrText>
        </w:r>
        <w:r w:rsidR="008E2C97" w:rsidRPr="00145AEF">
          <w:rPr>
            <w:rStyle w:val="Hyperlink"/>
            <w:i/>
            <w:color w:val="000000" w:themeColor="text1"/>
            <w:u w:val="none"/>
            <w:lang w:val="en-US"/>
          </w:rPr>
          <w:fldChar w:fldCharType="separate"/>
        </w:r>
        <w:r w:rsidR="008E2C97" w:rsidRPr="008E2C97">
          <w:rPr>
            <w:rStyle w:val="Hyperlink"/>
            <w:i/>
            <w:u w:val="none"/>
            <w:lang w:val="en-US"/>
            <w:rPrChange w:id="1693" w:author="Jelena Hrnjak" w:date="2023-08-29T17:29:00Z">
              <w:rPr>
                <w:rStyle w:val="Hyperlink"/>
                <w:i/>
                <w:lang w:val="en-US"/>
              </w:rPr>
            </w:rPrChange>
          </w:rPr>
          <w:t>h</w:t>
        </w:r>
        <w:r w:rsidR="008E2C97" w:rsidRPr="008E2C97">
          <w:rPr>
            <w:rStyle w:val="Hyperlink"/>
            <w:i/>
            <w:u w:val="none"/>
            <w:lang w:val="en-US"/>
            <w:rPrChange w:id="1694" w:author="Jelena Hrnjak" w:date="2023-08-29T17:29:00Z">
              <w:rPr>
                <w:rStyle w:val="Hyperlink"/>
                <w:i/>
                <w:lang w:val="en-US"/>
              </w:rPr>
            </w:rPrChange>
          </w:rPr>
          <w:t>t</w:t>
        </w:r>
        <w:r w:rsidR="008E2C97" w:rsidRPr="008E2C97">
          <w:rPr>
            <w:rStyle w:val="Hyperlink"/>
            <w:i/>
            <w:u w:val="none"/>
            <w:lang w:val="en-US"/>
            <w:rPrChange w:id="1695" w:author="Jelena Hrnjak" w:date="2023-08-29T17:29:00Z">
              <w:rPr>
                <w:rStyle w:val="Hyperlink"/>
                <w:i/>
                <w:lang w:val="en-US"/>
              </w:rPr>
            </w:rPrChange>
          </w:rPr>
          <w:t>tps://www.statista.</w:t>
        </w:r>
        <w:r w:rsidR="008E2C97" w:rsidRPr="008E2C97">
          <w:rPr>
            <w:rStyle w:val="Hyperlink"/>
            <w:i/>
            <w:u w:val="none"/>
            <w:lang w:val="en-US"/>
            <w:rPrChange w:id="1696" w:author="Jelena Hrnjak" w:date="2023-08-29T17:29:00Z">
              <w:rPr>
                <w:rStyle w:val="Hyperlink"/>
                <w:i/>
                <w:lang w:val="en-US"/>
              </w:rPr>
            </w:rPrChange>
          </w:rPr>
          <w:t>c</w:t>
        </w:r>
        <w:r w:rsidR="008E2C97" w:rsidRPr="008E2C97">
          <w:rPr>
            <w:rStyle w:val="Hyperlink"/>
            <w:i/>
            <w:u w:val="none"/>
            <w:lang w:val="en-US"/>
            <w:rPrChange w:id="1697" w:author="Jelena Hrnjak" w:date="2023-08-29T17:29:00Z">
              <w:rPr>
                <w:rStyle w:val="Hyperlink"/>
                <w:i/>
                <w:lang w:val="en-US"/>
              </w:rPr>
            </w:rPrChange>
          </w:rPr>
          <w:t>om/sta</w:t>
        </w:r>
        <w:r w:rsidR="008E2C97" w:rsidRPr="008E2C97">
          <w:rPr>
            <w:rStyle w:val="Hyperlink"/>
            <w:i/>
            <w:u w:val="none"/>
            <w:lang w:val="en-US"/>
            <w:rPrChange w:id="1698" w:author="Jelena Hrnjak" w:date="2023-08-29T17:29:00Z">
              <w:rPr>
                <w:rStyle w:val="Hyperlink"/>
                <w:i/>
                <w:lang w:val="en-US"/>
              </w:rPr>
            </w:rPrChange>
          </w:rPr>
          <w:t>t</w:t>
        </w:r>
        <w:r w:rsidR="008E2C97" w:rsidRPr="008E2C97">
          <w:rPr>
            <w:rStyle w:val="Hyperlink"/>
            <w:i/>
            <w:u w:val="none"/>
            <w:lang w:val="en-US"/>
            <w:rPrChange w:id="1699" w:author="Jelena Hrnjak" w:date="2023-08-29T17:29:00Z">
              <w:rPr>
                <w:rStyle w:val="Hyperlink"/>
                <w:i/>
                <w:lang w:val="en-US"/>
              </w:rPr>
            </w:rPrChange>
          </w:rPr>
          <w:t>is</w:t>
        </w:r>
        <w:r w:rsidR="008E2C97" w:rsidRPr="008E2C97">
          <w:rPr>
            <w:rStyle w:val="Hyperlink"/>
            <w:i/>
            <w:u w:val="none"/>
            <w:lang w:val="en-US"/>
            <w:rPrChange w:id="1700" w:author="Jelena Hrnjak" w:date="2023-08-29T17:29:00Z">
              <w:rPr>
                <w:rStyle w:val="Hyperlink"/>
                <w:i/>
                <w:lang w:val="en-US"/>
              </w:rPr>
            </w:rPrChange>
          </w:rPr>
          <w:t>t</w:t>
        </w:r>
        <w:r w:rsidR="008E2C97" w:rsidRPr="008E2C97">
          <w:rPr>
            <w:rStyle w:val="Hyperlink"/>
            <w:i/>
            <w:u w:val="none"/>
            <w:lang w:val="en-US"/>
            <w:rPrChange w:id="1701" w:author="Jelena Hrnjak" w:date="2023-08-29T17:29:00Z">
              <w:rPr>
                <w:rStyle w:val="Hyperlink"/>
                <w:i/>
                <w:lang w:val="en-US"/>
              </w:rPr>
            </w:rPrChange>
          </w:rPr>
          <w:t>ics/793628/worldwide-developer-survey-most-used-languages/</w:t>
        </w:r>
        <w:r w:rsidR="008E2C97" w:rsidRPr="00145AEF">
          <w:rPr>
            <w:rStyle w:val="Hyperlink"/>
            <w:i/>
            <w:color w:val="000000" w:themeColor="text1"/>
            <w:u w:val="none"/>
            <w:lang w:val="en-US"/>
          </w:rPr>
          <w:fldChar w:fldCharType="end"/>
        </w:r>
      </w:ins>
    </w:p>
    <w:p w14:paraId="78E65D2B" w14:textId="37B9764F" w:rsidR="00EF7200" w:rsidRPr="00A43182" w:rsidRDefault="00130623" w:rsidP="008B6D41">
      <w:pPr>
        <w:pStyle w:val="Obiantekst"/>
        <w:numPr>
          <w:ilvl w:val="0"/>
          <w:numId w:val="36"/>
        </w:numPr>
        <w:jc w:val="left"/>
        <w:rPr>
          <w:i/>
          <w:lang w:val="sr-Cyrl-RS"/>
        </w:rPr>
      </w:pPr>
      <w:r w:rsidRPr="00A43182">
        <w:rPr>
          <w:i/>
          <w:lang w:val="sr-Cyrl-RS"/>
        </w:rPr>
        <w:t xml:space="preserve">Spring </w:t>
      </w:r>
      <w:r w:rsidR="00C24CEF">
        <w:rPr>
          <w:i/>
          <w:lang w:val="en-US"/>
        </w:rPr>
        <w:t>Framework</w:t>
      </w:r>
      <w:del w:id="1702" w:author="Jelena Hrnjak" w:date="2023-08-29T17:37:00Z">
        <w:r w:rsidRPr="00A43182" w:rsidDel="000E246B">
          <w:rPr>
            <w:i/>
            <w:lang w:val="sr-Cyrl-RS"/>
          </w:rPr>
          <w:delText>Boot</w:delText>
        </w:r>
        <w:r w:rsidR="00D53A0D" w:rsidRPr="00A43182" w:rsidDel="000E246B">
          <w:rPr>
            <w:i/>
            <w:lang w:val="sr-Cyrl-RS"/>
          </w:rPr>
          <w:delText xml:space="preserve"> </w:delText>
        </w:r>
        <w:r w:rsidRPr="00A43182" w:rsidDel="000E246B">
          <w:rPr>
            <w:i/>
            <w:lang w:val="sr-Cyrl-RS"/>
          </w:rPr>
          <w:delText xml:space="preserve">, </w:delText>
        </w:r>
      </w:del>
      <w:ins w:id="1703" w:author="Jelena Hrnjak" w:date="2023-08-29T17:37:00Z">
        <w:r w:rsidR="000E246B">
          <w:rPr>
            <w:i/>
            <w:lang w:val="sr-Cyrl-RS"/>
          </w:rPr>
          <w:t xml:space="preserve">. </w:t>
        </w:r>
      </w:ins>
      <w:ins w:id="1704" w:author="Jelena Hrnjak" w:date="2023-08-29T17:38:00Z">
        <w:r w:rsidR="000E246B" w:rsidRPr="00145AEF">
          <w:rPr>
            <w:i/>
            <w:lang w:val="sr-Cyrl-RS"/>
          </w:rPr>
          <w:fldChar w:fldCharType="begin"/>
        </w:r>
        <w:r w:rsidR="000E246B" w:rsidRPr="000E246B">
          <w:rPr>
            <w:i/>
            <w:lang w:val="sr-Cyrl-RS"/>
          </w:rPr>
          <w:instrText xml:space="preserve"> HYPERLINK  \l "_Литература" </w:instrText>
        </w:r>
        <w:r w:rsidR="000E246B" w:rsidRPr="00145AEF">
          <w:rPr>
            <w:i/>
            <w:lang w:val="sr-Cyrl-RS"/>
          </w:rPr>
          <w:fldChar w:fldCharType="separate"/>
        </w:r>
        <w:r w:rsidR="000E246B" w:rsidRPr="000E246B">
          <w:rPr>
            <w:rStyle w:val="Hyperlink"/>
            <w:i/>
            <w:u w:val="none"/>
            <w:lang w:val="sr-Cyrl-RS"/>
            <w:rPrChange w:id="1705" w:author="Jelena Hrnjak" w:date="2023-08-29T17:38:00Z">
              <w:rPr>
                <w:rStyle w:val="Hyperlink"/>
                <w:i/>
                <w:lang w:val="sr-Cyrl-RS"/>
              </w:rPr>
            </w:rPrChange>
          </w:rPr>
          <w:t>https://spring.io/</w:t>
        </w:r>
        <w:r w:rsidR="000E246B" w:rsidRPr="00145AEF">
          <w:rPr>
            <w:i/>
            <w:lang w:val="sr-Cyrl-RS"/>
          </w:rPr>
          <w:fldChar w:fldCharType="end"/>
        </w:r>
      </w:ins>
      <w:del w:id="1706" w:author="Jelena Hrnjak" w:date="2023-08-29T17:38:00Z">
        <w:r w:rsidR="006A26A7" w:rsidRPr="00A43182" w:rsidDel="000E246B">
          <w:rPr>
            <w:i/>
            <w:lang w:val="sr-Cyrl-RS"/>
          </w:rPr>
          <w:delText xml:space="preserve"> </w:delText>
        </w:r>
      </w:del>
    </w:p>
    <w:p w14:paraId="36EDEBD4" w14:textId="0A6760D4" w:rsidR="001E282F" w:rsidRDefault="00C761C4" w:rsidP="008B6D4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>
        <w:rPr>
          <w:i/>
          <w:lang w:val="en-US"/>
        </w:rPr>
        <w:t>Maple, S., &amp; Binstock A.</w:t>
      </w:r>
      <w:ins w:id="1707" w:author="Jelena Hrnjak" w:date="2023-08-29T19:33:00Z">
        <w:r w:rsidR="006F4FF2">
          <w:rPr>
            <w:i/>
            <w:lang w:val="en-US"/>
          </w:rPr>
          <w:t xml:space="preserve"> </w:t>
        </w:r>
        <w:r w:rsidR="006F4FF2">
          <w:rPr>
            <w:lang w:val="en-US"/>
          </w:rPr>
          <w:t>(</w:t>
        </w:r>
        <w:r w:rsidR="00204EB5">
          <w:rPr>
            <w:lang w:val="en-US"/>
          </w:rPr>
          <w:t>2018</w:t>
        </w:r>
        <w:r w:rsidR="006F4FF2">
          <w:rPr>
            <w:lang w:val="en-US"/>
          </w:rPr>
          <w:t xml:space="preserve">). </w:t>
        </w:r>
      </w:ins>
      <w:ins w:id="1708" w:author="Jelena Hrnjak" w:date="2023-08-29T19:34:00Z">
        <w:r w:rsidR="006F4FF2">
          <w:rPr>
            <w:i/>
            <w:lang w:val="en-US"/>
          </w:rPr>
          <w:t>J</w:t>
        </w:r>
        <w:r w:rsidR="00077741">
          <w:rPr>
            <w:i/>
            <w:lang w:val="en-US"/>
          </w:rPr>
          <w:t>VM E</w:t>
        </w:r>
      </w:ins>
      <w:ins w:id="1709" w:author="Jelena Hrnjak" w:date="2023-08-29T19:38:00Z">
        <w:r w:rsidR="00077741">
          <w:rPr>
            <w:i/>
            <w:lang w:val="en-US"/>
          </w:rPr>
          <w:t>cosystem Report 2018:</w:t>
        </w:r>
      </w:ins>
      <w:r w:rsidR="001A5ED8">
        <w:rPr>
          <w:i/>
          <w:lang w:val="en-US"/>
        </w:rPr>
        <w:t xml:space="preserve"> About your</w:t>
      </w:r>
      <w:ins w:id="1710" w:author="Jelena Hrnjak" w:date="2023-08-29T19:38:00Z">
        <w:r w:rsidR="00077741">
          <w:rPr>
            <w:i/>
            <w:lang w:val="en-US"/>
          </w:rPr>
          <w:t xml:space="preserve"> Platform &amp; Application</w:t>
        </w:r>
      </w:ins>
      <w:r w:rsidR="001A5ED8">
        <w:rPr>
          <w:i/>
          <w:lang w:val="en-US"/>
        </w:rPr>
        <w:t>.</w:t>
      </w:r>
      <w:r w:rsidR="007E3C48">
        <w:rPr>
          <w:i/>
          <w:lang w:val="en-US"/>
        </w:rPr>
        <w:t xml:space="preserve"> </w:t>
      </w:r>
      <w:ins w:id="1711" w:author="Jelena Hrnjak" w:date="2023-08-29T19:40:00Z">
        <w:r w:rsidR="00077741" w:rsidRPr="00145AEF">
          <w:rPr>
            <w:lang w:val="sr-Cyrl-RS"/>
          </w:rPr>
          <w:fldChar w:fldCharType="begin"/>
        </w:r>
        <w:r w:rsidR="00077741" w:rsidRPr="00077741">
          <w:rPr>
            <w:lang w:val="sr-Cyrl-RS"/>
          </w:rPr>
          <w:instrText xml:space="preserve"> HYPERLINK "https://snyk.io/blog/jvm-ecosystem-report-2018-platform-application/" </w:instrText>
        </w:r>
        <w:r w:rsidR="00077741" w:rsidRPr="00145AEF">
          <w:rPr>
            <w:lang w:val="sr-Cyrl-RS"/>
          </w:rPr>
          <w:fldChar w:fldCharType="separate"/>
        </w:r>
        <w:r w:rsidR="00077741" w:rsidRPr="00077741">
          <w:rPr>
            <w:rStyle w:val="Hyperlink"/>
            <w:u w:val="none"/>
            <w:lang w:val="sr-Cyrl-RS"/>
            <w:rPrChange w:id="1712" w:author="Jelena Hrnjak" w:date="2023-08-29T19:40:00Z">
              <w:rPr>
                <w:rStyle w:val="Hyperlink"/>
                <w:lang w:val="sr-Cyrl-RS"/>
              </w:rPr>
            </w:rPrChange>
          </w:rPr>
          <w:t>https://snyk.io/blog/jvm-ecosystem-report-2018-platform-application/</w:t>
        </w:r>
        <w:r w:rsidR="00077741" w:rsidRPr="00145AEF">
          <w:rPr>
            <w:lang w:val="sr-Cyrl-RS"/>
          </w:rPr>
          <w:fldChar w:fldCharType="end"/>
        </w:r>
      </w:ins>
    </w:p>
    <w:p w14:paraId="7406C8DB" w14:textId="6A01CD59" w:rsidR="00320240" w:rsidRDefault="00320240" w:rsidP="008B6D41">
      <w:pPr>
        <w:pStyle w:val="Obiantekst"/>
        <w:numPr>
          <w:ilvl w:val="0"/>
          <w:numId w:val="36"/>
        </w:numPr>
        <w:jc w:val="left"/>
        <w:rPr>
          <w:i/>
          <w:lang w:val="sr-Cyrl-RS"/>
        </w:rPr>
      </w:pPr>
      <w:r w:rsidRPr="00A42522">
        <w:rPr>
          <w:i/>
          <w:lang w:val="sr-Cyrl-RS"/>
        </w:rPr>
        <w:t>Brambilla, M., Cabot, J., &amp; Wimmer, M.</w:t>
      </w:r>
      <w:r w:rsidRPr="00320240">
        <w:rPr>
          <w:lang w:val="sr-Cyrl-RS"/>
        </w:rPr>
        <w:t xml:space="preserve"> (201</w:t>
      </w:r>
      <w:r w:rsidR="00AA1AF9">
        <w:rPr>
          <w:lang w:val="en-US"/>
        </w:rPr>
        <w:t>2</w:t>
      </w:r>
      <w:r w:rsidRPr="00320240">
        <w:rPr>
          <w:lang w:val="sr-Cyrl-RS"/>
        </w:rPr>
        <w:t xml:space="preserve">). </w:t>
      </w:r>
      <w:r w:rsidRPr="00A42522">
        <w:rPr>
          <w:i/>
          <w:lang w:val="sr-Cyrl-RS"/>
        </w:rPr>
        <w:t>Model-driven software engineering in practice.</w:t>
      </w:r>
      <w:r w:rsidR="00AD3354" w:rsidRPr="00AD3354">
        <w:t xml:space="preserve"> </w:t>
      </w:r>
      <w:r w:rsidR="00AD3354" w:rsidRPr="00AD3354">
        <w:rPr>
          <w:i/>
        </w:rPr>
        <w:t>Kentfield</w:t>
      </w:r>
      <w:r w:rsidR="00AD3354">
        <w:rPr>
          <w:i/>
        </w:rPr>
        <w:t>, California.</w:t>
      </w:r>
      <w:r w:rsidRPr="00A42522">
        <w:rPr>
          <w:i/>
          <w:lang w:val="sr-Cyrl-RS"/>
        </w:rPr>
        <w:t xml:space="preserve"> Morgan &amp; Claypool Publishers.</w:t>
      </w:r>
    </w:p>
    <w:p w14:paraId="5D65B89B" w14:textId="04E5E2E9" w:rsidR="00A42522" w:rsidRPr="00A92268" w:rsidRDefault="001A5ED8" w:rsidP="008B6D41">
      <w:pPr>
        <w:pStyle w:val="Obiantekst"/>
        <w:numPr>
          <w:ilvl w:val="0"/>
          <w:numId w:val="36"/>
        </w:numPr>
        <w:jc w:val="left"/>
        <w:rPr>
          <w:i/>
          <w:lang w:val="sr-Cyrl-RS"/>
        </w:rPr>
      </w:pPr>
      <w:r>
        <w:rPr>
          <w:i/>
          <w:lang w:val="en-US"/>
        </w:rPr>
        <w:t xml:space="preserve">Beydeda, S., Book, M., </w:t>
      </w:r>
      <w:r w:rsidR="0030095A">
        <w:rPr>
          <w:i/>
          <w:lang w:val="en-US"/>
        </w:rPr>
        <w:t xml:space="preserve">&amp; </w:t>
      </w:r>
      <w:r>
        <w:rPr>
          <w:i/>
          <w:lang w:val="en-US"/>
        </w:rPr>
        <w:t>Gruhn, V.</w:t>
      </w:r>
      <w:r w:rsidR="0030095A">
        <w:rPr>
          <w:i/>
          <w:lang w:val="en-US"/>
        </w:rPr>
        <w:t xml:space="preserve"> </w:t>
      </w:r>
      <w:r w:rsidR="00AA1AF9">
        <w:rPr>
          <w:lang w:val="en-US"/>
        </w:rPr>
        <w:t xml:space="preserve">(1998). </w:t>
      </w:r>
      <w:r w:rsidR="00AA1AF9">
        <w:rPr>
          <w:i/>
          <w:lang w:val="en-US"/>
        </w:rPr>
        <w:t>Model-Driven Software Development.</w:t>
      </w:r>
      <w:r w:rsidR="00524C29">
        <w:rPr>
          <w:i/>
          <w:lang w:val="en-US"/>
        </w:rPr>
        <w:t>Berlin</w:t>
      </w:r>
      <w:r w:rsidR="00AD3354">
        <w:rPr>
          <w:i/>
          <w:lang w:val="en-US"/>
        </w:rPr>
        <w:t>, Germany</w:t>
      </w:r>
      <w:r w:rsidR="00524C29">
        <w:rPr>
          <w:i/>
          <w:lang w:val="en-US"/>
        </w:rPr>
        <w:t>. S</w:t>
      </w:r>
      <w:r w:rsidR="004B450E">
        <w:rPr>
          <w:i/>
          <w:lang w:val="en-US"/>
        </w:rPr>
        <w:t>pringer-Verlag.</w:t>
      </w:r>
    </w:p>
    <w:p w14:paraId="68C4929B" w14:textId="67396266" w:rsidR="009E1E48" w:rsidRPr="005050C6" w:rsidRDefault="00A92268" w:rsidP="008B6D41">
      <w:pPr>
        <w:pStyle w:val="Obiantekst"/>
        <w:numPr>
          <w:ilvl w:val="0"/>
          <w:numId w:val="36"/>
        </w:numPr>
        <w:jc w:val="left"/>
        <w:rPr>
          <w:i/>
          <w:lang w:val="sr-Cyrl-RS"/>
        </w:rPr>
      </w:pPr>
      <w:r>
        <w:rPr>
          <w:i/>
          <w:lang w:val="en-US"/>
        </w:rPr>
        <w:t xml:space="preserve">Eclipse Modeling Framework. </w:t>
      </w:r>
      <w:hyperlink r:id="rId42" w:history="1">
        <w:r w:rsidR="006F6AC1" w:rsidRPr="006F6AC1">
          <w:rPr>
            <w:rStyle w:val="Hyperlink"/>
            <w:i/>
            <w:u w:val="none"/>
            <w:lang w:val="en-US"/>
          </w:rPr>
          <w:t>https://eclipse.dev/modeling/emf/</w:t>
        </w:r>
      </w:hyperlink>
      <w:r w:rsidR="009E1E48">
        <w:rPr>
          <w:i/>
          <w:lang w:val="en-US"/>
        </w:rPr>
        <w:t xml:space="preserve"> </w:t>
      </w:r>
    </w:p>
    <w:p w14:paraId="6B2C6394" w14:textId="77777777" w:rsidR="008B6D41" w:rsidRDefault="005050C6" w:rsidP="008B6D41">
      <w:pPr>
        <w:pStyle w:val="Obiantekst"/>
        <w:numPr>
          <w:ilvl w:val="0"/>
          <w:numId w:val="36"/>
        </w:numPr>
        <w:jc w:val="left"/>
        <w:rPr>
          <w:i/>
          <w:lang w:val="sr-Cyrl-RS"/>
        </w:rPr>
      </w:pPr>
      <w:r>
        <w:rPr>
          <w:i/>
          <w:lang w:val="en-US"/>
        </w:rPr>
        <w:t xml:space="preserve">Eclipse OCL (Object Constraint Language). </w:t>
      </w:r>
      <w:hyperlink r:id="rId43" w:history="1">
        <w:r w:rsidRPr="005050C6">
          <w:rPr>
            <w:rStyle w:val="Hyperlink"/>
            <w:i/>
            <w:u w:val="none"/>
            <w:lang w:val="en-US"/>
          </w:rPr>
          <w:t>https://projects.eclipse.org/projects/modeling.mdt.ocl</w:t>
        </w:r>
      </w:hyperlink>
    </w:p>
    <w:p w14:paraId="59CB6B90" w14:textId="2FEB2663" w:rsidR="008B6D41" w:rsidRPr="008B6D41" w:rsidRDefault="008B6D41" w:rsidP="008B6D41">
      <w:pPr>
        <w:pStyle w:val="Obiantekst"/>
        <w:numPr>
          <w:ilvl w:val="0"/>
          <w:numId w:val="36"/>
        </w:numPr>
        <w:jc w:val="left"/>
        <w:rPr>
          <w:i/>
          <w:lang w:val="sr-Cyrl-RS"/>
        </w:rPr>
      </w:pPr>
      <w:r w:rsidRPr="008B6D41">
        <w:rPr>
          <w:i/>
          <w:lang w:val="en-US"/>
        </w:rPr>
        <w:t xml:space="preserve">Xtext. </w:t>
      </w:r>
      <w:hyperlink r:id="rId44" w:history="1">
        <w:r w:rsidRPr="008B6D41">
          <w:rPr>
            <w:rStyle w:val="Hyperlink"/>
            <w:i/>
            <w:u w:val="none"/>
            <w:lang w:val="en-US"/>
          </w:rPr>
          <w:t>https://projects.eclipse.org/projects/modeling.tmf.xtext</w:t>
        </w:r>
      </w:hyperlink>
    </w:p>
    <w:p w14:paraId="6715CC3C" w14:textId="764BD70A" w:rsidR="008B6D41" w:rsidRPr="000B0005" w:rsidRDefault="008B6D41" w:rsidP="000B0005">
      <w:pPr>
        <w:pStyle w:val="Obiantekst"/>
        <w:numPr>
          <w:ilvl w:val="0"/>
          <w:numId w:val="36"/>
        </w:numPr>
        <w:jc w:val="left"/>
        <w:rPr>
          <w:i/>
          <w:lang w:val="sr-Cyrl-RS"/>
        </w:rPr>
      </w:pPr>
      <w:r w:rsidRPr="008B6D41">
        <w:rPr>
          <w:i/>
          <w:lang w:val="en-US"/>
        </w:rPr>
        <w:t>Xte</w:t>
      </w:r>
      <w:r>
        <w:rPr>
          <w:i/>
          <w:lang w:val="en-US"/>
        </w:rPr>
        <w:t>nd</w:t>
      </w:r>
      <w:r w:rsidR="000B0005">
        <w:rPr>
          <w:i/>
          <w:lang w:val="en-US"/>
        </w:rPr>
        <w:t xml:space="preserve">. </w:t>
      </w:r>
      <w:hyperlink r:id="rId45" w:history="1">
        <w:r w:rsidR="000B0005" w:rsidRPr="000B0005">
          <w:rPr>
            <w:rStyle w:val="Hyperlink"/>
            <w:i/>
            <w:u w:val="none"/>
            <w:lang w:val="en-US"/>
          </w:rPr>
          <w:t>https://eclipse.dev/Xtext/xtend/documentation/index.html</w:t>
        </w:r>
      </w:hyperlink>
    </w:p>
    <w:p w14:paraId="2552B398" w14:textId="2012FB1A" w:rsidR="008B6D41" w:rsidRPr="008B6D41" w:rsidRDefault="008B6D41" w:rsidP="000B0005">
      <w:pPr>
        <w:pStyle w:val="Obiantekst"/>
        <w:numPr>
          <w:ilvl w:val="0"/>
          <w:numId w:val="36"/>
        </w:numPr>
        <w:jc w:val="left"/>
        <w:rPr>
          <w:i/>
          <w:lang w:val="sr-Cyrl-RS"/>
        </w:rPr>
      </w:pPr>
      <w:r>
        <w:rPr>
          <w:i/>
          <w:lang w:val="en-US"/>
        </w:rPr>
        <w:t>Spring Boot</w:t>
      </w:r>
      <w:r w:rsidR="000B0005">
        <w:rPr>
          <w:i/>
          <w:lang w:val="en-US"/>
        </w:rPr>
        <w:t xml:space="preserve">. </w:t>
      </w:r>
      <w:hyperlink r:id="rId46" w:history="1">
        <w:r w:rsidR="000B0005" w:rsidRPr="000B0005">
          <w:rPr>
            <w:rStyle w:val="Hyperlink"/>
            <w:i/>
            <w:u w:val="none"/>
            <w:lang w:val="en-US"/>
          </w:rPr>
          <w:t>https://spring.io/projects/spring-boot</w:t>
        </w:r>
      </w:hyperlink>
    </w:p>
    <w:p w14:paraId="59878A35" w14:textId="03DDCE55" w:rsidR="008B6D41" w:rsidRPr="006D2A40" w:rsidRDefault="008B6D41" w:rsidP="006D2A40">
      <w:pPr>
        <w:pStyle w:val="Obiantekst"/>
        <w:numPr>
          <w:ilvl w:val="0"/>
          <w:numId w:val="36"/>
        </w:numPr>
        <w:jc w:val="left"/>
        <w:rPr>
          <w:i/>
          <w:lang w:val="sr-Cyrl-RS"/>
        </w:rPr>
      </w:pPr>
      <w:r>
        <w:rPr>
          <w:i/>
          <w:lang w:val="en-US"/>
        </w:rPr>
        <w:t>Spring Security</w:t>
      </w:r>
      <w:r w:rsidR="000B0005">
        <w:rPr>
          <w:i/>
          <w:lang w:val="sr-Cyrl-RS"/>
        </w:rPr>
        <w:t>.</w:t>
      </w:r>
      <w:r w:rsidR="006D2A40">
        <w:rPr>
          <w:i/>
          <w:lang w:val="en-US"/>
        </w:rPr>
        <w:t xml:space="preserve"> </w:t>
      </w:r>
      <w:hyperlink r:id="rId47" w:history="1">
        <w:r w:rsidR="006D2A40" w:rsidRPr="006D2A40">
          <w:rPr>
            <w:rStyle w:val="Hyperlink"/>
            <w:i/>
            <w:u w:val="none"/>
            <w:lang w:val="en-US"/>
          </w:rPr>
          <w:t>https://spring.io/projects/spring-security</w:t>
        </w:r>
      </w:hyperlink>
    </w:p>
    <w:p w14:paraId="7A8D2632" w14:textId="57D59E34" w:rsidR="001E282F" w:rsidRPr="00463800" w:rsidRDefault="00EF7200" w:rsidP="008B6D41">
      <w:pPr>
        <w:pStyle w:val="Obiantekst"/>
        <w:numPr>
          <w:ilvl w:val="0"/>
          <w:numId w:val="36"/>
        </w:numPr>
        <w:jc w:val="left"/>
        <w:rPr>
          <w:rStyle w:val="Hyperlink"/>
          <w:color w:val="auto"/>
          <w:u w:val="none"/>
          <w:lang w:val="sr-Cyrl-RS"/>
        </w:rPr>
      </w:pPr>
      <w:r w:rsidRPr="001E282F">
        <w:rPr>
          <w:i/>
          <w:lang w:val="sr-Cyrl-RS"/>
        </w:rPr>
        <w:t>Postgre</w:t>
      </w:r>
      <w:r w:rsidR="00493160" w:rsidRPr="001E282F">
        <w:rPr>
          <w:i/>
          <w:lang w:val="sr-Cyrl-RS"/>
        </w:rPr>
        <w:t>SQL</w:t>
      </w:r>
      <w:r w:rsidR="006D2A40">
        <w:rPr>
          <w:i/>
          <w:lang w:val="sr-Cyrl-RS"/>
        </w:rPr>
        <w:t>.</w:t>
      </w:r>
      <w:r w:rsidRPr="001E282F">
        <w:rPr>
          <w:i/>
          <w:lang w:val="sr-Cyrl-RS"/>
        </w:rPr>
        <w:t xml:space="preserve"> </w:t>
      </w:r>
      <w:hyperlink r:id="rId48" w:history="1">
        <w:r w:rsidRPr="001E282F">
          <w:rPr>
            <w:rStyle w:val="Hyperlink"/>
            <w:i/>
            <w:u w:val="none"/>
            <w:lang w:val="sr-Cyrl-RS"/>
          </w:rPr>
          <w:t>https://www.postgresql.org/about/</w:t>
        </w:r>
      </w:hyperlink>
    </w:p>
    <w:p w14:paraId="371DC956" w14:textId="2C988BF3" w:rsidR="00463800" w:rsidRPr="00463800" w:rsidRDefault="00463800" w:rsidP="006D2A40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>
        <w:rPr>
          <w:i/>
          <w:lang w:val="en-US"/>
        </w:rPr>
        <w:t>MySQL</w:t>
      </w:r>
      <w:r w:rsidR="006D2A40">
        <w:rPr>
          <w:i/>
          <w:lang w:val="en-US"/>
        </w:rPr>
        <w:t xml:space="preserve">. </w:t>
      </w:r>
      <w:hyperlink r:id="rId49" w:history="1">
        <w:r w:rsidR="005E5091" w:rsidRPr="005E5091">
          <w:rPr>
            <w:rStyle w:val="Hyperlink"/>
            <w:i/>
            <w:u w:val="none"/>
            <w:lang w:val="en-US"/>
          </w:rPr>
          <w:t>https://dev.mysql.com/doc/</w:t>
        </w:r>
      </w:hyperlink>
    </w:p>
    <w:p w14:paraId="7F36C991" w14:textId="52776838" w:rsidR="00463800" w:rsidRPr="005E5091" w:rsidRDefault="00463800" w:rsidP="005E509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>
        <w:rPr>
          <w:i/>
          <w:lang w:val="en-US"/>
        </w:rPr>
        <w:t>Oracle Database</w:t>
      </w:r>
      <w:r w:rsidR="005E5091">
        <w:rPr>
          <w:i/>
          <w:lang w:val="en-US"/>
        </w:rPr>
        <w:t xml:space="preserve">. </w:t>
      </w:r>
      <w:hyperlink r:id="rId50" w:history="1">
        <w:r w:rsidR="005E5091" w:rsidRPr="005E5091">
          <w:rPr>
            <w:rStyle w:val="Hyperlink"/>
            <w:i/>
            <w:u w:val="none"/>
            <w:lang w:val="en-US"/>
          </w:rPr>
          <w:t>https://docs.oracle.com/en/database/</w:t>
        </w:r>
      </w:hyperlink>
    </w:p>
    <w:p w14:paraId="437B6F14" w14:textId="320CB708" w:rsidR="00DF5ABC" w:rsidRPr="00463800" w:rsidRDefault="00DF5ABC" w:rsidP="008B6D41">
      <w:pPr>
        <w:pStyle w:val="Obiantekst"/>
        <w:numPr>
          <w:ilvl w:val="0"/>
          <w:numId w:val="36"/>
        </w:numPr>
        <w:jc w:val="left"/>
        <w:rPr>
          <w:rStyle w:val="Hyperlink"/>
          <w:color w:val="auto"/>
          <w:u w:val="none"/>
          <w:lang w:val="sr-Cyrl-RS"/>
        </w:rPr>
      </w:pPr>
      <w:r w:rsidRPr="001E282F">
        <w:rPr>
          <w:lang w:val="sr-Cyrl-RS"/>
        </w:rPr>
        <w:t xml:space="preserve"> </w:t>
      </w:r>
      <w:r w:rsidR="00322E60" w:rsidRPr="001E282F">
        <w:rPr>
          <w:i/>
          <w:lang w:val="sr-Cyrl-RS"/>
        </w:rPr>
        <w:t xml:space="preserve">Basic Authentication, </w:t>
      </w:r>
      <w:hyperlink r:id="rId51" w:history="1">
        <w:r w:rsidRPr="001E282F">
          <w:rPr>
            <w:rStyle w:val="Hyperlink"/>
            <w:i/>
            <w:u w:val="none"/>
            <w:lang w:val="sr-Cyrl-RS"/>
          </w:rPr>
          <w:t>https://docs.spring.io/spring-security/reference/servlet/authentication/passwords/basic.html#page-title</w:t>
        </w:r>
      </w:hyperlink>
    </w:p>
    <w:p w14:paraId="2CD67F81" w14:textId="47A61B56" w:rsidR="00463800" w:rsidRPr="00446F1C" w:rsidRDefault="00463800" w:rsidP="008B6D41">
      <w:pPr>
        <w:pStyle w:val="Obiantekst"/>
        <w:numPr>
          <w:ilvl w:val="0"/>
          <w:numId w:val="36"/>
        </w:numPr>
        <w:jc w:val="left"/>
        <w:rPr>
          <w:rStyle w:val="Hyperlink"/>
          <w:color w:val="auto"/>
          <w:u w:val="none"/>
          <w:lang w:val="sr-Cyrl-RS"/>
        </w:rPr>
      </w:pPr>
      <w:r>
        <w:rPr>
          <w:i/>
          <w:lang w:val="en-US"/>
        </w:rPr>
        <w:t>JSON web Token</w:t>
      </w:r>
    </w:p>
    <w:p w14:paraId="1511F1C9" w14:textId="275C6A37" w:rsidR="00446F1C" w:rsidRPr="00090A2E" w:rsidRDefault="00463800" w:rsidP="008B6D41">
      <w:pPr>
        <w:pStyle w:val="Obiantekst"/>
        <w:numPr>
          <w:ilvl w:val="0"/>
          <w:numId w:val="36"/>
        </w:numPr>
        <w:rPr>
          <w:rStyle w:val="Hyperlink"/>
          <w:color w:val="auto"/>
          <w:u w:val="none"/>
          <w:lang w:val="sr-Cyrl-RS"/>
        </w:rPr>
      </w:pPr>
      <w:r>
        <w:rPr>
          <w:rStyle w:val="Hyperlink"/>
          <w:color w:val="auto"/>
          <w:u w:val="none"/>
          <w:lang w:val="en-US"/>
        </w:rPr>
        <w:t>OAuth</w:t>
      </w:r>
    </w:p>
    <w:p w14:paraId="24C48AA0" w14:textId="69B30A3A" w:rsidR="00090A2E" w:rsidRPr="001E282F" w:rsidRDefault="00090A2E" w:rsidP="009D3C53">
      <w:pPr>
        <w:pStyle w:val="Obiantekst"/>
        <w:rPr>
          <w:lang w:val="sr-Cyrl-RS"/>
        </w:rPr>
      </w:pPr>
    </w:p>
    <w:p w14:paraId="32C89401" w14:textId="77777777" w:rsidR="007E68D7" w:rsidRPr="00A43182" w:rsidRDefault="007E68D7" w:rsidP="006513E3">
      <w:pPr>
        <w:pStyle w:val="Labelaslike"/>
        <w:rPr>
          <w:lang w:val="sr-Cyrl-RS"/>
        </w:rPr>
      </w:pPr>
    </w:p>
    <w:p w14:paraId="3193259D" w14:textId="353A391A" w:rsidR="006513E3" w:rsidRPr="00A43182" w:rsidRDefault="007E68D7" w:rsidP="00485A36">
      <w:pPr>
        <w:rPr>
          <w:sz w:val="18"/>
          <w:szCs w:val="16"/>
          <w:lang w:val="sr-Cyrl-RS"/>
        </w:rPr>
      </w:pPr>
      <w:r w:rsidRPr="00A43182">
        <w:rPr>
          <w:lang w:val="sr-Cyrl-RS"/>
        </w:rPr>
        <w:br w:type="page"/>
      </w:r>
    </w:p>
    <w:p w14:paraId="5D74642A" w14:textId="04AA3CC2" w:rsidR="009D352E" w:rsidRPr="00A43182" w:rsidRDefault="009D352E" w:rsidP="009D352E">
      <w:pPr>
        <w:pStyle w:val="Heading1"/>
        <w:numPr>
          <w:ilvl w:val="0"/>
          <w:numId w:val="0"/>
        </w:numPr>
        <w:rPr>
          <w:lang w:val="sr-Cyrl-RS"/>
        </w:rPr>
      </w:pPr>
      <w:bookmarkStart w:id="1713" w:name="_Toc144322228"/>
      <w:r w:rsidRPr="00A43182">
        <w:rPr>
          <w:lang w:val="sr-Cyrl-RS"/>
        </w:rPr>
        <w:lastRenderedPageBreak/>
        <w:t>Биографија</w:t>
      </w:r>
      <w:bookmarkEnd w:id="1713"/>
    </w:p>
    <w:p w14:paraId="11E98598" w14:textId="53A05470" w:rsidR="009D352E" w:rsidRPr="00A43182" w:rsidRDefault="009D352E" w:rsidP="00AA58ED">
      <w:pPr>
        <w:pStyle w:val="Obiantekst"/>
        <w:ind w:firstLine="708"/>
        <w:rPr>
          <w:lang w:val="sr-Cyrl-RS"/>
        </w:rPr>
      </w:pPr>
      <w:r w:rsidRPr="00A43182">
        <w:rPr>
          <w:lang w:val="sr-Cyrl-RS"/>
        </w:rPr>
        <w:t>Јелена Хрњак рођена</w:t>
      </w:r>
      <w:r w:rsidR="00055550" w:rsidRPr="00A43182">
        <w:rPr>
          <w:lang w:val="sr-Cyrl-RS"/>
        </w:rPr>
        <w:t xml:space="preserve"> је</w:t>
      </w:r>
      <w:r w:rsidRPr="00A43182">
        <w:rPr>
          <w:lang w:val="sr-Cyrl-RS"/>
        </w:rPr>
        <w:t xml:space="preserve"> 21.</w:t>
      </w:r>
      <w:r w:rsidR="003640B9" w:rsidRPr="00A43182">
        <w:rPr>
          <w:lang w:val="sr-Cyrl-RS"/>
        </w:rPr>
        <w:t xml:space="preserve"> августа </w:t>
      </w:r>
      <w:r w:rsidRPr="00A43182">
        <w:rPr>
          <w:lang w:val="sr-Cyrl-RS"/>
        </w:rPr>
        <w:t>1999. године у Бачкој Тополи где је стекла основно образовање</w:t>
      </w:r>
      <w:r w:rsidR="0094575C" w:rsidRPr="00A43182">
        <w:rPr>
          <w:lang w:val="sr-Cyrl-RS"/>
        </w:rPr>
        <w:t xml:space="preserve"> у основној школи ,,Никола Тесла”</w:t>
      </w:r>
      <w:r w:rsidRPr="00A43182">
        <w:rPr>
          <w:lang w:val="sr-Cyrl-RS"/>
        </w:rPr>
        <w:t>. Даље школовање наставила</w:t>
      </w:r>
      <w:r w:rsidR="00C51352">
        <w:rPr>
          <w:lang w:val="en-US"/>
        </w:rPr>
        <w:t xml:space="preserve"> </w:t>
      </w:r>
      <w:r w:rsidR="00C51352" w:rsidRPr="00A43182">
        <w:rPr>
          <w:lang w:val="sr-Cyrl-RS"/>
        </w:rPr>
        <w:t>је</w:t>
      </w:r>
      <w:r w:rsidRPr="00A43182">
        <w:rPr>
          <w:lang w:val="sr-Cyrl-RS"/>
        </w:rPr>
        <w:t xml:space="preserve"> у Суботици где је </w:t>
      </w:r>
      <w:r w:rsidR="002857B6" w:rsidRPr="00A43182">
        <w:rPr>
          <w:lang w:val="sr-Cyrl-RS"/>
        </w:rPr>
        <w:t>завршила</w:t>
      </w:r>
      <w:r w:rsidR="0010650E" w:rsidRPr="00A43182">
        <w:rPr>
          <w:lang w:val="sr-Cyrl-RS"/>
        </w:rPr>
        <w:t xml:space="preserve"> </w:t>
      </w:r>
      <w:r w:rsidR="00C0591F" w:rsidRPr="00A43182">
        <w:rPr>
          <w:lang w:val="sr-Cyrl-RS"/>
        </w:rPr>
        <w:t>Гимназију</w:t>
      </w:r>
      <w:r w:rsidR="007B1DD2" w:rsidRPr="00A43182">
        <w:rPr>
          <w:lang w:val="sr-Cyrl-RS"/>
        </w:rPr>
        <w:t xml:space="preserve"> ,,Светозар Марковић”</w:t>
      </w:r>
      <w:r w:rsidR="0010650E" w:rsidRPr="00A43182">
        <w:rPr>
          <w:lang w:val="sr-Cyrl-RS"/>
        </w:rPr>
        <w:t>,</w:t>
      </w:r>
      <w:r w:rsidR="00AA58ED" w:rsidRPr="00A43182">
        <w:rPr>
          <w:lang w:val="sr-Cyrl-RS"/>
        </w:rPr>
        <w:t xml:space="preserve"> природно-математички смер. </w:t>
      </w:r>
      <w:r w:rsidR="00056616" w:rsidRPr="00A43182">
        <w:rPr>
          <w:lang w:val="sr-Cyrl-RS"/>
        </w:rPr>
        <w:t>Школске 2018/2019 године уписује се на Факултет техничких наука Универзитета у Но</w:t>
      </w:r>
      <w:r w:rsidR="0064338E" w:rsidRPr="00A43182">
        <w:rPr>
          <w:lang w:val="sr-Cyrl-RS"/>
        </w:rPr>
        <w:t xml:space="preserve">вом Саду, смер </w:t>
      </w:r>
      <w:r w:rsidR="00056616" w:rsidRPr="00A43182">
        <w:rPr>
          <w:lang w:val="sr-Cyrl-RS"/>
        </w:rPr>
        <w:t>Рачунарство и аутоматика.</w:t>
      </w:r>
      <w:r w:rsidR="00082CAD" w:rsidRPr="00A43182">
        <w:rPr>
          <w:lang w:val="sr-Cyrl-RS"/>
        </w:rPr>
        <w:t xml:space="preserve"> Основне академске студије завршила је 2022. године и исте године уписује се на мастер академске студије на студијском програму Рачунарство и аутиматика Факултета теничких наука.</w:t>
      </w:r>
      <w:r w:rsidR="00056616" w:rsidRPr="00A43182">
        <w:rPr>
          <w:lang w:val="sr-Cyrl-RS"/>
        </w:rPr>
        <w:t xml:space="preserve"> П</w:t>
      </w:r>
      <w:r w:rsidR="000206BB" w:rsidRPr="00A43182">
        <w:rPr>
          <w:lang w:val="sr-Cyrl-RS"/>
        </w:rPr>
        <w:t>оложила ј</w:t>
      </w:r>
      <w:r w:rsidR="00056616" w:rsidRPr="00A43182">
        <w:rPr>
          <w:lang w:val="sr-Cyrl-RS"/>
        </w:rPr>
        <w:t>е све испите предвиђене планом и про</w:t>
      </w:r>
      <w:r w:rsidR="006C1057" w:rsidRPr="00A43182">
        <w:rPr>
          <w:lang w:val="sr-Cyrl-RS"/>
        </w:rPr>
        <w:t>г</w:t>
      </w:r>
      <w:r w:rsidR="00056616" w:rsidRPr="00A43182">
        <w:rPr>
          <w:lang w:val="sr-Cyrl-RS"/>
        </w:rPr>
        <w:t>рамом</w:t>
      </w:r>
      <w:r w:rsidR="00082CAD" w:rsidRPr="00A43182">
        <w:rPr>
          <w:lang w:val="sr-Cyrl-RS"/>
        </w:rPr>
        <w:t xml:space="preserve"> мастер академских студија</w:t>
      </w:r>
      <w:r w:rsidR="006C1057" w:rsidRPr="00A43182">
        <w:rPr>
          <w:lang w:val="sr-Cyrl-RS"/>
        </w:rPr>
        <w:t>.</w:t>
      </w:r>
    </w:p>
    <w:sectPr w:rsidR="009D352E" w:rsidRPr="00A43182" w:rsidSect="00447516">
      <w:headerReference w:type="default" r:id="rId52"/>
      <w:footerReference w:type="default" r:id="rId53"/>
      <w:type w:val="oddPage"/>
      <w:pgSz w:w="11906" w:h="16838" w:code="9"/>
      <w:pgMar w:top="1138" w:right="1296" w:bottom="1138" w:left="1440" w:header="1022" w:footer="1022" w:gutter="288"/>
      <w:pgNumType w:start="1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Vladimir Dimitrieski" w:date="2023-08-13T10:12:00Z" w:initials="VD">
    <w:p w14:paraId="0E8BC00B" w14:textId="1C085738" w:rsidR="00D06530" w:rsidRDefault="00D06530">
      <w:pPr>
        <w:pStyle w:val="CommentText"/>
      </w:pPr>
      <w:r>
        <w:rPr>
          <w:rStyle w:val="CommentReference"/>
        </w:rPr>
        <w:annotationRef/>
      </w:r>
      <w:r>
        <w:t>ovo na kraju proveriti</w:t>
      </w:r>
    </w:p>
  </w:comment>
  <w:comment w:id="1" w:author="Vladimir Dimitrieski" w:date="2023-08-13T10:13:00Z" w:initials="VD">
    <w:p w14:paraId="0706BA77" w14:textId="6B2CD8A5" w:rsidR="00D06530" w:rsidRDefault="00D06530">
      <w:pPr>
        <w:pStyle w:val="CommentText"/>
      </w:pPr>
      <w:r>
        <w:rPr>
          <w:rStyle w:val="CommentReference"/>
        </w:rPr>
        <w:annotationRef/>
      </w:r>
      <w:r>
        <w:t>ovo cemo na kraju</w:t>
      </w:r>
    </w:p>
  </w:comment>
  <w:comment w:id="2" w:author="Jelena Hrnjak" w:date="2023-08-25T15:58:00Z" w:initials="JH">
    <w:p w14:paraId="43EB7CDE" w14:textId="36DC3EBE" w:rsidR="00D06530" w:rsidRPr="002F0D1D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Овде нисам сигурна шта иде од ова два јер је у примерима различито.</w:t>
      </w:r>
    </w:p>
  </w:comment>
  <w:comment w:id="9" w:author="Vladimir Dimitrieski" w:date="2023-08-13T10:16:00Z" w:initials="VD">
    <w:p w14:paraId="3E2421A3" w14:textId="236E5020" w:rsidR="00D06530" w:rsidRPr="00FB5C3D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требало би бројеви да буду уз десну ивицу поравнати а не овако</w:t>
      </w:r>
    </w:p>
  </w:comment>
  <w:comment w:id="30" w:author="Vladimir Dimitrieski" w:date="2023-08-13T10:20:00Z" w:initials="VD">
    <w:p w14:paraId="38D67FDC" w14:textId="6C9185B7" w:rsidR="00D06530" w:rsidRPr="00F573F1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овде недостаје један паус пре овог који уводи зашто баш спринг. МОжда пронаћи процентуално колико апликација је у Јави па колико у спрингу или тако нешто чисто да се оправда зашто смо баш одабрали п.о. Спринг (вероватно јер се често користи)</w:t>
      </w:r>
    </w:p>
  </w:comment>
  <w:comment w:id="35" w:author="Vladimir Dimitrieski" w:date="2023-08-13T10:22:00Z" w:initials="VD">
    <w:p w14:paraId="17A0A865" w14:textId="40DC64D3" w:rsidR="00D06530" w:rsidRPr="00A04325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овде говоримо као да та аутоматизација постоји. Зар не би требало рећи би олакшала јер ти желиш тек да је имплементираш?</w:t>
      </w:r>
    </w:p>
  </w:comment>
  <w:comment w:id="43" w:author="Vladimir Dimitrieski" w:date="2023-08-13T10:24:00Z" w:initials="VD">
    <w:p w14:paraId="6D05A89D" w14:textId="5A373D9B" w:rsidR="00D06530" w:rsidRPr="00B06791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када одговориш на питање из једног од претходних коментара, тамо ће бити вероватно прво појављивање Јаве и Спринга па ће тамо ићи и референце.</w:t>
      </w:r>
    </w:p>
  </w:comment>
  <w:comment w:id="460" w:author="Vladimir Dimitrieski" w:date="2023-08-13T10:26:00Z" w:initials="VD">
    <w:p w14:paraId="701E047F" w14:textId="5D695D27" w:rsidR="00D06530" w:rsidRPr="00A946DE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без да знам да користиш мејвен, појма не бих имао шта је ово. Мораш некако преформулисати реченицу да буде јасно. Можда можеш рећи да је потребно дефинисати мета податке о самој апликацији па доле опишеш шта је то конкретно.</w:t>
      </w:r>
    </w:p>
  </w:comment>
  <w:comment w:id="470" w:author="Vladimir Dimitrieski" w:date="2023-08-13T10:27:00Z" w:initials="VD">
    <w:p w14:paraId="6137A77D" w14:textId="018A4AAD" w:rsidR="00D06530" w:rsidRPr="00A946DE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ни ово није јасно</w:t>
      </w:r>
    </w:p>
  </w:comment>
  <w:comment w:id="480" w:author="Vladimir Dimitrieski" w:date="2023-08-13T10:27:00Z" w:initials="VD">
    <w:p w14:paraId="4C219941" w14:textId="2D740ED8" w:rsidR="00D06530" w:rsidRPr="003A1C42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овде треба рећи да је то део слоја који моделује податке из базе података, је л’?</w:t>
      </w:r>
    </w:p>
  </w:comment>
  <w:comment w:id="502" w:author="Vladimir Dimitrieski" w:date="2023-08-13T10:27:00Z" w:initials="VD">
    <w:p w14:paraId="19BC64BE" w14:textId="77777777" w:rsidR="00D06530" w:rsidRPr="003A1C42" w:rsidRDefault="00D06530" w:rsidP="0098240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овде треба рећи да је то део слоја који моделује податке из базе података, је л’?</w:t>
      </w:r>
    </w:p>
  </w:comment>
  <w:comment w:id="513" w:author="Vladimir Dimitrieski" w:date="2023-08-13T10:28:00Z" w:initials="VD">
    <w:p w14:paraId="72776CB2" w14:textId="305E31FD" w:rsidR="00D06530" w:rsidRPr="00DC1151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који су у вези с.... нису везани шпагом</w:t>
      </w:r>
    </w:p>
  </w:comment>
  <w:comment w:id="527" w:author="Vladimir Dimitrieski" w:date="2023-08-13T10:30:00Z" w:initials="VD">
    <w:p w14:paraId="0175EACA" w14:textId="638DB9AE" w:rsidR="00D06530" w:rsidRPr="00EB5260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улоге? :)</w:t>
      </w:r>
    </w:p>
  </w:comment>
  <w:comment w:id="528" w:author="Vladimir Dimitrieski" w:date="2023-08-13T10:31:00Z" w:initials="VD">
    <w:p w14:paraId="159F747C" w14:textId="30FC839A" w:rsidR="00D06530" w:rsidRPr="00B5617F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требало би у целом рраду то исправити</w:t>
      </w:r>
    </w:p>
  </w:comment>
  <w:comment w:id="533" w:author="Vladimir Dimitrieski" w:date="2023-08-13T10:31:00Z" w:initials="VD">
    <w:p w14:paraId="725C267A" w14:textId="36C1BEC5" w:rsidR="00D06530" w:rsidRPr="00DF1F24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тачка увезивања или функционалност. Не бих остављао енглеску реч за ово.</w:t>
      </w:r>
    </w:p>
  </w:comment>
  <w:comment w:id="542" w:author="Vladimir Dimitrieski" w:date="2023-08-13T10:32:00Z" w:initials="VD">
    <w:p w14:paraId="5506C14A" w14:textId="4B5C1662" w:rsidR="00D06530" w:rsidRPr="00CC2EA9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ево овде си назвала ендпоинт методом можда тако и у остатку поглавља искористити?</w:t>
      </w:r>
    </w:p>
  </w:comment>
  <w:comment w:id="543" w:author="Jelena Hrnjak" w:date="2023-08-23T17:47:00Z" w:initials="JH">
    <w:p w14:paraId="2380FCA4" w14:textId="2945095C" w:rsidR="00D06530" w:rsidRPr="00EF601F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 xml:space="preserve">Тако сам исправила у целом раду </w:t>
      </w:r>
      <w:r w:rsidRPr="00EF601F">
        <w:rPr>
          <w:lang w:val="sr-Cyrl-RS"/>
        </w:rPr>
        <w:sym w:font="Wingdings" w:char="F04A"/>
      </w:r>
    </w:p>
  </w:comment>
  <w:comment w:id="545" w:author="Vladimir Dimitrieski" w:date="2023-08-13T10:34:00Z" w:initials="VD">
    <w:p w14:paraId="1237B18C" w14:textId="7238CBC7" w:rsidR="00D06530" w:rsidRPr="00F82E79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треба бољи опис</w:t>
      </w:r>
    </w:p>
  </w:comment>
  <w:comment w:id="553" w:author="Vladimir Dimitrieski" w:date="2023-08-13T10:35:00Z" w:initials="VD">
    <w:p w14:paraId="46F7AB7F" w14:textId="0387CBEE" w:rsidR="00D06530" w:rsidRPr="008768EE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испред ове табеле недостаје најава шта је у табели описано као и референца на саму табелу. Исто као што си урадила за табелу 4.1. Ово те молим да исправиш по потреби у целом раду.</w:t>
      </w:r>
    </w:p>
  </w:comment>
  <w:comment w:id="622" w:author="Vladimir Dimitrieski" w:date="2023-08-13T10:38:00Z" w:initials="VD">
    <w:p w14:paraId="41236B04" w14:textId="698CDAD0" w:rsidR="00D06530" w:rsidRPr="00614898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зар не би требало прво описати ентитет па ово?</w:t>
      </w:r>
    </w:p>
  </w:comment>
  <w:comment w:id="623" w:author="Vladimir Dimitrieski" w:date="2023-08-13T10:39:00Z" w:initials="VD">
    <w:p w14:paraId="7C663CD9" w14:textId="3EFF6A9A" w:rsidR="00D06530" w:rsidRPr="004E20C2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није ми позната ова реч на спрском :)</w:t>
      </w:r>
    </w:p>
  </w:comment>
  <w:comment w:id="751" w:author="Vladimir Dimitrieski" w:date="2023-08-13T10:44:00Z" w:initials="VD">
    <w:p w14:paraId="55F11FD8" w14:textId="7D913A96" w:rsidR="00D06530" w:rsidRPr="00906820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концепта Роле или концепта који моделује улоге. И молим те улога уместо роле, ово бас проузрокује да очи крваре :)</w:t>
      </w:r>
    </w:p>
  </w:comment>
  <w:comment w:id="905" w:author="Vladimir Dimitrieski" w:date="2023-08-13T10:51:00Z" w:initials="VD">
    <w:p w14:paraId="21ACCE6A" w14:textId="28850A5C" w:rsidR="00D06530" w:rsidRPr="006D5BDE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да ли би овде требало да буде 4.3.1 и слично? као што имаш у поглављу 4.1. Генерално требало би да имаш конзистентну нумерацију кроз цео рад.</w:t>
      </w:r>
    </w:p>
  </w:comment>
  <w:comment w:id="911" w:author="Vladimir Dimitrieski" w:date="2023-08-13T10:50:00Z" w:initials="VD">
    <w:p w14:paraId="4526A57C" w14:textId="563A0701" w:rsidR="00D06530" w:rsidRPr="00D46004" w:rsidRDefault="00D0653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да ли је концепт малим или великим словом? треба бити конѕистентан у целом раду</w:t>
      </w:r>
    </w:p>
  </w:comment>
  <w:comment w:id="1656" w:author="Vladimir Dimitrieski" w:date="2023-08-13T10:51:00Z" w:initials="VD">
    <w:p w14:paraId="07E7E255" w14:textId="77777777" w:rsidR="00B4096E" w:rsidRPr="006D5BDE" w:rsidRDefault="00B4096E" w:rsidP="00B4096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да ли би овде требало да буде 4.3.1 и слично? као што имаш у поглављу 4.1. Генерално требало би да имаш конзистентну нумерацију кроз цео рад.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E8BC00B" w15:done="0"/>
  <w15:commentEx w15:paraId="0706BA77" w15:done="0"/>
  <w15:commentEx w15:paraId="43EB7CDE" w15:done="0"/>
  <w15:commentEx w15:paraId="3E2421A3" w15:done="0"/>
  <w15:commentEx w15:paraId="38D67FDC" w15:done="0"/>
  <w15:commentEx w15:paraId="17A0A865" w15:done="1"/>
  <w15:commentEx w15:paraId="6D05A89D" w15:done="1"/>
  <w15:commentEx w15:paraId="701E047F" w15:done="0"/>
  <w15:commentEx w15:paraId="6137A77D" w15:done="0"/>
  <w15:commentEx w15:paraId="4C219941" w15:done="0"/>
  <w15:commentEx w15:paraId="19BC64BE" w15:done="0"/>
  <w15:commentEx w15:paraId="72776CB2" w15:done="0"/>
  <w15:commentEx w15:paraId="0175EACA" w15:done="0"/>
  <w15:commentEx w15:paraId="159F747C" w15:paraIdParent="0175EACA" w15:done="0"/>
  <w15:commentEx w15:paraId="725C267A" w15:done="0"/>
  <w15:commentEx w15:paraId="5506C14A" w15:done="0"/>
  <w15:commentEx w15:paraId="2380FCA4" w15:paraIdParent="5506C14A" w15:done="0"/>
  <w15:commentEx w15:paraId="1237B18C" w15:done="0"/>
  <w15:commentEx w15:paraId="46F7AB7F" w15:done="0"/>
  <w15:commentEx w15:paraId="41236B04" w15:done="1"/>
  <w15:commentEx w15:paraId="7C663CD9" w15:done="0"/>
  <w15:commentEx w15:paraId="55F11FD8" w15:done="0"/>
  <w15:commentEx w15:paraId="21ACCE6A" w15:done="1"/>
  <w15:commentEx w15:paraId="4526A57C" w15:done="1"/>
  <w15:commentEx w15:paraId="07E7E255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832B20" w16cex:dateUtc="2023-08-13T08:12:00Z"/>
  <w16cex:commentExtensible w16cex:durableId="28832B2F" w16cex:dateUtc="2023-08-13T08:13:00Z"/>
  <w16cex:commentExtensible w16cex:durableId="28832C12" w16cex:dateUtc="2023-08-13T08:16:00Z"/>
  <w16cex:commentExtensible w16cex:durableId="28832CD1" w16cex:dateUtc="2023-08-13T08:20:00Z"/>
  <w16cex:commentExtensible w16cex:durableId="28832D78" w16cex:dateUtc="2023-08-13T08:22:00Z"/>
  <w16cex:commentExtensible w16cex:durableId="28832DC1" w16cex:dateUtc="2023-08-13T08:24:00Z"/>
  <w16cex:commentExtensible w16cex:durableId="28832E5E" w16cex:dateUtc="2023-08-13T08:26:00Z"/>
  <w16cex:commentExtensible w16cex:durableId="28832E9A" w16cex:dateUtc="2023-08-13T08:27:00Z"/>
  <w16cex:commentExtensible w16cex:durableId="28832EA8" w16cex:dateUtc="2023-08-13T08:27:00Z"/>
  <w16cex:commentExtensible w16cex:durableId="28832ED2" w16cex:dateUtc="2023-08-13T08:28:00Z"/>
  <w16cex:commentExtensible w16cex:durableId="28832F54" w16cex:dateUtc="2023-08-13T08:30:00Z"/>
  <w16cex:commentExtensible w16cex:durableId="28832F6F" w16cex:dateUtc="2023-08-13T08:31:00Z"/>
  <w16cex:commentExtensible w16cex:durableId="28832F85" w16cex:dateUtc="2023-08-13T08:31:00Z"/>
  <w16cex:commentExtensible w16cex:durableId="28832FC3" w16cex:dateUtc="2023-08-13T08:32:00Z"/>
  <w16cex:commentExtensible w16cex:durableId="2883302E" w16cex:dateUtc="2023-08-13T08:34:00Z"/>
  <w16cex:commentExtensible w16cex:durableId="2883308A" w16cex:dateUtc="2023-08-13T08:35:00Z"/>
  <w16cex:commentExtensible w16cex:durableId="2883312F" w16cex:dateUtc="2023-08-13T08:38:00Z"/>
  <w16cex:commentExtensible w16cex:durableId="28833147" w16cex:dateUtc="2023-08-13T08:39:00Z"/>
  <w16cex:commentExtensible w16cex:durableId="28833283" w16cex:dateUtc="2023-08-13T08:44:00Z"/>
  <w16cex:commentExtensible w16cex:durableId="2883341C" w16cex:dateUtc="2023-08-13T08:51:00Z"/>
  <w16cex:commentExtensible w16cex:durableId="288333E3" w16cex:dateUtc="2023-08-13T08:5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E8BC00B" w16cid:durableId="28832B20"/>
  <w16cid:commentId w16cid:paraId="0706BA77" w16cid:durableId="28832B2F"/>
  <w16cid:commentId w16cid:paraId="3E2421A3" w16cid:durableId="28832C12"/>
  <w16cid:commentId w16cid:paraId="38D67FDC" w16cid:durableId="28832CD1"/>
  <w16cid:commentId w16cid:paraId="17A0A865" w16cid:durableId="28832D78"/>
  <w16cid:commentId w16cid:paraId="6D05A89D" w16cid:durableId="28832DC1"/>
  <w16cid:commentId w16cid:paraId="701E047F" w16cid:durableId="28832E5E"/>
  <w16cid:commentId w16cid:paraId="6137A77D" w16cid:durableId="28832E9A"/>
  <w16cid:commentId w16cid:paraId="4C219941" w16cid:durableId="28832EA8"/>
  <w16cid:commentId w16cid:paraId="72776CB2" w16cid:durableId="28832ED2"/>
  <w16cid:commentId w16cid:paraId="0175EACA" w16cid:durableId="28832F54"/>
  <w16cid:commentId w16cid:paraId="159F747C" w16cid:durableId="28832F6F"/>
  <w16cid:commentId w16cid:paraId="725C267A" w16cid:durableId="28832F85"/>
  <w16cid:commentId w16cid:paraId="5506C14A" w16cid:durableId="28832FC3"/>
  <w16cid:commentId w16cid:paraId="1237B18C" w16cid:durableId="2883302E"/>
  <w16cid:commentId w16cid:paraId="46F7AB7F" w16cid:durableId="2883308A"/>
  <w16cid:commentId w16cid:paraId="41236B04" w16cid:durableId="2883312F"/>
  <w16cid:commentId w16cid:paraId="7C663CD9" w16cid:durableId="28833147"/>
  <w16cid:commentId w16cid:paraId="55F11FD8" w16cid:durableId="28833283"/>
  <w16cid:commentId w16cid:paraId="21ACCE6A" w16cid:durableId="2883341C"/>
  <w16cid:commentId w16cid:paraId="4526A57C" w16cid:durableId="288333E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0F1010" w14:textId="77777777" w:rsidR="00581A3F" w:rsidRDefault="00581A3F">
      <w:r>
        <w:separator/>
      </w:r>
    </w:p>
  </w:endnote>
  <w:endnote w:type="continuationSeparator" w:id="0">
    <w:p w14:paraId="3395C9D8" w14:textId="77777777" w:rsidR="00581A3F" w:rsidRDefault="00581A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Roman">
    <w:altName w:val="Times New Roman"/>
    <w:charset w:val="00"/>
    <w:family w:val="auto"/>
    <w:pitch w:val="variable"/>
    <w:sig w:usb0="00000001" w:usb1="00000000" w:usb2="00000000" w:usb3="00000000" w:csb0="00000009" w:csb1="00000000"/>
  </w:font>
  <w:font w:name="CHelvItalic">
    <w:charset w:val="00"/>
    <w:family w:val="auto"/>
    <w:pitch w:val="variable"/>
    <w:sig w:usb0="00000083" w:usb1="00000000" w:usb2="00000000" w:usb3="00000000" w:csb0="00000009" w:csb1="00000000"/>
  </w:font>
  <w:font w:name="VogueBold">
    <w:charset w:val="00"/>
    <w:family w:val="auto"/>
    <w:pitch w:val="variable"/>
    <w:sig w:usb0="00000083" w:usb1="00000000" w:usb2="00000000" w:usb3="00000000" w:csb0="00000009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-Italic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4EC357" w14:textId="77777777" w:rsidR="00D06530" w:rsidRDefault="00D0653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592C5A" w14:textId="77777777" w:rsidR="00D06530" w:rsidRDefault="00D0653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B0218F" w14:textId="77777777" w:rsidR="00D06530" w:rsidRDefault="00D0653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841FDE" w14:textId="77777777" w:rsidR="00D06530" w:rsidRDefault="00D0653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EBAA81" w14:textId="77777777" w:rsidR="00D06530" w:rsidRDefault="00D06530" w:rsidP="00917EE4">
    <w:pPr>
      <w:pStyle w:val="Foot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F9114C" w14:textId="77777777" w:rsidR="00D06530" w:rsidRDefault="00D06530" w:rsidP="00917EE4">
    <w:pPr>
      <w:pStyle w:val="Footer"/>
      <w:ind w:right="360"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D63DA4" w14:textId="10E42F03" w:rsidR="00D06530" w:rsidRDefault="00D06530" w:rsidP="00B951C6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746993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7FD581" w14:textId="05CCDC87" w:rsidR="00D06530" w:rsidRDefault="00D0653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B7A3F">
          <w:rPr>
            <w:noProof/>
          </w:rPr>
          <w:t>57</w:t>
        </w:r>
        <w:r>
          <w:rPr>
            <w:noProof/>
          </w:rPr>
          <w:fldChar w:fldCharType="end"/>
        </w:r>
      </w:p>
    </w:sdtContent>
  </w:sdt>
  <w:p w14:paraId="40A65E63" w14:textId="77777777" w:rsidR="00D06530" w:rsidRDefault="00D06530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E55036" w14:textId="77777777" w:rsidR="00581A3F" w:rsidRDefault="00581A3F">
      <w:r>
        <w:separator/>
      </w:r>
    </w:p>
  </w:footnote>
  <w:footnote w:type="continuationSeparator" w:id="0">
    <w:p w14:paraId="6D7706E5" w14:textId="77777777" w:rsidR="00581A3F" w:rsidRDefault="00581A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D67319" w14:textId="77777777" w:rsidR="00D06530" w:rsidRDefault="00D0653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64C305" w14:textId="77777777" w:rsidR="00D06530" w:rsidRDefault="00D0653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515"/>
      <w:gridCol w:w="7337"/>
    </w:tblGrid>
    <w:tr w:rsidR="00D06530" w:rsidRPr="002A3429" w14:paraId="2016A057" w14:textId="77777777" w:rsidTr="004137A1">
      <w:trPr>
        <w:cantSplit/>
        <w:trHeight w:hRule="exact" w:val="720"/>
      </w:trPr>
      <w:tc>
        <w:tcPr>
          <w:tcW w:w="856" w:type="pct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745229C1" w14:textId="77777777" w:rsidR="00D06530" w:rsidRDefault="00D06530" w:rsidP="0048305D">
          <w:pPr>
            <w:jc w:val="center"/>
            <w:rPr>
              <w:rFonts w:ascii="Arial" w:hAnsi="Arial"/>
              <w:sz w:val="20"/>
              <w:szCs w:val="22"/>
            </w:rPr>
          </w:pPr>
          <w:r>
            <w:rPr>
              <w:noProof/>
              <w:lang w:val="sr-Cyrl-RS" w:eastAsia="sr-Cyrl-RS"/>
            </w:rPr>
            <w:drawing>
              <wp:inline distT="0" distB="0" distL="0" distR="0" wp14:anchorId="586C784A" wp14:editId="544FA20C">
                <wp:extent cx="777240" cy="868680"/>
                <wp:effectExtent l="0" t="0" r="3810" b="7620"/>
                <wp:docPr id="54" name="Picture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44" w:type="pc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hideMark/>
        </w:tcPr>
        <w:p w14:paraId="0F18C7BA" w14:textId="410838DB" w:rsidR="00D06530" w:rsidRDefault="00D06530" w:rsidP="0048305D">
          <w:pPr>
            <w:pStyle w:val="ime"/>
            <w:spacing w:before="120" w:after="0"/>
            <w:ind w:left="57" w:right="57"/>
            <w:rPr>
              <w:rFonts w:ascii="Arial" w:hAnsi="Arial"/>
              <w:sz w:val="22"/>
            </w:rPr>
          </w:pPr>
          <w:r>
            <w:rPr>
              <w:rFonts w:ascii="Arial" w:hAnsi="Arial"/>
              <w:sz w:val="22"/>
              <w:lang w:val="sr-Cyrl-RS"/>
            </w:rPr>
            <w:t>УНИВЕРЗИТЕТ У НОВОМ САДУ</w:t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sz w:val="22"/>
            </w:rPr>
            <w:sym w:font="Wingdings" w:char="F06C"/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b/>
              <w:sz w:val="22"/>
              <w:lang w:val="sr-Cyrl-RS"/>
            </w:rPr>
            <w:t>ФАКУЛТЕТ ТЕХНИЧКИХ НАУКА</w:t>
          </w:r>
          <w:r>
            <w:rPr>
              <w:rFonts w:ascii="Arial" w:hAnsi="Arial"/>
              <w:sz w:val="22"/>
            </w:rPr>
            <w:t xml:space="preserve"> </w:t>
          </w:r>
        </w:p>
        <w:p w14:paraId="44B2F2BA" w14:textId="54727383" w:rsidR="00D06530" w:rsidRDefault="00D06530" w:rsidP="0048305D">
          <w:pPr>
            <w:pStyle w:val="ime"/>
            <w:spacing w:before="20" w:after="0"/>
            <w:ind w:left="142" w:right="142"/>
            <w:rPr>
              <w:rFonts w:ascii="Arial" w:hAnsi="Arial"/>
              <w:spacing w:val="20"/>
              <w:sz w:val="22"/>
              <w:lang w:val="pt-BR"/>
            </w:rPr>
          </w:pPr>
          <w:r>
            <w:rPr>
              <w:rFonts w:ascii="Arial" w:hAnsi="Arial"/>
              <w:spacing w:val="20"/>
              <w:sz w:val="22"/>
              <w:lang w:val="pt-BR"/>
            </w:rPr>
            <w:t xml:space="preserve">21000 </w:t>
          </w:r>
          <w:r>
            <w:rPr>
              <w:rFonts w:ascii="Arial" w:hAnsi="Arial"/>
              <w:spacing w:val="20"/>
              <w:sz w:val="22"/>
              <w:lang w:val="sr-Cyrl-RS"/>
            </w:rPr>
            <w:t>НОВИ САД</w:t>
          </w:r>
          <w:r>
            <w:rPr>
              <w:rFonts w:ascii="Arial" w:hAnsi="Arial"/>
              <w:spacing w:val="20"/>
              <w:sz w:val="22"/>
              <w:lang w:val="pt-BR"/>
            </w:rPr>
            <w:t xml:space="preserve">, </w:t>
          </w:r>
          <w:r>
            <w:rPr>
              <w:rFonts w:ascii="Arial" w:hAnsi="Arial"/>
              <w:spacing w:val="20"/>
              <w:sz w:val="22"/>
              <w:lang w:val="sr-Cyrl-RS"/>
            </w:rPr>
            <w:t>Трг Доситеја Обрадовића</w:t>
          </w:r>
          <w:r>
            <w:rPr>
              <w:rFonts w:ascii="Arial" w:hAnsi="Arial"/>
              <w:spacing w:val="20"/>
              <w:sz w:val="22"/>
              <w:lang w:val="pt-BR"/>
            </w:rPr>
            <w:t xml:space="preserve"> 6</w:t>
          </w:r>
        </w:p>
      </w:tc>
    </w:tr>
    <w:tr w:rsidR="00D06530" w14:paraId="3A9A9C57" w14:textId="77777777" w:rsidTr="004137A1">
      <w:trPr>
        <w:cantSplit/>
        <w:trHeight w:val="765"/>
      </w:trPr>
      <w:tc>
        <w:tcPr>
          <w:tcW w:w="856" w:type="pct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1F11EA1F" w14:textId="77777777" w:rsidR="00D06530" w:rsidRPr="0048305D" w:rsidRDefault="00D06530" w:rsidP="0048305D">
          <w:pPr>
            <w:rPr>
              <w:rFonts w:ascii="Arial" w:hAnsi="Arial"/>
              <w:sz w:val="20"/>
              <w:szCs w:val="22"/>
              <w:lang w:val="sr-Latn-RS"/>
            </w:rPr>
          </w:pPr>
        </w:p>
      </w:tc>
      <w:tc>
        <w:tcPr>
          <w:tcW w:w="4144" w:type="pct"/>
          <w:tcBorders>
            <w:top w:val="nil"/>
            <w:left w:val="single" w:sz="12" w:space="0" w:color="auto"/>
            <w:bottom w:val="single" w:sz="12" w:space="0" w:color="auto"/>
            <w:right w:val="single" w:sz="12" w:space="0" w:color="auto"/>
          </w:tcBorders>
          <w:shd w:val="pct10" w:color="auto" w:fill="auto"/>
          <w:hideMark/>
        </w:tcPr>
        <w:p w14:paraId="0D4F69CD" w14:textId="25512246" w:rsidR="00D06530" w:rsidRPr="0048305D" w:rsidRDefault="00D06530" w:rsidP="0048305D">
          <w:pPr>
            <w:pStyle w:val="ime"/>
            <w:spacing w:before="240" w:after="0"/>
            <w:ind w:left="142" w:right="142"/>
            <w:rPr>
              <w:rFonts w:ascii="Arial" w:hAnsi="Arial"/>
              <w:b/>
              <w:spacing w:val="-4"/>
              <w:sz w:val="28"/>
              <w:lang w:val="sr-Cyrl-RS"/>
            </w:rPr>
          </w:pPr>
          <w:r>
            <w:rPr>
              <w:rFonts w:ascii="Arial" w:hAnsi="Arial"/>
              <w:b/>
              <w:sz w:val="28"/>
              <w:lang w:val="sr-Cyrl-RS"/>
            </w:rPr>
            <w:t>КЉУЧНА ДОКУМЕНТАЦИЈСКА ИНФОРМАЦИЈА</w:t>
          </w:r>
        </w:p>
      </w:tc>
    </w:tr>
  </w:tbl>
  <w:p w14:paraId="09081D93" w14:textId="77777777" w:rsidR="00D06530" w:rsidRDefault="00D06530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90B1F3" w14:textId="77777777" w:rsidR="00D06530" w:rsidRDefault="00D06530" w:rsidP="00E84097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2077398" w14:textId="77777777" w:rsidR="00D06530" w:rsidRDefault="00D06530" w:rsidP="00917EE4">
    <w:pPr>
      <w:pStyle w:val="Header"/>
      <w:ind w:right="360"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7F73C6" w14:textId="77777777" w:rsidR="00D06530" w:rsidRDefault="00D06530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515"/>
      <w:gridCol w:w="7337"/>
    </w:tblGrid>
    <w:tr w:rsidR="00D06530" w14:paraId="18A3CD37" w14:textId="77777777" w:rsidTr="00D4053D">
      <w:trPr>
        <w:cantSplit/>
        <w:trHeight w:hRule="exact" w:val="720"/>
      </w:trPr>
      <w:tc>
        <w:tcPr>
          <w:tcW w:w="856" w:type="pct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5B8439D3" w14:textId="2E5E735C" w:rsidR="00D06530" w:rsidRDefault="00D06530" w:rsidP="00EB4456">
          <w:pPr>
            <w:jc w:val="center"/>
            <w:rPr>
              <w:rFonts w:ascii="Arial" w:hAnsi="Arial"/>
              <w:sz w:val="20"/>
              <w:szCs w:val="22"/>
            </w:rPr>
          </w:pPr>
          <w:r>
            <w:rPr>
              <w:noProof/>
              <w:lang w:val="sr-Cyrl-RS" w:eastAsia="sr-Cyrl-RS"/>
            </w:rPr>
            <w:drawing>
              <wp:inline distT="0" distB="0" distL="0" distR="0" wp14:anchorId="2602FBD7" wp14:editId="09702595">
                <wp:extent cx="777240" cy="868680"/>
                <wp:effectExtent l="0" t="0" r="3810" b="7620"/>
                <wp:docPr id="55" name="Picture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44" w:type="pc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hideMark/>
        </w:tcPr>
        <w:p w14:paraId="7AAB41DE" w14:textId="77777777" w:rsidR="00D06530" w:rsidRDefault="00D06530" w:rsidP="00EB4456">
          <w:pPr>
            <w:pStyle w:val="ime"/>
            <w:spacing w:before="120" w:after="0"/>
            <w:ind w:left="57" w:right="57"/>
            <w:rPr>
              <w:rFonts w:ascii="Arial" w:hAnsi="Arial"/>
              <w:sz w:val="22"/>
            </w:rPr>
          </w:pPr>
          <w:r>
            <w:rPr>
              <w:rFonts w:ascii="Arial" w:hAnsi="Arial"/>
              <w:sz w:val="22"/>
            </w:rPr>
            <w:t xml:space="preserve">UNIVERSITY OF NOVI SAD </w:t>
          </w:r>
          <w:r>
            <w:rPr>
              <w:rFonts w:ascii="Arial" w:hAnsi="Arial"/>
              <w:sz w:val="22"/>
            </w:rPr>
            <w:sym w:font="Wingdings" w:char="F06C"/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b/>
              <w:sz w:val="22"/>
            </w:rPr>
            <w:t>FACULTY OF TECHNICAL SCIENCES</w:t>
          </w:r>
          <w:r>
            <w:rPr>
              <w:rFonts w:ascii="Arial" w:hAnsi="Arial"/>
              <w:sz w:val="22"/>
            </w:rPr>
            <w:t xml:space="preserve"> </w:t>
          </w:r>
        </w:p>
        <w:p w14:paraId="170AE945" w14:textId="77777777" w:rsidR="00D06530" w:rsidRDefault="00D06530" w:rsidP="00EB4456">
          <w:pPr>
            <w:pStyle w:val="ime"/>
            <w:spacing w:before="20" w:after="0"/>
            <w:ind w:left="142" w:right="142"/>
            <w:rPr>
              <w:rFonts w:ascii="Arial" w:hAnsi="Arial"/>
              <w:spacing w:val="20"/>
              <w:sz w:val="22"/>
              <w:lang w:val="pt-BR"/>
            </w:rPr>
          </w:pPr>
          <w:r>
            <w:rPr>
              <w:rFonts w:ascii="Arial" w:hAnsi="Arial"/>
              <w:spacing w:val="20"/>
              <w:sz w:val="22"/>
              <w:lang w:val="pt-BR"/>
            </w:rPr>
            <w:t>21000 NOVI SAD, Trg Dositeja Obradovića 6</w:t>
          </w:r>
        </w:p>
      </w:tc>
    </w:tr>
    <w:tr w:rsidR="00D06530" w14:paraId="0021519D" w14:textId="77777777" w:rsidTr="00D4053D">
      <w:trPr>
        <w:cantSplit/>
        <w:trHeight w:val="765"/>
      </w:trPr>
      <w:tc>
        <w:tcPr>
          <w:tcW w:w="856" w:type="pct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5F0485F4" w14:textId="77777777" w:rsidR="00D06530" w:rsidRDefault="00D06530" w:rsidP="00EB4456">
          <w:pPr>
            <w:rPr>
              <w:rFonts w:ascii="Arial" w:hAnsi="Arial"/>
              <w:sz w:val="20"/>
              <w:szCs w:val="22"/>
            </w:rPr>
          </w:pPr>
        </w:p>
      </w:tc>
      <w:tc>
        <w:tcPr>
          <w:tcW w:w="4144" w:type="pct"/>
          <w:tcBorders>
            <w:top w:val="nil"/>
            <w:left w:val="single" w:sz="12" w:space="0" w:color="auto"/>
            <w:bottom w:val="single" w:sz="12" w:space="0" w:color="auto"/>
            <w:right w:val="single" w:sz="12" w:space="0" w:color="auto"/>
          </w:tcBorders>
          <w:shd w:val="pct10" w:color="auto" w:fill="auto"/>
          <w:hideMark/>
        </w:tcPr>
        <w:p w14:paraId="4B93CCB6" w14:textId="77777777" w:rsidR="00D06530" w:rsidRDefault="00D06530" w:rsidP="00EB4456">
          <w:pPr>
            <w:pStyle w:val="ime"/>
            <w:spacing w:before="240" w:after="0"/>
            <w:ind w:left="142" w:right="142"/>
            <w:rPr>
              <w:rFonts w:ascii="Arial" w:hAnsi="Arial"/>
              <w:b/>
              <w:spacing w:val="-4"/>
              <w:sz w:val="28"/>
              <w:lang w:val="en-US"/>
            </w:rPr>
          </w:pPr>
          <w:r>
            <w:rPr>
              <w:rFonts w:ascii="Arial" w:hAnsi="Arial"/>
              <w:b/>
              <w:sz w:val="28"/>
            </w:rPr>
            <w:t>KEY WORDS DOCUMENTATION</w:t>
          </w:r>
        </w:p>
      </w:tc>
    </w:tr>
  </w:tbl>
  <w:p w14:paraId="2B06B406" w14:textId="77777777" w:rsidR="00D06530" w:rsidRDefault="00D06530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0616C2" w14:textId="77777777" w:rsidR="00D06530" w:rsidRDefault="00D06530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CB20C3" w14:textId="77777777" w:rsidR="00D06530" w:rsidRDefault="00D06530" w:rsidP="004D445F">
    <w:pPr>
      <w:pStyle w:val="Header"/>
      <w:ind w:right="360"/>
      <w:rPr>
        <w:lang w:val="sr-Latn-CS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CF2071" w14:textId="77777777" w:rsidR="00D06530" w:rsidRDefault="00D06530" w:rsidP="004D445F">
    <w:pPr>
      <w:pStyle w:val="Header"/>
      <w:ind w:right="360"/>
      <w:rPr>
        <w:lang w:val="sr-Latn-C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282A65"/>
    <w:multiLevelType w:val="hybridMultilevel"/>
    <w:tmpl w:val="3B18783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4245294"/>
    <w:multiLevelType w:val="hybridMultilevel"/>
    <w:tmpl w:val="691CC7D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5202D40"/>
    <w:multiLevelType w:val="hybridMultilevel"/>
    <w:tmpl w:val="62E2CEA4"/>
    <w:lvl w:ilvl="0" w:tplc="8D847F0E">
      <w:start w:val="1"/>
      <w:numFmt w:val="decimal"/>
      <w:lvlText w:val="[%1]"/>
      <w:lvlJc w:val="left"/>
      <w:pPr>
        <w:ind w:left="360" w:hanging="360"/>
      </w:pPr>
      <w:rPr>
        <w:rFonts w:hint="default"/>
        <w:i w:val="0"/>
      </w:rPr>
    </w:lvl>
    <w:lvl w:ilvl="1" w:tplc="281A0019">
      <w:start w:val="1"/>
      <w:numFmt w:val="lowerLetter"/>
      <w:lvlText w:val="%2."/>
      <w:lvlJc w:val="left"/>
      <w:pPr>
        <w:ind w:left="1080" w:hanging="360"/>
      </w:pPr>
    </w:lvl>
    <w:lvl w:ilvl="2" w:tplc="281A001B" w:tentative="1">
      <w:start w:val="1"/>
      <w:numFmt w:val="lowerRoman"/>
      <w:lvlText w:val="%3."/>
      <w:lvlJc w:val="right"/>
      <w:pPr>
        <w:ind w:left="1800" w:hanging="180"/>
      </w:pPr>
    </w:lvl>
    <w:lvl w:ilvl="3" w:tplc="281A000F" w:tentative="1">
      <w:start w:val="1"/>
      <w:numFmt w:val="decimal"/>
      <w:lvlText w:val="%4."/>
      <w:lvlJc w:val="left"/>
      <w:pPr>
        <w:ind w:left="2520" w:hanging="360"/>
      </w:pPr>
    </w:lvl>
    <w:lvl w:ilvl="4" w:tplc="281A0019" w:tentative="1">
      <w:start w:val="1"/>
      <w:numFmt w:val="lowerLetter"/>
      <w:lvlText w:val="%5."/>
      <w:lvlJc w:val="left"/>
      <w:pPr>
        <w:ind w:left="3240" w:hanging="360"/>
      </w:pPr>
    </w:lvl>
    <w:lvl w:ilvl="5" w:tplc="281A001B" w:tentative="1">
      <w:start w:val="1"/>
      <w:numFmt w:val="lowerRoman"/>
      <w:lvlText w:val="%6."/>
      <w:lvlJc w:val="right"/>
      <w:pPr>
        <w:ind w:left="3960" w:hanging="180"/>
      </w:pPr>
    </w:lvl>
    <w:lvl w:ilvl="6" w:tplc="281A000F" w:tentative="1">
      <w:start w:val="1"/>
      <w:numFmt w:val="decimal"/>
      <w:lvlText w:val="%7."/>
      <w:lvlJc w:val="left"/>
      <w:pPr>
        <w:ind w:left="4680" w:hanging="360"/>
      </w:pPr>
    </w:lvl>
    <w:lvl w:ilvl="7" w:tplc="281A0019" w:tentative="1">
      <w:start w:val="1"/>
      <w:numFmt w:val="lowerLetter"/>
      <w:lvlText w:val="%8."/>
      <w:lvlJc w:val="left"/>
      <w:pPr>
        <w:ind w:left="5400" w:hanging="360"/>
      </w:pPr>
    </w:lvl>
    <w:lvl w:ilvl="8" w:tplc="28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5645FBD"/>
    <w:multiLevelType w:val="hybridMultilevel"/>
    <w:tmpl w:val="41582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F33EAD"/>
    <w:multiLevelType w:val="hybridMultilevel"/>
    <w:tmpl w:val="5704A848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0D10D3"/>
    <w:multiLevelType w:val="hybridMultilevel"/>
    <w:tmpl w:val="4D38C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57A32"/>
    <w:multiLevelType w:val="hybridMultilevel"/>
    <w:tmpl w:val="8DA0D89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94E5B04"/>
    <w:multiLevelType w:val="multilevel"/>
    <w:tmpl w:val="B2920012"/>
    <w:styleLink w:val="MultilevelHeading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8" w15:restartNumberingAfterBreak="0">
    <w:nsid w:val="29C65217"/>
    <w:multiLevelType w:val="hybridMultilevel"/>
    <w:tmpl w:val="021E8FE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C0324F7"/>
    <w:multiLevelType w:val="hybridMultilevel"/>
    <w:tmpl w:val="80863BAA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0" w15:restartNumberingAfterBreak="0">
    <w:nsid w:val="2DB9442C"/>
    <w:multiLevelType w:val="hybridMultilevel"/>
    <w:tmpl w:val="28BABB3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FFE6C0E"/>
    <w:multiLevelType w:val="hybridMultilevel"/>
    <w:tmpl w:val="4FEEE9C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365753F7"/>
    <w:multiLevelType w:val="hybridMultilevel"/>
    <w:tmpl w:val="BA664F4E"/>
    <w:lvl w:ilvl="0" w:tplc="C854F94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DD5037"/>
    <w:multiLevelType w:val="hybridMultilevel"/>
    <w:tmpl w:val="2C227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8B19DF"/>
    <w:multiLevelType w:val="hybridMultilevel"/>
    <w:tmpl w:val="772441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0402BA"/>
    <w:multiLevelType w:val="hybridMultilevel"/>
    <w:tmpl w:val="5574A3F8"/>
    <w:lvl w:ilvl="0" w:tplc="D1B8FF0A">
      <w:start w:val="1"/>
      <w:numFmt w:val="bullet"/>
      <w:pStyle w:val="Teze"/>
      <w:lvlText w:val=""/>
      <w:lvlJc w:val="left"/>
      <w:pPr>
        <w:ind w:left="27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87" w:hanging="360"/>
      </w:pPr>
      <w:rPr>
        <w:rFonts w:ascii="Wingdings" w:hAnsi="Wingdings" w:hint="default"/>
      </w:rPr>
    </w:lvl>
  </w:abstractNum>
  <w:abstractNum w:abstractNumId="16" w15:restartNumberingAfterBreak="0">
    <w:nsid w:val="53BD50A4"/>
    <w:multiLevelType w:val="hybridMultilevel"/>
    <w:tmpl w:val="E864F5C2"/>
    <w:lvl w:ilvl="0" w:tplc="281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56BE11DE"/>
    <w:multiLevelType w:val="hybridMultilevel"/>
    <w:tmpl w:val="6A7228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8755A62"/>
    <w:multiLevelType w:val="hybridMultilevel"/>
    <w:tmpl w:val="6B6A587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9FB3AF2"/>
    <w:multiLevelType w:val="hybridMultilevel"/>
    <w:tmpl w:val="1F4AA3F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5A3C72B9"/>
    <w:multiLevelType w:val="hybridMultilevel"/>
    <w:tmpl w:val="DC1CD11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FC01AF4"/>
    <w:multiLevelType w:val="hybridMultilevel"/>
    <w:tmpl w:val="783E5EE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60852763"/>
    <w:multiLevelType w:val="hybridMultilevel"/>
    <w:tmpl w:val="9EF81330"/>
    <w:lvl w:ilvl="0" w:tplc="72ACA656">
      <w:start w:val="1"/>
      <w:numFmt w:val="bullet"/>
      <w:pStyle w:val="Nabrajanj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536B81"/>
    <w:multiLevelType w:val="hybridMultilevel"/>
    <w:tmpl w:val="E3BE9F58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4" w15:restartNumberingAfterBreak="0">
    <w:nsid w:val="69941CCC"/>
    <w:multiLevelType w:val="hybridMultilevel"/>
    <w:tmpl w:val="D7A442DA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4C2281"/>
    <w:multiLevelType w:val="hybridMultilevel"/>
    <w:tmpl w:val="F0E2C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524DBC"/>
    <w:multiLevelType w:val="hybridMultilevel"/>
    <w:tmpl w:val="57887536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CB3AE8"/>
    <w:multiLevelType w:val="hybridMultilevel"/>
    <w:tmpl w:val="1A989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EF6E52"/>
    <w:multiLevelType w:val="hybridMultilevel"/>
    <w:tmpl w:val="22BCF5D8"/>
    <w:lvl w:ilvl="0" w:tplc="28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C96608F"/>
    <w:multiLevelType w:val="hybridMultilevel"/>
    <w:tmpl w:val="37A2A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001395"/>
    <w:multiLevelType w:val="hybridMultilevel"/>
    <w:tmpl w:val="EC8C4290"/>
    <w:lvl w:ilvl="0" w:tplc="22E64B56">
      <w:start w:val="1"/>
      <w:numFmt w:val="decimal"/>
      <w:lvlText w:val="[%1]"/>
      <w:lvlJc w:val="left"/>
      <w:pPr>
        <w:ind w:left="360" w:hanging="360"/>
      </w:pPr>
      <w:rPr>
        <w:rFonts w:hint="default"/>
        <w:i w:val="0"/>
      </w:rPr>
    </w:lvl>
    <w:lvl w:ilvl="1" w:tplc="281A0019">
      <w:start w:val="1"/>
      <w:numFmt w:val="lowerLetter"/>
      <w:lvlText w:val="%2."/>
      <w:lvlJc w:val="left"/>
      <w:pPr>
        <w:ind w:left="1080" w:hanging="360"/>
      </w:pPr>
    </w:lvl>
    <w:lvl w:ilvl="2" w:tplc="281A001B" w:tentative="1">
      <w:start w:val="1"/>
      <w:numFmt w:val="lowerRoman"/>
      <w:lvlText w:val="%3."/>
      <w:lvlJc w:val="right"/>
      <w:pPr>
        <w:ind w:left="1800" w:hanging="180"/>
      </w:pPr>
    </w:lvl>
    <w:lvl w:ilvl="3" w:tplc="281A000F" w:tentative="1">
      <w:start w:val="1"/>
      <w:numFmt w:val="decimal"/>
      <w:lvlText w:val="%4."/>
      <w:lvlJc w:val="left"/>
      <w:pPr>
        <w:ind w:left="2520" w:hanging="360"/>
      </w:pPr>
    </w:lvl>
    <w:lvl w:ilvl="4" w:tplc="281A0019" w:tentative="1">
      <w:start w:val="1"/>
      <w:numFmt w:val="lowerLetter"/>
      <w:lvlText w:val="%5."/>
      <w:lvlJc w:val="left"/>
      <w:pPr>
        <w:ind w:left="3240" w:hanging="360"/>
      </w:pPr>
    </w:lvl>
    <w:lvl w:ilvl="5" w:tplc="281A001B" w:tentative="1">
      <w:start w:val="1"/>
      <w:numFmt w:val="lowerRoman"/>
      <w:lvlText w:val="%6."/>
      <w:lvlJc w:val="right"/>
      <w:pPr>
        <w:ind w:left="3960" w:hanging="180"/>
      </w:pPr>
    </w:lvl>
    <w:lvl w:ilvl="6" w:tplc="281A000F" w:tentative="1">
      <w:start w:val="1"/>
      <w:numFmt w:val="decimal"/>
      <w:lvlText w:val="%7."/>
      <w:lvlJc w:val="left"/>
      <w:pPr>
        <w:ind w:left="4680" w:hanging="360"/>
      </w:pPr>
    </w:lvl>
    <w:lvl w:ilvl="7" w:tplc="281A0019" w:tentative="1">
      <w:start w:val="1"/>
      <w:numFmt w:val="lowerLetter"/>
      <w:lvlText w:val="%8."/>
      <w:lvlJc w:val="left"/>
      <w:pPr>
        <w:ind w:left="5400" w:hanging="360"/>
      </w:pPr>
    </w:lvl>
    <w:lvl w:ilvl="8" w:tplc="28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F3B4B06"/>
    <w:multiLevelType w:val="hybridMultilevel"/>
    <w:tmpl w:val="217C0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75026F"/>
    <w:multiLevelType w:val="hybridMultilevel"/>
    <w:tmpl w:val="075C9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6"/>
  </w:num>
  <w:num w:numId="3">
    <w:abstractNumId w:val="19"/>
  </w:num>
  <w:num w:numId="4">
    <w:abstractNumId w:val="23"/>
  </w:num>
  <w:num w:numId="5">
    <w:abstractNumId w:val="11"/>
  </w:num>
  <w:num w:numId="6">
    <w:abstractNumId w:val="7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360" w:hanging="360"/>
        </w:pPr>
        <w:rPr>
          <w:rFonts w:hint="default"/>
          <w:i w:val="0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360" w:hanging="360"/>
        </w:pPr>
        <w:rPr>
          <w:rFonts w:hint="default"/>
          <w:i w:val="0"/>
        </w:rPr>
      </w:lvl>
    </w:lvlOverride>
  </w:num>
  <w:num w:numId="7">
    <w:abstractNumId w:val="15"/>
  </w:num>
  <w:num w:numId="8">
    <w:abstractNumId w:val="17"/>
  </w:num>
  <w:num w:numId="9">
    <w:abstractNumId w:val="25"/>
  </w:num>
  <w:num w:numId="10">
    <w:abstractNumId w:val="18"/>
  </w:num>
  <w:num w:numId="11">
    <w:abstractNumId w:val="0"/>
  </w:num>
  <w:num w:numId="12">
    <w:abstractNumId w:val="21"/>
  </w:num>
  <w:num w:numId="13">
    <w:abstractNumId w:val="8"/>
  </w:num>
  <w:num w:numId="14">
    <w:abstractNumId w:val="31"/>
  </w:num>
  <w:num w:numId="15">
    <w:abstractNumId w:val="1"/>
  </w:num>
  <w:num w:numId="16">
    <w:abstractNumId w:val="3"/>
  </w:num>
  <w:num w:numId="17">
    <w:abstractNumId w:val="29"/>
  </w:num>
  <w:num w:numId="18">
    <w:abstractNumId w:val="32"/>
  </w:num>
  <w:num w:numId="19">
    <w:abstractNumId w:val="7"/>
  </w:num>
  <w:num w:numId="20">
    <w:abstractNumId w:val="20"/>
  </w:num>
  <w:num w:numId="21">
    <w:abstractNumId w:val="5"/>
  </w:num>
  <w:num w:numId="22">
    <w:abstractNumId w:val="6"/>
  </w:num>
  <w:num w:numId="23">
    <w:abstractNumId w:val="4"/>
  </w:num>
  <w:num w:numId="24">
    <w:abstractNumId w:val="7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</w:num>
  <w:num w:numId="25">
    <w:abstractNumId w:val="12"/>
  </w:num>
  <w:num w:numId="26">
    <w:abstractNumId w:val="9"/>
  </w:num>
  <w:num w:numId="27">
    <w:abstractNumId w:val="14"/>
  </w:num>
  <w:num w:numId="28">
    <w:abstractNumId w:val="26"/>
  </w:num>
  <w:num w:numId="29">
    <w:abstractNumId w:val="13"/>
  </w:num>
  <w:num w:numId="30">
    <w:abstractNumId w:val="10"/>
  </w:num>
  <w:num w:numId="31">
    <w:abstractNumId w:val="27"/>
  </w:num>
  <w:num w:numId="32">
    <w:abstractNumId w:val="24"/>
  </w:num>
  <w:num w:numId="33">
    <w:abstractNumId w:val="16"/>
  </w:num>
  <w:num w:numId="34">
    <w:abstractNumId w:val="28"/>
  </w:num>
  <w:num w:numId="35">
    <w:abstractNumId w:val="30"/>
  </w:num>
  <w:num w:numId="36">
    <w:abstractNumId w:val="2"/>
  </w:num>
  <w:numIdMacAtCleanup w:val="1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Vladimir Dimitrieski">
    <w15:presenceInfo w15:providerId="Windows Live" w15:userId="83422ecfb98e9ead"/>
  </w15:person>
  <w15:person w15:author="Jelena Hrnjak">
    <w15:presenceInfo w15:providerId="Windows Live" w15:userId="66d5afbda19e128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9"/>
  <w:embedSystemFonts/>
  <w:mirrorMargins/>
  <w:hideSpellingErrors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131078" w:nlCheck="1" w:checkStyle="0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6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czMzAztDQwsTQ3MjZX0lEKTi0uzszPAykwqgUAX1e+xiwAAAA="/>
  </w:docVars>
  <w:rsids>
    <w:rsidRoot w:val="002500B9"/>
    <w:rsid w:val="00001262"/>
    <w:rsid w:val="0000164B"/>
    <w:rsid w:val="000024D7"/>
    <w:rsid w:val="00002841"/>
    <w:rsid w:val="000028E7"/>
    <w:rsid w:val="000029B3"/>
    <w:rsid w:val="000030E3"/>
    <w:rsid w:val="00005023"/>
    <w:rsid w:val="000051BF"/>
    <w:rsid w:val="00005F10"/>
    <w:rsid w:val="000061A6"/>
    <w:rsid w:val="00006998"/>
    <w:rsid w:val="00006EA8"/>
    <w:rsid w:val="0001041A"/>
    <w:rsid w:val="000104A8"/>
    <w:rsid w:val="000112CB"/>
    <w:rsid w:val="00012B6C"/>
    <w:rsid w:val="00012B81"/>
    <w:rsid w:val="0001344C"/>
    <w:rsid w:val="000137A9"/>
    <w:rsid w:val="0001421C"/>
    <w:rsid w:val="000147F2"/>
    <w:rsid w:val="00014DEA"/>
    <w:rsid w:val="000157B9"/>
    <w:rsid w:val="00016760"/>
    <w:rsid w:val="00016896"/>
    <w:rsid w:val="00017409"/>
    <w:rsid w:val="00017A86"/>
    <w:rsid w:val="000206BB"/>
    <w:rsid w:val="000207D7"/>
    <w:rsid w:val="00020D9F"/>
    <w:rsid w:val="00020F3F"/>
    <w:rsid w:val="000220CE"/>
    <w:rsid w:val="000221AC"/>
    <w:rsid w:val="0002244B"/>
    <w:rsid w:val="00022766"/>
    <w:rsid w:val="00023957"/>
    <w:rsid w:val="00023A75"/>
    <w:rsid w:val="00023B95"/>
    <w:rsid w:val="00023D97"/>
    <w:rsid w:val="00024DAD"/>
    <w:rsid w:val="0002535B"/>
    <w:rsid w:val="00025964"/>
    <w:rsid w:val="00025EC2"/>
    <w:rsid w:val="0002610E"/>
    <w:rsid w:val="00026156"/>
    <w:rsid w:val="000266D8"/>
    <w:rsid w:val="0002673F"/>
    <w:rsid w:val="00026E17"/>
    <w:rsid w:val="000277A6"/>
    <w:rsid w:val="00027C3A"/>
    <w:rsid w:val="00027C52"/>
    <w:rsid w:val="000301ED"/>
    <w:rsid w:val="000308E5"/>
    <w:rsid w:val="000310B0"/>
    <w:rsid w:val="0003157E"/>
    <w:rsid w:val="00031B51"/>
    <w:rsid w:val="00032378"/>
    <w:rsid w:val="00032998"/>
    <w:rsid w:val="00033395"/>
    <w:rsid w:val="00033496"/>
    <w:rsid w:val="00033D67"/>
    <w:rsid w:val="00034068"/>
    <w:rsid w:val="0003438E"/>
    <w:rsid w:val="00034C26"/>
    <w:rsid w:val="00034E41"/>
    <w:rsid w:val="00034EB3"/>
    <w:rsid w:val="000354CF"/>
    <w:rsid w:val="00035981"/>
    <w:rsid w:val="000359F0"/>
    <w:rsid w:val="00036612"/>
    <w:rsid w:val="000368DB"/>
    <w:rsid w:val="00036DF4"/>
    <w:rsid w:val="000370AB"/>
    <w:rsid w:val="00037FA3"/>
    <w:rsid w:val="000406C0"/>
    <w:rsid w:val="00040800"/>
    <w:rsid w:val="0004098D"/>
    <w:rsid w:val="00040DDC"/>
    <w:rsid w:val="000416F5"/>
    <w:rsid w:val="00041F7B"/>
    <w:rsid w:val="00041F87"/>
    <w:rsid w:val="000428CD"/>
    <w:rsid w:val="00042C43"/>
    <w:rsid w:val="0004342E"/>
    <w:rsid w:val="000435D4"/>
    <w:rsid w:val="00044A2C"/>
    <w:rsid w:val="000454F7"/>
    <w:rsid w:val="000466A8"/>
    <w:rsid w:val="00046B6A"/>
    <w:rsid w:val="00046CD6"/>
    <w:rsid w:val="00047CFB"/>
    <w:rsid w:val="0005087B"/>
    <w:rsid w:val="000508C8"/>
    <w:rsid w:val="00050992"/>
    <w:rsid w:val="00050D90"/>
    <w:rsid w:val="00051A74"/>
    <w:rsid w:val="00052101"/>
    <w:rsid w:val="00052316"/>
    <w:rsid w:val="0005243C"/>
    <w:rsid w:val="00052ADD"/>
    <w:rsid w:val="000531D7"/>
    <w:rsid w:val="00053350"/>
    <w:rsid w:val="00053393"/>
    <w:rsid w:val="00053FF0"/>
    <w:rsid w:val="00054C96"/>
    <w:rsid w:val="00054DE5"/>
    <w:rsid w:val="00055550"/>
    <w:rsid w:val="00056616"/>
    <w:rsid w:val="00056A02"/>
    <w:rsid w:val="00056F45"/>
    <w:rsid w:val="000572BB"/>
    <w:rsid w:val="00061AC0"/>
    <w:rsid w:val="00061EB2"/>
    <w:rsid w:val="00061EF1"/>
    <w:rsid w:val="000631E2"/>
    <w:rsid w:val="0006336A"/>
    <w:rsid w:val="0006361F"/>
    <w:rsid w:val="00063814"/>
    <w:rsid w:val="00064588"/>
    <w:rsid w:val="00065414"/>
    <w:rsid w:val="00065462"/>
    <w:rsid w:val="00065517"/>
    <w:rsid w:val="00065566"/>
    <w:rsid w:val="00065641"/>
    <w:rsid w:val="000656AE"/>
    <w:rsid w:val="00066EEF"/>
    <w:rsid w:val="00070348"/>
    <w:rsid w:val="00070374"/>
    <w:rsid w:val="00071515"/>
    <w:rsid w:val="0007180F"/>
    <w:rsid w:val="00071C00"/>
    <w:rsid w:val="00071C2E"/>
    <w:rsid w:val="0007221F"/>
    <w:rsid w:val="00072D77"/>
    <w:rsid w:val="000750EB"/>
    <w:rsid w:val="00076459"/>
    <w:rsid w:val="00077741"/>
    <w:rsid w:val="00077B23"/>
    <w:rsid w:val="000801FF"/>
    <w:rsid w:val="0008058E"/>
    <w:rsid w:val="00082CAD"/>
    <w:rsid w:val="00082FCA"/>
    <w:rsid w:val="00083042"/>
    <w:rsid w:val="00083612"/>
    <w:rsid w:val="00083A15"/>
    <w:rsid w:val="00084609"/>
    <w:rsid w:val="0008504A"/>
    <w:rsid w:val="0008573C"/>
    <w:rsid w:val="00085B86"/>
    <w:rsid w:val="00085DEE"/>
    <w:rsid w:val="0008616E"/>
    <w:rsid w:val="00090815"/>
    <w:rsid w:val="00090A2E"/>
    <w:rsid w:val="00090A54"/>
    <w:rsid w:val="00091023"/>
    <w:rsid w:val="000910F1"/>
    <w:rsid w:val="00091F72"/>
    <w:rsid w:val="000932D0"/>
    <w:rsid w:val="000933D0"/>
    <w:rsid w:val="00094828"/>
    <w:rsid w:val="0009589A"/>
    <w:rsid w:val="0009629B"/>
    <w:rsid w:val="0009665B"/>
    <w:rsid w:val="000966BD"/>
    <w:rsid w:val="000966E6"/>
    <w:rsid w:val="00096805"/>
    <w:rsid w:val="00096A98"/>
    <w:rsid w:val="00096F2D"/>
    <w:rsid w:val="00096FA5"/>
    <w:rsid w:val="000A00B5"/>
    <w:rsid w:val="000A06A5"/>
    <w:rsid w:val="000A0B57"/>
    <w:rsid w:val="000A10D3"/>
    <w:rsid w:val="000A13AA"/>
    <w:rsid w:val="000A198A"/>
    <w:rsid w:val="000A1B61"/>
    <w:rsid w:val="000A254A"/>
    <w:rsid w:val="000A28A2"/>
    <w:rsid w:val="000A2BF4"/>
    <w:rsid w:val="000A2E03"/>
    <w:rsid w:val="000A2E9B"/>
    <w:rsid w:val="000A323D"/>
    <w:rsid w:val="000A3436"/>
    <w:rsid w:val="000A35CE"/>
    <w:rsid w:val="000A482D"/>
    <w:rsid w:val="000A4A28"/>
    <w:rsid w:val="000A54CC"/>
    <w:rsid w:val="000A6117"/>
    <w:rsid w:val="000B0005"/>
    <w:rsid w:val="000B010B"/>
    <w:rsid w:val="000B1787"/>
    <w:rsid w:val="000B1836"/>
    <w:rsid w:val="000B1CDC"/>
    <w:rsid w:val="000B22AF"/>
    <w:rsid w:val="000B252D"/>
    <w:rsid w:val="000B28C6"/>
    <w:rsid w:val="000B2B12"/>
    <w:rsid w:val="000B2D84"/>
    <w:rsid w:val="000B3AF9"/>
    <w:rsid w:val="000B431D"/>
    <w:rsid w:val="000B4988"/>
    <w:rsid w:val="000B50C6"/>
    <w:rsid w:val="000B5445"/>
    <w:rsid w:val="000B560B"/>
    <w:rsid w:val="000B5A06"/>
    <w:rsid w:val="000B5FAC"/>
    <w:rsid w:val="000B6C27"/>
    <w:rsid w:val="000B7932"/>
    <w:rsid w:val="000B79CF"/>
    <w:rsid w:val="000C0736"/>
    <w:rsid w:val="000C08E1"/>
    <w:rsid w:val="000C0B8B"/>
    <w:rsid w:val="000C0BF2"/>
    <w:rsid w:val="000C1AA7"/>
    <w:rsid w:val="000C1CB1"/>
    <w:rsid w:val="000C2200"/>
    <w:rsid w:val="000C2750"/>
    <w:rsid w:val="000C3C73"/>
    <w:rsid w:val="000C59AA"/>
    <w:rsid w:val="000C5EB1"/>
    <w:rsid w:val="000D10C1"/>
    <w:rsid w:val="000D1441"/>
    <w:rsid w:val="000D17A3"/>
    <w:rsid w:val="000D24C4"/>
    <w:rsid w:val="000D2585"/>
    <w:rsid w:val="000D2762"/>
    <w:rsid w:val="000D2AB8"/>
    <w:rsid w:val="000D342C"/>
    <w:rsid w:val="000D343D"/>
    <w:rsid w:val="000D389F"/>
    <w:rsid w:val="000D440C"/>
    <w:rsid w:val="000D44D5"/>
    <w:rsid w:val="000D6A1D"/>
    <w:rsid w:val="000D7255"/>
    <w:rsid w:val="000D75A7"/>
    <w:rsid w:val="000E12FA"/>
    <w:rsid w:val="000E1AA8"/>
    <w:rsid w:val="000E1B2B"/>
    <w:rsid w:val="000E229F"/>
    <w:rsid w:val="000E246B"/>
    <w:rsid w:val="000E2877"/>
    <w:rsid w:val="000E2A1A"/>
    <w:rsid w:val="000E31EB"/>
    <w:rsid w:val="000E37A8"/>
    <w:rsid w:val="000E423E"/>
    <w:rsid w:val="000E4A62"/>
    <w:rsid w:val="000E5843"/>
    <w:rsid w:val="000E5C9B"/>
    <w:rsid w:val="000E6ACB"/>
    <w:rsid w:val="000E6BCF"/>
    <w:rsid w:val="000F000B"/>
    <w:rsid w:val="000F0231"/>
    <w:rsid w:val="000F07C7"/>
    <w:rsid w:val="000F0B32"/>
    <w:rsid w:val="000F0EAF"/>
    <w:rsid w:val="000F1B9D"/>
    <w:rsid w:val="000F1DFA"/>
    <w:rsid w:val="000F248C"/>
    <w:rsid w:val="000F3A32"/>
    <w:rsid w:val="000F42BF"/>
    <w:rsid w:val="000F4F5F"/>
    <w:rsid w:val="000F5A06"/>
    <w:rsid w:val="000F7AB8"/>
    <w:rsid w:val="0010015E"/>
    <w:rsid w:val="00100762"/>
    <w:rsid w:val="00100D94"/>
    <w:rsid w:val="001013E6"/>
    <w:rsid w:val="001018D9"/>
    <w:rsid w:val="00102861"/>
    <w:rsid w:val="001029BA"/>
    <w:rsid w:val="00103182"/>
    <w:rsid w:val="001032D3"/>
    <w:rsid w:val="001042D2"/>
    <w:rsid w:val="00104510"/>
    <w:rsid w:val="00104D81"/>
    <w:rsid w:val="0010650E"/>
    <w:rsid w:val="001066C0"/>
    <w:rsid w:val="001069FA"/>
    <w:rsid w:val="001100F0"/>
    <w:rsid w:val="00110350"/>
    <w:rsid w:val="00111599"/>
    <w:rsid w:val="0011316E"/>
    <w:rsid w:val="0011317A"/>
    <w:rsid w:val="00113C86"/>
    <w:rsid w:val="00114425"/>
    <w:rsid w:val="001146FB"/>
    <w:rsid w:val="001156B6"/>
    <w:rsid w:val="001159FA"/>
    <w:rsid w:val="0011601F"/>
    <w:rsid w:val="0011717D"/>
    <w:rsid w:val="0011762A"/>
    <w:rsid w:val="00117809"/>
    <w:rsid w:val="00120AB9"/>
    <w:rsid w:val="001212FB"/>
    <w:rsid w:val="001214BE"/>
    <w:rsid w:val="0012192F"/>
    <w:rsid w:val="00121A2C"/>
    <w:rsid w:val="00121C30"/>
    <w:rsid w:val="00121DBE"/>
    <w:rsid w:val="00121FD6"/>
    <w:rsid w:val="00122791"/>
    <w:rsid w:val="001227BF"/>
    <w:rsid w:val="00122806"/>
    <w:rsid w:val="00122BA9"/>
    <w:rsid w:val="00123427"/>
    <w:rsid w:val="0012344C"/>
    <w:rsid w:val="00125177"/>
    <w:rsid w:val="0012599D"/>
    <w:rsid w:val="00127185"/>
    <w:rsid w:val="0012732C"/>
    <w:rsid w:val="00127A13"/>
    <w:rsid w:val="00130313"/>
    <w:rsid w:val="00130623"/>
    <w:rsid w:val="001312C5"/>
    <w:rsid w:val="001312CB"/>
    <w:rsid w:val="00131786"/>
    <w:rsid w:val="00131885"/>
    <w:rsid w:val="00131A23"/>
    <w:rsid w:val="0013284C"/>
    <w:rsid w:val="00133D9D"/>
    <w:rsid w:val="001340FB"/>
    <w:rsid w:val="0013413C"/>
    <w:rsid w:val="001343C4"/>
    <w:rsid w:val="00135370"/>
    <w:rsid w:val="00135792"/>
    <w:rsid w:val="00135958"/>
    <w:rsid w:val="00135FCA"/>
    <w:rsid w:val="0013640A"/>
    <w:rsid w:val="00136717"/>
    <w:rsid w:val="001378F1"/>
    <w:rsid w:val="001400C9"/>
    <w:rsid w:val="00140C53"/>
    <w:rsid w:val="00141182"/>
    <w:rsid w:val="00141519"/>
    <w:rsid w:val="001418BE"/>
    <w:rsid w:val="00142B32"/>
    <w:rsid w:val="00142BCC"/>
    <w:rsid w:val="00142C82"/>
    <w:rsid w:val="00142E4E"/>
    <w:rsid w:val="00142F46"/>
    <w:rsid w:val="0014371C"/>
    <w:rsid w:val="00143A80"/>
    <w:rsid w:val="00144207"/>
    <w:rsid w:val="001444CA"/>
    <w:rsid w:val="0014466B"/>
    <w:rsid w:val="00144F25"/>
    <w:rsid w:val="001451A8"/>
    <w:rsid w:val="00145AEF"/>
    <w:rsid w:val="00145B58"/>
    <w:rsid w:val="00146AE2"/>
    <w:rsid w:val="001478A6"/>
    <w:rsid w:val="00147AB6"/>
    <w:rsid w:val="00147D71"/>
    <w:rsid w:val="00150A63"/>
    <w:rsid w:val="00150D98"/>
    <w:rsid w:val="0015103E"/>
    <w:rsid w:val="001510CC"/>
    <w:rsid w:val="001516C9"/>
    <w:rsid w:val="0015199F"/>
    <w:rsid w:val="00151DD0"/>
    <w:rsid w:val="00152D9D"/>
    <w:rsid w:val="0015358D"/>
    <w:rsid w:val="00153733"/>
    <w:rsid w:val="00153823"/>
    <w:rsid w:val="001539A2"/>
    <w:rsid w:val="00154569"/>
    <w:rsid w:val="00154901"/>
    <w:rsid w:val="00154A27"/>
    <w:rsid w:val="00154B3F"/>
    <w:rsid w:val="00154CAC"/>
    <w:rsid w:val="001554BD"/>
    <w:rsid w:val="001556C3"/>
    <w:rsid w:val="00155AFF"/>
    <w:rsid w:val="0015794F"/>
    <w:rsid w:val="00157E83"/>
    <w:rsid w:val="00160787"/>
    <w:rsid w:val="00160C05"/>
    <w:rsid w:val="00161665"/>
    <w:rsid w:val="001627FB"/>
    <w:rsid w:val="0016341E"/>
    <w:rsid w:val="001636F1"/>
    <w:rsid w:val="00163A3E"/>
    <w:rsid w:val="0016464A"/>
    <w:rsid w:val="0016493D"/>
    <w:rsid w:val="00164DC6"/>
    <w:rsid w:val="00165BB4"/>
    <w:rsid w:val="001667BF"/>
    <w:rsid w:val="0016772B"/>
    <w:rsid w:val="0016775F"/>
    <w:rsid w:val="00170A17"/>
    <w:rsid w:val="00170D2D"/>
    <w:rsid w:val="0017117F"/>
    <w:rsid w:val="00171227"/>
    <w:rsid w:val="00171447"/>
    <w:rsid w:val="0017211B"/>
    <w:rsid w:val="00172A07"/>
    <w:rsid w:val="00173096"/>
    <w:rsid w:val="001732E6"/>
    <w:rsid w:val="001749FB"/>
    <w:rsid w:val="00174C0D"/>
    <w:rsid w:val="0017645F"/>
    <w:rsid w:val="0018182F"/>
    <w:rsid w:val="0018288B"/>
    <w:rsid w:val="001828A9"/>
    <w:rsid w:val="00183AAC"/>
    <w:rsid w:val="00183D94"/>
    <w:rsid w:val="001847E1"/>
    <w:rsid w:val="00184853"/>
    <w:rsid w:val="00184F72"/>
    <w:rsid w:val="001853CF"/>
    <w:rsid w:val="00186777"/>
    <w:rsid w:val="00186849"/>
    <w:rsid w:val="00186870"/>
    <w:rsid w:val="00186AFC"/>
    <w:rsid w:val="00187546"/>
    <w:rsid w:val="0019005A"/>
    <w:rsid w:val="001904C9"/>
    <w:rsid w:val="00190F3B"/>
    <w:rsid w:val="00191E84"/>
    <w:rsid w:val="00192110"/>
    <w:rsid w:val="00192274"/>
    <w:rsid w:val="00192CDE"/>
    <w:rsid w:val="001935FE"/>
    <w:rsid w:val="00193614"/>
    <w:rsid w:val="00193DC4"/>
    <w:rsid w:val="001948A7"/>
    <w:rsid w:val="00194A1E"/>
    <w:rsid w:val="0019589A"/>
    <w:rsid w:val="00195BA5"/>
    <w:rsid w:val="00196108"/>
    <w:rsid w:val="001963D3"/>
    <w:rsid w:val="001963DF"/>
    <w:rsid w:val="0019676F"/>
    <w:rsid w:val="00196917"/>
    <w:rsid w:val="00197400"/>
    <w:rsid w:val="001979B5"/>
    <w:rsid w:val="00197A89"/>
    <w:rsid w:val="00197AFE"/>
    <w:rsid w:val="001A009E"/>
    <w:rsid w:val="001A05E4"/>
    <w:rsid w:val="001A0E67"/>
    <w:rsid w:val="001A17A9"/>
    <w:rsid w:val="001A1E9F"/>
    <w:rsid w:val="001A1FA5"/>
    <w:rsid w:val="001A21CA"/>
    <w:rsid w:val="001A3353"/>
    <w:rsid w:val="001A348D"/>
    <w:rsid w:val="001A35AD"/>
    <w:rsid w:val="001A381E"/>
    <w:rsid w:val="001A3ACA"/>
    <w:rsid w:val="001A4A23"/>
    <w:rsid w:val="001A5ED8"/>
    <w:rsid w:val="001A67D1"/>
    <w:rsid w:val="001A6A1C"/>
    <w:rsid w:val="001B04C1"/>
    <w:rsid w:val="001B096E"/>
    <w:rsid w:val="001B0E05"/>
    <w:rsid w:val="001B15B3"/>
    <w:rsid w:val="001B1702"/>
    <w:rsid w:val="001B27F4"/>
    <w:rsid w:val="001B2DC7"/>
    <w:rsid w:val="001B39E3"/>
    <w:rsid w:val="001B3E46"/>
    <w:rsid w:val="001B3EB0"/>
    <w:rsid w:val="001B4F91"/>
    <w:rsid w:val="001B530F"/>
    <w:rsid w:val="001B57CF"/>
    <w:rsid w:val="001B6960"/>
    <w:rsid w:val="001B788D"/>
    <w:rsid w:val="001B7C17"/>
    <w:rsid w:val="001C01AE"/>
    <w:rsid w:val="001C08C6"/>
    <w:rsid w:val="001C12EE"/>
    <w:rsid w:val="001C13EA"/>
    <w:rsid w:val="001C151C"/>
    <w:rsid w:val="001C15B3"/>
    <w:rsid w:val="001C16DA"/>
    <w:rsid w:val="001C1916"/>
    <w:rsid w:val="001C1A71"/>
    <w:rsid w:val="001C1B05"/>
    <w:rsid w:val="001C1E39"/>
    <w:rsid w:val="001C1F20"/>
    <w:rsid w:val="001C2140"/>
    <w:rsid w:val="001C2792"/>
    <w:rsid w:val="001C283C"/>
    <w:rsid w:val="001C2937"/>
    <w:rsid w:val="001C2B65"/>
    <w:rsid w:val="001C2FD2"/>
    <w:rsid w:val="001C3399"/>
    <w:rsid w:val="001C3A52"/>
    <w:rsid w:val="001C3DCC"/>
    <w:rsid w:val="001C431B"/>
    <w:rsid w:val="001C461F"/>
    <w:rsid w:val="001C5307"/>
    <w:rsid w:val="001C545B"/>
    <w:rsid w:val="001C6291"/>
    <w:rsid w:val="001C699B"/>
    <w:rsid w:val="001C7125"/>
    <w:rsid w:val="001D07BD"/>
    <w:rsid w:val="001D0AFF"/>
    <w:rsid w:val="001D11E7"/>
    <w:rsid w:val="001D15C7"/>
    <w:rsid w:val="001D19EE"/>
    <w:rsid w:val="001D267A"/>
    <w:rsid w:val="001D2E17"/>
    <w:rsid w:val="001D544C"/>
    <w:rsid w:val="001D5E29"/>
    <w:rsid w:val="001D5F0E"/>
    <w:rsid w:val="001D638C"/>
    <w:rsid w:val="001D656D"/>
    <w:rsid w:val="001D6C1D"/>
    <w:rsid w:val="001D6F31"/>
    <w:rsid w:val="001D7D97"/>
    <w:rsid w:val="001E0D61"/>
    <w:rsid w:val="001E1259"/>
    <w:rsid w:val="001E1E2B"/>
    <w:rsid w:val="001E1ED3"/>
    <w:rsid w:val="001E282F"/>
    <w:rsid w:val="001E286D"/>
    <w:rsid w:val="001E2D45"/>
    <w:rsid w:val="001E3132"/>
    <w:rsid w:val="001E3418"/>
    <w:rsid w:val="001E35F1"/>
    <w:rsid w:val="001E3BAC"/>
    <w:rsid w:val="001E3DCA"/>
    <w:rsid w:val="001E4003"/>
    <w:rsid w:val="001E46FC"/>
    <w:rsid w:val="001E4853"/>
    <w:rsid w:val="001E4BDE"/>
    <w:rsid w:val="001E4C5A"/>
    <w:rsid w:val="001E4F6E"/>
    <w:rsid w:val="001E5397"/>
    <w:rsid w:val="001E55D3"/>
    <w:rsid w:val="001E591A"/>
    <w:rsid w:val="001E602F"/>
    <w:rsid w:val="001E6929"/>
    <w:rsid w:val="001E6AE4"/>
    <w:rsid w:val="001F1B1C"/>
    <w:rsid w:val="001F1B5D"/>
    <w:rsid w:val="001F1DCC"/>
    <w:rsid w:val="001F226B"/>
    <w:rsid w:val="001F2F2E"/>
    <w:rsid w:val="001F3822"/>
    <w:rsid w:val="001F38C7"/>
    <w:rsid w:val="001F4E3E"/>
    <w:rsid w:val="001F5577"/>
    <w:rsid w:val="001F76E2"/>
    <w:rsid w:val="001F791D"/>
    <w:rsid w:val="001F7B86"/>
    <w:rsid w:val="001F7CBA"/>
    <w:rsid w:val="00200FF7"/>
    <w:rsid w:val="0020240A"/>
    <w:rsid w:val="002027A7"/>
    <w:rsid w:val="00202D60"/>
    <w:rsid w:val="00203CD7"/>
    <w:rsid w:val="00203CDA"/>
    <w:rsid w:val="00203D21"/>
    <w:rsid w:val="0020438A"/>
    <w:rsid w:val="00204735"/>
    <w:rsid w:val="00204CD6"/>
    <w:rsid w:val="00204E0C"/>
    <w:rsid w:val="00204EB5"/>
    <w:rsid w:val="00205130"/>
    <w:rsid w:val="002052B8"/>
    <w:rsid w:val="002052E5"/>
    <w:rsid w:val="002052FF"/>
    <w:rsid w:val="00205BFC"/>
    <w:rsid w:val="002061C8"/>
    <w:rsid w:val="00206AF5"/>
    <w:rsid w:val="0020721E"/>
    <w:rsid w:val="002074AE"/>
    <w:rsid w:val="00207851"/>
    <w:rsid w:val="002103DC"/>
    <w:rsid w:val="002111AE"/>
    <w:rsid w:val="00211758"/>
    <w:rsid w:val="00211B3C"/>
    <w:rsid w:val="002124C6"/>
    <w:rsid w:val="00212868"/>
    <w:rsid w:val="0021287C"/>
    <w:rsid w:val="00212D99"/>
    <w:rsid w:val="00212FCF"/>
    <w:rsid w:val="002130B5"/>
    <w:rsid w:val="002131C1"/>
    <w:rsid w:val="00213B09"/>
    <w:rsid w:val="00213D83"/>
    <w:rsid w:val="0021416B"/>
    <w:rsid w:val="00214203"/>
    <w:rsid w:val="002143F2"/>
    <w:rsid w:val="002152A9"/>
    <w:rsid w:val="0021628A"/>
    <w:rsid w:val="00216906"/>
    <w:rsid w:val="00217626"/>
    <w:rsid w:val="0021764F"/>
    <w:rsid w:val="00217753"/>
    <w:rsid w:val="00217FA9"/>
    <w:rsid w:val="002202A1"/>
    <w:rsid w:val="00220305"/>
    <w:rsid w:val="00220680"/>
    <w:rsid w:val="00220D0B"/>
    <w:rsid w:val="00220DDC"/>
    <w:rsid w:val="00220EBB"/>
    <w:rsid w:val="002210B4"/>
    <w:rsid w:val="00221605"/>
    <w:rsid w:val="00221E8E"/>
    <w:rsid w:val="0022218E"/>
    <w:rsid w:val="00222B58"/>
    <w:rsid w:val="00223866"/>
    <w:rsid w:val="00224523"/>
    <w:rsid w:val="00224C4B"/>
    <w:rsid w:val="00224C50"/>
    <w:rsid w:val="002250F3"/>
    <w:rsid w:val="00225269"/>
    <w:rsid w:val="0022583F"/>
    <w:rsid w:val="002265EE"/>
    <w:rsid w:val="002275FF"/>
    <w:rsid w:val="00230490"/>
    <w:rsid w:val="002307E5"/>
    <w:rsid w:val="00230825"/>
    <w:rsid w:val="0023090B"/>
    <w:rsid w:val="002319E6"/>
    <w:rsid w:val="00232509"/>
    <w:rsid w:val="002327DB"/>
    <w:rsid w:val="00232D63"/>
    <w:rsid w:val="00232E7C"/>
    <w:rsid w:val="00232FD3"/>
    <w:rsid w:val="002332C4"/>
    <w:rsid w:val="00234E5D"/>
    <w:rsid w:val="00235210"/>
    <w:rsid w:val="0023528C"/>
    <w:rsid w:val="002356C8"/>
    <w:rsid w:val="00236110"/>
    <w:rsid w:val="00237104"/>
    <w:rsid w:val="0023783F"/>
    <w:rsid w:val="002402B4"/>
    <w:rsid w:val="00240745"/>
    <w:rsid w:val="00240B60"/>
    <w:rsid w:val="0024144D"/>
    <w:rsid w:val="00242A02"/>
    <w:rsid w:val="00242B64"/>
    <w:rsid w:val="00243353"/>
    <w:rsid w:val="0024337E"/>
    <w:rsid w:val="002433EE"/>
    <w:rsid w:val="0024343F"/>
    <w:rsid w:val="00243CD8"/>
    <w:rsid w:val="0024420C"/>
    <w:rsid w:val="00245350"/>
    <w:rsid w:val="002456C0"/>
    <w:rsid w:val="00245D69"/>
    <w:rsid w:val="002467E3"/>
    <w:rsid w:val="00247003"/>
    <w:rsid w:val="00247BC1"/>
    <w:rsid w:val="002500B9"/>
    <w:rsid w:val="002513B0"/>
    <w:rsid w:val="002516D0"/>
    <w:rsid w:val="00252E3F"/>
    <w:rsid w:val="00253154"/>
    <w:rsid w:val="002532BD"/>
    <w:rsid w:val="002535D5"/>
    <w:rsid w:val="00253A5F"/>
    <w:rsid w:val="0025410D"/>
    <w:rsid w:val="0025410F"/>
    <w:rsid w:val="00254D7B"/>
    <w:rsid w:val="002556DA"/>
    <w:rsid w:val="0025663E"/>
    <w:rsid w:val="00256A2D"/>
    <w:rsid w:val="00256A41"/>
    <w:rsid w:val="00256B21"/>
    <w:rsid w:val="00256C4D"/>
    <w:rsid w:val="00257CA5"/>
    <w:rsid w:val="002602C0"/>
    <w:rsid w:val="00260E1C"/>
    <w:rsid w:val="00260E6B"/>
    <w:rsid w:val="002621CB"/>
    <w:rsid w:val="00264574"/>
    <w:rsid w:val="00264870"/>
    <w:rsid w:val="00264EA2"/>
    <w:rsid w:val="00264FF7"/>
    <w:rsid w:val="0026523B"/>
    <w:rsid w:val="00265564"/>
    <w:rsid w:val="00265850"/>
    <w:rsid w:val="00265B39"/>
    <w:rsid w:val="00266267"/>
    <w:rsid w:val="00266323"/>
    <w:rsid w:val="00267084"/>
    <w:rsid w:val="00267AF6"/>
    <w:rsid w:val="00267E51"/>
    <w:rsid w:val="00270368"/>
    <w:rsid w:val="00270D57"/>
    <w:rsid w:val="00270EA2"/>
    <w:rsid w:val="002715AA"/>
    <w:rsid w:val="0027160B"/>
    <w:rsid w:val="002719FF"/>
    <w:rsid w:val="00271A01"/>
    <w:rsid w:val="00272059"/>
    <w:rsid w:val="002720E6"/>
    <w:rsid w:val="002735AE"/>
    <w:rsid w:val="002736CB"/>
    <w:rsid w:val="00274070"/>
    <w:rsid w:val="002747FB"/>
    <w:rsid w:val="0027498B"/>
    <w:rsid w:val="00275173"/>
    <w:rsid w:val="00276BF3"/>
    <w:rsid w:val="00277A58"/>
    <w:rsid w:val="002804B3"/>
    <w:rsid w:val="00280AC8"/>
    <w:rsid w:val="00280BC2"/>
    <w:rsid w:val="00281158"/>
    <w:rsid w:val="0028253B"/>
    <w:rsid w:val="00282E0E"/>
    <w:rsid w:val="00282EFF"/>
    <w:rsid w:val="002834B2"/>
    <w:rsid w:val="00283B0B"/>
    <w:rsid w:val="002855E3"/>
    <w:rsid w:val="002857B6"/>
    <w:rsid w:val="0028584F"/>
    <w:rsid w:val="0028681F"/>
    <w:rsid w:val="00287743"/>
    <w:rsid w:val="002905D3"/>
    <w:rsid w:val="002907BD"/>
    <w:rsid w:val="002908E4"/>
    <w:rsid w:val="00290DC6"/>
    <w:rsid w:val="00291254"/>
    <w:rsid w:val="002914D7"/>
    <w:rsid w:val="0029164C"/>
    <w:rsid w:val="00292456"/>
    <w:rsid w:val="00292CA4"/>
    <w:rsid w:val="00292F47"/>
    <w:rsid w:val="00293B93"/>
    <w:rsid w:val="00293DBE"/>
    <w:rsid w:val="00293DF5"/>
    <w:rsid w:val="0029436A"/>
    <w:rsid w:val="00294429"/>
    <w:rsid w:val="00294EF6"/>
    <w:rsid w:val="00295551"/>
    <w:rsid w:val="00295CA7"/>
    <w:rsid w:val="002966B0"/>
    <w:rsid w:val="0029691A"/>
    <w:rsid w:val="002970DE"/>
    <w:rsid w:val="002975C5"/>
    <w:rsid w:val="00297D45"/>
    <w:rsid w:val="00297E0C"/>
    <w:rsid w:val="002A0551"/>
    <w:rsid w:val="002A154C"/>
    <w:rsid w:val="002A1B03"/>
    <w:rsid w:val="002A26A8"/>
    <w:rsid w:val="002A3429"/>
    <w:rsid w:val="002A4202"/>
    <w:rsid w:val="002A43C5"/>
    <w:rsid w:val="002A457A"/>
    <w:rsid w:val="002A4CE8"/>
    <w:rsid w:val="002A509D"/>
    <w:rsid w:val="002A552F"/>
    <w:rsid w:val="002A614B"/>
    <w:rsid w:val="002A649B"/>
    <w:rsid w:val="002A68A3"/>
    <w:rsid w:val="002A6A24"/>
    <w:rsid w:val="002A71C5"/>
    <w:rsid w:val="002A7D57"/>
    <w:rsid w:val="002B1255"/>
    <w:rsid w:val="002B181E"/>
    <w:rsid w:val="002B18B9"/>
    <w:rsid w:val="002B1B81"/>
    <w:rsid w:val="002B23DA"/>
    <w:rsid w:val="002B4318"/>
    <w:rsid w:val="002B4BE3"/>
    <w:rsid w:val="002B5797"/>
    <w:rsid w:val="002B6495"/>
    <w:rsid w:val="002B6B80"/>
    <w:rsid w:val="002B6DE9"/>
    <w:rsid w:val="002B7220"/>
    <w:rsid w:val="002B7A3F"/>
    <w:rsid w:val="002C0556"/>
    <w:rsid w:val="002C0D44"/>
    <w:rsid w:val="002C0F3B"/>
    <w:rsid w:val="002C10B1"/>
    <w:rsid w:val="002C2480"/>
    <w:rsid w:val="002C291F"/>
    <w:rsid w:val="002C2DBC"/>
    <w:rsid w:val="002C38DC"/>
    <w:rsid w:val="002C46EA"/>
    <w:rsid w:val="002C66B9"/>
    <w:rsid w:val="002C6BA4"/>
    <w:rsid w:val="002C7015"/>
    <w:rsid w:val="002D02F7"/>
    <w:rsid w:val="002D0ADC"/>
    <w:rsid w:val="002D0E47"/>
    <w:rsid w:val="002D1324"/>
    <w:rsid w:val="002D1B5B"/>
    <w:rsid w:val="002D24FE"/>
    <w:rsid w:val="002D2C4D"/>
    <w:rsid w:val="002D2CA5"/>
    <w:rsid w:val="002D377E"/>
    <w:rsid w:val="002D4EF3"/>
    <w:rsid w:val="002D505D"/>
    <w:rsid w:val="002D5617"/>
    <w:rsid w:val="002D6923"/>
    <w:rsid w:val="002D6D95"/>
    <w:rsid w:val="002D74B4"/>
    <w:rsid w:val="002E0528"/>
    <w:rsid w:val="002E07B7"/>
    <w:rsid w:val="002E237C"/>
    <w:rsid w:val="002E28E6"/>
    <w:rsid w:val="002E2FFC"/>
    <w:rsid w:val="002E3036"/>
    <w:rsid w:val="002E39E1"/>
    <w:rsid w:val="002E48D2"/>
    <w:rsid w:val="002E5696"/>
    <w:rsid w:val="002E599C"/>
    <w:rsid w:val="002E5A16"/>
    <w:rsid w:val="002E5E29"/>
    <w:rsid w:val="002E5F7D"/>
    <w:rsid w:val="002E6413"/>
    <w:rsid w:val="002E6D88"/>
    <w:rsid w:val="002E6F1F"/>
    <w:rsid w:val="002E74C5"/>
    <w:rsid w:val="002F0AF0"/>
    <w:rsid w:val="002F0D1D"/>
    <w:rsid w:val="002F0F61"/>
    <w:rsid w:val="002F1549"/>
    <w:rsid w:val="002F1A33"/>
    <w:rsid w:val="002F2960"/>
    <w:rsid w:val="002F2E49"/>
    <w:rsid w:val="002F3116"/>
    <w:rsid w:val="002F391D"/>
    <w:rsid w:val="002F3D7B"/>
    <w:rsid w:val="002F3FE7"/>
    <w:rsid w:val="002F4B6F"/>
    <w:rsid w:val="002F4F7D"/>
    <w:rsid w:val="002F53F0"/>
    <w:rsid w:val="002F5A03"/>
    <w:rsid w:val="002F6837"/>
    <w:rsid w:val="002F6CB3"/>
    <w:rsid w:val="002F6D15"/>
    <w:rsid w:val="002F74D2"/>
    <w:rsid w:val="002F7E6F"/>
    <w:rsid w:val="0030095A"/>
    <w:rsid w:val="00300ABF"/>
    <w:rsid w:val="00301B41"/>
    <w:rsid w:val="00302802"/>
    <w:rsid w:val="0030289A"/>
    <w:rsid w:val="00302E38"/>
    <w:rsid w:val="00302F4A"/>
    <w:rsid w:val="0030347E"/>
    <w:rsid w:val="00303587"/>
    <w:rsid w:val="00303CBF"/>
    <w:rsid w:val="00304334"/>
    <w:rsid w:val="00304A0B"/>
    <w:rsid w:val="00305A40"/>
    <w:rsid w:val="00305B92"/>
    <w:rsid w:val="003065C7"/>
    <w:rsid w:val="00306EA4"/>
    <w:rsid w:val="00307CD6"/>
    <w:rsid w:val="00307D39"/>
    <w:rsid w:val="00310720"/>
    <w:rsid w:val="00310986"/>
    <w:rsid w:val="003112CA"/>
    <w:rsid w:val="00311F11"/>
    <w:rsid w:val="00312075"/>
    <w:rsid w:val="003128B5"/>
    <w:rsid w:val="0031292B"/>
    <w:rsid w:val="00312F5B"/>
    <w:rsid w:val="00314ACA"/>
    <w:rsid w:val="0031620B"/>
    <w:rsid w:val="003168B5"/>
    <w:rsid w:val="00317019"/>
    <w:rsid w:val="00317B75"/>
    <w:rsid w:val="00320240"/>
    <w:rsid w:val="00320999"/>
    <w:rsid w:val="00321272"/>
    <w:rsid w:val="0032193B"/>
    <w:rsid w:val="003219CC"/>
    <w:rsid w:val="00321BBA"/>
    <w:rsid w:val="00322573"/>
    <w:rsid w:val="003227DD"/>
    <w:rsid w:val="00322E60"/>
    <w:rsid w:val="00323326"/>
    <w:rsid w:val="003234C1"/>
    <w:rsid w:val="00323A39"/>
    <w:rsid w:val="00324741"/>
    <w:rsid w:val="00324C0C"/>
    <w:rsid w:val="00325195"/>
    <w:rsid w:val="0032557C"/>
    <w:rsid w:val="00325DE2"/>
    <w:rsid w:val="0032771C"/>
    <w:rsid w:val="00327ABF"/>
    <w:rsid w:val="00327CC1"/>
    <w:rsid w:val="00327FA3"/>
    <w:rsid w:val="00330A74"/>
    <w:rsid w:val="00330AB9"/>
    <w:rsid w:val="003312DC"/>
    <w:rsid w:val="003318FD"/>
    <w:rsid w:val="00331D78"/>
    <w:rsid w:val="003338A7"/>
    <w:rsid w:val="00334693"/>
    <w:rsid w:val="00334B7C"/>
    <w:rsid w:val="00334BC0"/>
    <w:rsid w:val="00335339"/>
    <w:rsid w:val="003354A8"/>
    <w:rsid w:val="00335877"/>
    <w:rsid w:val="0033596B"/>
    <w:rsid w:val="00335B4F"/>
    <w:rsid w:val="00340720"/>
    <w:rsid w:val="00340E40"/>
    <w:rsid w:val="003414A4"/>
    <w:rsid w:val="0034178D"/>
    <w:rsid w:val="0034273B"/>
    <w:rsid w:val="00342A78"/>
    <w:rsid w:val="003434F7"/>
    <w:rsid w:val="00343C1B"/>
    <w:rsid w:val="00343E8C"/>
    <w:rsid w:val="00346477"/>
    <w:rsid w:val="00346B4D"/>
    <w:rsid w:val="00347BC4"/>
    <w:rsid w:val="003500BE"/>
    <w:rsid w:val="00350156"/>
    <w:rsid w:val="0035029C"/>
    <w:rsid w:val="003504BF"/>
    <w:rsid w:val="00350B85"/>
    <w:rsid w:val="00350D75"/>
    <w:rsid w:val="0035216D"/>
    <w:rsid w:val="003532D3"/>
    <w:rsid w:val="0035356F"/>
    <w:rsid w:val="00353693"/>
    <w:rsid w:val="00354659"/>
    <w:rsid w:val="00354EB2"/>
    <w:rsid w:val="003552CF"/>
    <w:rsid w:val="0035759B"/>
    <w:rsid w:val="00357EAF"/>
    <w:rsid w:val="00357EC3"/>
    <w:rsid w:val="00360022"/>
    <w:rsid w:val="00360423"/>
    <w:rsid w:val="00360558"/>
    <w:rsid w:val="00360B3E"/>
    <w:rsid w:val="00360F78"/>
    <w:rsid w:val="00361085"/>
    <w:rsid w:val="003610C7"/>
    <w:rsid w:val="0036199A"/>
    <w:rsid w:val="00361DC5"/>
    <w:rsid w:val="00362291"/>
    <w:rsid w:val="00362491"/>
    <w:rsid w:val="00362717"/>
    <w:rsid w:val="00362F9D"/>
    <w:rsid w:val="00363480"/>
    <w:rsid w:val="0036350F"/>
    <w:rsid w:val="0036364E"/>
    <w:rsid w:val="0036374D"/>
    <w:rsid w:val="00363A76"/>
    <w:rsid w:val="003640B9"/>
    <w:rsid w:val="003647E5"/>
    <w:rsid w:val="00364B92"/>
    <w:rsid w:val="00364EB7"/>
    <w:rsid w:val="00365120"/>
    <w:rsid w:val="00365432"/>
    <w:rsid w:val="003658A9"/>
    <w:rsid w:val="00365E14"/>
    <w:rsid w:val="00366895"/>
    <w:rsid w:val="00366DB5"/>
    <w:rsid w:val="00366FC9"/>
    <w:rsid w:val="00370557"/>
    <w:rsid w:val="0037079A"/>
    <w:rsid w:val="0037090A"/>
    <w:rsid w:val="00370A0E"/>
    <w:rsid w:val="003720A6"/>
    <w:rsid w:val="0037299B"/>
    <w:rsid w:val="00372A1B"/>
    <w:rsid w:val="00372A6D"/>
    <w:rsid w:val="00372E49"/>
    <w:rsid w:val="00373BB9"/>
    <w:rsid w:val="00374645"/>
    <w:rsid w:val="0037549C"/>
    <w:rsid w:val="0037593E"/>
    <w:rsid w:val="00375BA1"/>
    <w:rsid w:val="00375FAE"/>
    <w:rsid w:val="003770E6"/>
    <w:rsid w:val="00377965"/>
    <w:rsid w:val="00377B1F"/>
    <w:rsid w:val="00377EE3"/>
    <w:rsid w:val="00381657"/>
    <w:rsid w:val="003818E5"/>
    <w:rsid w:val="00381AF4"/>
    <w:rsid w:val="00381B47"/>
    <w:rsid w:val="00381BF2"/>
    <w:rsid w:val="00381C27"/>
    <w:rsid w:val="0038231B"/>
    <w:rsid w:val="00382698"/>
    <w:rsid w:val="003845C2"/>
    <w:rsid w:val="00384826"/>
    <w:rsid w:val="003851E4"/>
    <w:rsid w:val="00385B65"/>
    <w:rsid w:val="0038659D"/>
    <w:rsid w:val="00386E25"/>
    <w:rsid w:val="0038769D"/>
    <w:rsid w:val="003901A4"/>
    <w:rsid w:val="00390372"/>
    <w:rsid w:val="00390A84"/>
    <w:rsid w:val="0039160C"/>
    <w:rsid w:val="00391A52"/>
    <w:rsid w:val="00391AE8"/>
    <w:rsid w:val="00391B19"/>
    <w:rsid w:val="00392435"/>
    <w:rsid w:val="003927FF"/>
    <w:rsid w:val="003928D8"/>
    <w:rsid w:val="00392BF8"/>
    <w:rsid w:val="00393F99"/>
    <w:rsid w:val="003943C0"/>
    <w:rsid w:val="00394899"/>
    <w:rsid w:val="00394B72"/>
    <w:rsid w:val="00394BAC"/>
    <w:rsid w:val="00394E9B"/>
    <w:rsid w:val="003950BB"/>
    <w:rsid w:val="00395304"/>
    <w:rsid w:val="00395518"/>
    <w:rsid w:val="003958D9"/>
    <w:rsid w:val="003959C8"/>
    <w:rsid w:val="00395D61"/>
    <w:rsid w:val="00396763"/>
    <w:rsid w:val="00396C24"/>
    <w:rsid w:val="00396EAA"/>
    <w:rsid w:val="0039746D"/>
    <w:rsid w:val="003A06BA"/>
    <w:rsid w:val="003A0ECF"/>
    <w:rsid w:val="003A1588"/>
    <w:rsid w:val="003A1C42"/>
    <w:rsid w:val="003A25C5"/>
    <w:rsid w:val="003A2715"/>
    <w:rsid w:val="003A36FE"/>
    <w:rsid w:val="003A3A49"/>
    <w:rsid w:val="003A40FB"/>
    <w:rsid w:val="003A41AE"/>
    <w:rsid w:val="003A45BE"/>
    <w:rsid w:val="003A520A"/>
    <w:rsid w:val="003A5C85"/>
    <w:rsid w:val="003A606B"/>
    <w:rsid w:val="003A622A"/>
    <w:rsid w:val="003A64A8"/>
    <w:rsid w:val="003A76E9"/>
    <w:rsid w:val="003A78CC"/>
    <w:rsid w:val="003A7FFE"/>
    <w:rsid w:val="003B058C"/>
    <w:rsid w:val="003B0644"/>
    <w:rsid w:val="003B0706"/>
    <w:rsid w:val="003B0806"/>
    <w:rsid w:val="003B087D"/>
    <w:rsid w:val="003B1626"/>
    <w:rsid w:val="003B1FA5"/>
    <w:rsid w:val="003B28C6"/>
    <w:rsid w:val="003B2F04"/>
    <w:rsid w:val="003B30DA"/>
    <w:rsid w:val="003B30E0"/>
    <w:rsid w:val="003B33AE"/>
    <w:rsid w:val="003B34BA"/>
    <w:rsid w:val="003B3963"/>
    <w:rsid w:val="003B4987"/>
    <w:rsid w:val="003B5754"/>
    <w:rsid w:val="003B5847"/>
    <w:rsid w:val="003B5F3D"/>
    <w:rsid w:val="003B5F67"/>
    <w:rsid w:val="003B604A"/>
    <w:rsid w:val="003B72C3"/>
    <w:rsid w:val="003B74D3"/>
    <w:rsid w:val="003B75C2"/>
    <w:rsid w:val="003C0351"/>
    <w:rsid w:val="003C064C"/>
    <w:rsid w:val="003C106A"/>
    <w:rsid w:val="003C12E2"/>
    <w:rsid w:val="003C170B"/>
    <w:rsid w:val="003C1869"/>
    <w:rsid w:val="003C1D0C"/>
    <w:rsid w:val="003C1EC1"/>
    <w:rsid w:val="003C1FFE"/>
    <w:rsid w:val="003C2AA5"/>
    <w:rsid w:val="003C32E4"/>
    <w:rsid w:val="003C383A"/>
    <w:rsid w:val="003C49B3"/>
    <w:rsid w:val="003C4D22"/>
    <w:rsid w:val="003C4D5B"/>
    <w:rsid w:val="003C6E90"/>
    <w:rsid w:val="003C700C"/>
    <w:rsid w:val="003D087E"/>
    <w:rsid w:val="003D10F1"/>
    <w:rsid w:val="003D17F7"/>
    <w:rsid w:val="003D2773"/>
    <w:rsid w:val="003D291B"/>
    <w:rsid w:val="003D2C15"/>
    <w:rsid w:val="003D3015"/>
    <w:rsid w:val="003D3293"/>
    <w:rsid w:val="003D3773"/>
    <w:rsid w:val="003D38BF"/>
    <w:rsid w:val="003D3BD3"/>
    <w:rsid w:val="003D49C6"/>
    <w:rsid w:val="003D4ACF"/>
    <w:rsid w:val="003D4D08"/>
    <w:rsid w:val="003D64F1"/>
    <w:rsid w:val="003D6882"/>
    <w:rsid w:val="003D6DC1"/>
    <w:rsid w:val="003D6F9B"/>
    <w:rsid w:val="003D7ECB"/>
    <w:rsid w:val="003E08F7"/>
    <w:rsid w:val="003E0FEE"/>
    <w:rsid w:val="003E11F3"/>
    <w:rsid w:val="003E15BA"/>
    <w:rsid w:val="003E1FEE"/>
    <w:rsid w:val="003E23DD"/>
    <w:rsid w:val="003E2A35"/>
    <w:rsid w:val="003E2EF6"/>
    <w:rsid w:val="003E37AD"/>
    <w:rsid w:val="003E3B48"/>
    <w:rsid w:val="003E4240"/>
    <w:rsid w:val="003E43F9"/>
    <w:rsid w:val="003E4E42"/>
    <w:rsid w:val="003E5230"/>
    <w:rsid w:val="003E59B7"/>
    <w:rsid w:val="003E60BB"/>
    <w:rsid w:val="003E619E"/>
    <w:rsid w:val="003E62A9"/>
    <w:rsid w:val="003E6E19"/>
    <w:rsid w:val="003E7094"/>
    <w:rsid w:val="003E70BE"/>
    <w:rsid w:val="003E7714"/>
    <w:rsid w:val="003E7F13"/>
    <w:rsid w:val="003F01A1"/>
    <w:rsid w:val="003F02B6"/>
    <w:rsid w:val="003F0A25"/>
    <w:rsid w:val="003F1248"/>
    <w:rsid w:val="003F1989"/>
    <w:rsid w:val="003F1F04"/>
    <w:rsid w:val="003F2D20"/>
    <w:rsid w:val="003F3D0B"/>
    <w:rsid w:val="003F5C5B"/>
    <w:rsid w:val="003F6651"/>
    <w:rsid w:val="003F6799"/>
    <w:rsid w:val="003F6FE7"/>
    <w:rsid w:val="003F70A1"/>
    <w:rsid w:val="003F70CA"/>
    <w:rsid w:val="003F72FA"/>
    <w:rsid w:val="003F736E"/>
    <w:rsid w:val="003F7A37"/>
    <w:rsid w:val="003F7B4F"/>
    <w:rsid w:val="0040066D"/>
    <w:rsid w:val="004011B1"/>
    <w:rsid w:val="0040126C"/>
    <w:rsid w:val="004028EA"/>
    <w:rsid w:val="00402BEC"/>
    <w:rsid w:val="00402C18"/>
    <w:rsid w:val="00404217"/>
    <w:rsid w:val="00405006"/>
    <w:rsid w:val="00405071"/>
    <w:rsid w:val="00405400"/>
    <w:rsid w:val="00405A80"/>
    <w:rsid w:val="00405F88"/>
    <w:rsid w:val="00406222"/>
    <w:rsid w:val="00406A90"/>
    <w:rsid w:val="00406CBD"/>
    <w:rsid w:val="004074EA"/>
    <w:rsid w:val="00407FA5"/>
    <w:rsid w:val="004107EC"/>
    <w:rsid w:val="00410BD4"/>
    <w:rsid w:val="00411FFF"/>
    <w:rsid w:val="004137A1"/>
    <w:rsid w:val="00414050"/>
    <w:rsid w:val="004140A7"/>
    <w:rsid w:val="004146F6"/>
    <w:rsid w:val="00414AD0"/>
    <w:rsid w:val="00414C11"/>
    <w:rsid w:val="00414FF5"/>
    <w:rsid w:val="00415315"/>
    <w:rsid w:val="00416177"/>
    <w:rsid w:val="004162E2"/>
    <w:rsid w:val="004170D0"/>
    <w:rsid w:val="0041730B"/>
    <w:rsid w:val="0042036B"/>
    <w:rsid w:val="00420690"/>
    <w:rsid w:val="00420E05"/>
    <w:rsid w:val="004217A2"/>
    <w:rsid w:val="00421840"/>
    <w:rsid w:val="0042196C"/>
    <w:rsid w:val="004220A6"/>
    <w:rsid w:val="004221AF"/>
    <w:rsid w:val="00422616"/>
    <w:rsid w:val="004233F7"/>
    <w:rsid w:val="00423621"/>
    <w:rsid w:val="0042385E"/>
    <w:rsid w:val="00423BE0"/>
    <w:rsid w:val="00423C96"/>
    <w:rsid w:val="00423F33"/>
    <w:rsid w:val="00424160"/>
    <w:rsid w:val="004241BF"/>
    <w:rsid w:val="00424911"/>
    <w:rsid w:val="0042588B"/>
    <w:rsid w:val="004259D8"/>
    <w:rsid w:val="00425A8F"/>
    <w:rsid w:val="00426132"/>
    <w:rsid w:val="004261C1"/>
    <w:rsid w:val="0042638E"/>
    <w:rsid w:val="004272B9"/>
    <w:rsid w:val="00427C38"/>
    <w:rsid w:val="00427ECA"/>
    <w:rsid w:val="004301E9"/>
    <w:rsid w:val="004305B1"/>
    <w:rsid w:val="0043063B"/>
    <w:rsid w:val="00430D06"/>
    <w:rsid w:val="004317E4"/>
    <w:rsid w:val="00431990"/>
    <w:rsid w:val="004319F1"/>
    <w:rsid w:val="00431B0F"/>
    <w:rsid w:val="0043210A"/>
    <w:rsid w:val="004321C8"/>
    <w:rsid w:val="00432A85"/>
    <w:rsid w:val="00432CA9"/>
    <w:rsid w:val="00432E82"/>
    <w:rsid w:val="004332D3"/>
    <w:rsid w:val="004336DE"/>
    <w:rsid w:val="004339A4"/>
    <w:rsid w:val="00433BB7"/>
    <w:rsid w:val="00434264"/>
    <w:rsid w:val="004347E6"/>
    <w:rsid w:val="0043498A"/>
    <w:rsid w:val="00435A78"/>
    <w:rsid w:val="00436564"/>
    <w:rsid w:val="00436699"/>
    <w:rsid w:val="00437050"/>
    <w:rsid w:val="004372EF"/>
    <w:rsid w:val="004375A8"/>
    <w:rsid w:val="00437A8D"/>
    <w:rsid w:val="00437B67"/>
    <w:rsid w:val="004402A5"/>
    <w:rsid w:val="00440B8C"/>
    <w:rsid w:val="00440C08"/>
    <w:rsid w:val="004416BD"/>
    <w:rsid w:val="004421E4"/>
    <w:rsid w:val="004425F8"/>
    <w:rsid w:val="00442A6F"/>
    <w:rsid w:val="00443838"/>
    <w:rsid w:val="00443BE8"/>
    <w:rsid w:val="0044449B"/>
    <w:rsid w:val="00445888"/>
    <w:rsid w:val="00445FE6"/>
    <w:rsid w:val="004462BF"/>
    <w:rsid w:val="00446F1C"/>
    <w:rsid w:val="00447516"/>
    <w:rsid w:val="004500C8"/>
    <w:rsid w:val="00450363"/>
    <w:rsid w:val="00450418"/>
    <w:rsid w:val="004506C9"/>
    <w:rsid w:val="00450A68"/>
    <w:rsid w:val="00450CE9"/>
    <w:rsid w:val="004520D6"/>
    <w:rsid w:val="00452668"/>
    <w:rsid w:val="00453187"/>
    <w:rsid w:val="00453BA1"/>
    <w:rsid w:val="00453DAC"/>
    <w:rsid w:val="004551B2"/>
    <w:rsid w:val="0046090D"/>
    <w:rsid w:val="00460921"/>
    <w:rsid w:val="00460B31"/>
    <w:rsid w:val="00461B5F"/>
    <w:rsid w:val="00461B75"/>
    <w:rsid w:val="00461E98"/>
    <w:rsid w:val="004620BC"/>
    <w:rsid w:val="004620EA"/>
    <w:rsid w:val="0046292A"/>
    <w:rsid w:val="00462B24"/>
    <w:rsid w:val="004637AD"/>
    <w:rsid w:val="00463800"/>
    <w:rsid w:val="00463A5C"/>
    <w:rsid w:val="00463DE6"/>
    <w:rsid w:val="00464042"/>
    <w:rsid w:val="0046429C"/>
    <w:rsid w:val="00464586"/>
    <w:rsid w:val="004659A1"/>
    <w:rsid w:val="00465C35"/>
    <w:rsid w:val="00465F03"/>
    <w:rsid w:val="00466806"/>
    <w:rsid w:val="00466907"/>
    <w:rsid w:val="00467B51"/>
    <w:rsid w:val="0047062E"/>
    <w:rsid w:val="00472531"/>
    <w:rsid w:val="00472ACF"/>
    <w:rsid w:val="00472FB4"/>
    <w:rsid w:val="00474112"/>
    <w:rsid w:val="004748E3"/>
    <w:rsid w:val="00474E50"/>
    <w:rsid w:val="004752DB"/>
    <w:rsid w:val="00475366"/>
    <w:rsid w:val="0047652C"/>
    <w:rsid w:val="004766E3"/>
    <w:rsid w:val="0047726B"/>
    <w:rsid w:val="00477A13"/>
    <w:rsid w:val="00477AC0"/>
    <w:rsid w:val="004802C6"/>
    <w:rsid w:val="00480823"/>
    <w:rsid w:val="004809DF"/>
    <w:rsid w:val="00480D2C"/>
    <w:rsid w:val="00481370"/>
    <w:rsid w:val="004816A0"/>
    <w:rsid w:val="00481CAC"/>
    <w:rsid w:val="00481F1C"/>
    <w:rsid w:val="004828D4"/>
    <w:rsid w:val="004829F1"/>
    <w:rsid w:val="0048305D"/>
    <w:rsid w:val="0048331C"/>
    <w:rsid w:val="004844EC"/>
    <w:rsid w:val="00484559"/>
    <w:rsid w:val="004845A7"/>
    <w:rsid w:val="0048478B"/>
    <w:rsid w:val="00484C47"/>
    <w:rsid w:val="00484F99"/>
    <w:rsid w:val="00485A36"/>
    <w:rsid w:val="00485A72"/>
    <w:rsid w:val="00485D44"/>
    <w:rsid w:val="00485FBB"/>
    <w:rsid w:val="004862FE"/>
    <w:rsid w:val="004865C5"/>
    <w:rsid w:val="00487055"/>
    <w:rsid w:val="00487A30"/>
    <w:rsid w:val="00487F1C"/>
    <w:rsid w:val="00487F7D"/>
    <w:rsid w:val="00490036"/>
    <w:rsid w:val="00490292"/>
    <w:rsid w:val="004902AE"/>
    <w:rsid w:val="004904BE"/>
    <w:rsid w:val="00490867"/>
    <w:rsid w:val="00490A12"/>
    <w:rsid w:val="00490AA7"/>
    <w:rsid w:val="00490B49"/>
    <w:rsid w:val="0049147A"/>
    <w:rsid w:val="004918C6"/>
    <w:rsid w:val="00491BF3"/>
    <w:rsid w:val="004922D0"/>
    <w:rsid w:val="00493160"/>
    <w:rsid w:val="00493708"/>
    <w:rsid w:val="0049438A"/>
    <w:rsid w:val="0049473F"/>
    <w:rsid w:val="0049517A"/>
    <w:rsid w:val="004954DD"/>
    <w:rsid w:val="0049597E"/>
    <w:rsid w:val="00495D87"/>
    <w:rsid w:val="0049611C"/>
    <w:rsid w:val="004962B5"/>
    <w:rsid w:val="00497120"/>
    <w:rsid w:val="00497867"/>
    <w:rsid w:val="00497B2B"/>
    <w:rsid w:val="004A048C"/>
    <w:rsid w:val="004A04D8"/>
    <w:rsid w:val="004A0BAF"/>
    <w:rsid w:val="004A14FF"/>
    <w:rsid w:val="004A1FC9"/>
    <w:rsid w:val="004A364F"/>
    <w:rsid w:val="004A3953"/>
    <w:rsid w:val="004A3B51"/>
    <w:rsid w:val="004A3D63"/>
    <w:rsid w:val="004A3D86"/>
    <w:rsid w:val="004A3FDE"/>
    <w:rsid w:val="004A46F5"/>
    <w:rsid w:val="004A49CA"/>
    <w:rsid w:val="004A4C39"/>
    <w:rsid w:val="004A4EAD"/>
    <w:rsid w:val="004A4F8D"/>
    <w:rsid w:val="004A5256"/>
    <w:rsid w:val="004A631A"/>
    <w:rsid w:val="004A6456"/>
    <w:rsid w:val="004A64A8"/>
    <w:rsid w:val="004A6A0A"/>
    <w:rsid w:val="004A7256"/>
    <w:rsid w:val="004A75B0"/>
    <w:rsid w:val="004A77DA"/>
    <w:rsid w:val="004A7E84"/>
    <w:rsid w:val="004B046E"/>
    <w:rsid w:val="004B0F9E"/>
    <w:rsid w:val="004B18D0"/>
    <w:rsid w:val="004B1E0F"/>
    <w:rsid w:val="004B214E"/>
    <w:rsid w:val="004B2153"/>
    <w:rsid w:val="004B2A90"/>
    <w:rsid w:val="004B30D6"/>
    <w:rsid w:val="004B30FC"/>
    <w:rsid w:val="004B3284"/>
    <w:rsid w:val="004B3C18"/>
    <w:rsid w:val="004B416D"/>
    <w:rsid w:val="004B450E"/>
    <w:rsid w:val="004B5A6C"/>
    <w:rsid w:val="004B5B09"/>
    <w:rsid w:val="004B5BB2"/>
    <w:rsid w:val="004B5E7D"/>
    <w:rsid w:val="004B671C"/>
    <w:rsid w:val="004B6D51"/>
    <w:rsid w:val="004B6E78"/>
    <w:rsid w:val="004C0907"/>
    <w:rsid w:val="004C1053"/>
    <w:rsid w:val="004C13C9"/>
    <w:rsid w:val="004C1C31"/>
    <w:rsid w:val="004C29F0"/>
    <w:rsid w:val="004C38C7"/>
    <w:rsid w:val="004C4682"/>
    <w:rsid w:val="004C5118"/>
    <w:rsid w:val="004C5CEC"/>
    <w:rsid w:val="004C5DE9"/>
    <w:rsid w:val="004C6CA5"/>
    <w:rsid w:val="004C6D21"/>
    <w:rsid w:val="004C6DB0"/>
    <w:rsid w:val="004C70A9"/>
    <w:rsid w:val="004C7348"/>
    <w:rsid w:val="004C772F"/>
    <w:rsid w:val="004D03BF"/>
    <w:rsid w:val="004D0535"/>
    <w:rsid w:val="004D05E0"/>
    <w:rsid w:val="004D0DF4"/>
    <w:rsid w:val="004D0E6A"/>
    <w:rsid w:val="004D135A"/>
    <w:rsid w:val="004D14DD"/>
    <w:rsid w:val="004D1CDA"/>
    <w:rsid w:val="004D2601"/>
    <w:rsid w:val="004D26F5"/>
    <w:rsid w:val="004D2EFF"/>
    <w:rsid w:val="004D3D4E"/>
    <w:rsid w:val="004D445F"/>
    <w:rsid w:val="004D4BD4"/>
    <w:rsid w:val="004D5248"/>
    <w:rsid w:val="004D5429"/>
    <w:rsid w:val="004D5501"/>
    <w:rsid w:val="004D634A"/>
    <w:rsid w:val="004D6C89"/>
    <w:rsid w:val="004D7400"/>
    <w:rsid w:val="004D7467"/>
    <w:rsid w:val="004D7715"/>
    <w:rsid w:val="004E1551"/>
    <w:rsid w:val="004E18F5"/>
    <w:rsid w:val="004E20C2"/>
    <w:rsid w:val="004E2175"/>
    <w:rsid w:val="004E2333"/>
    <w:rsid w:val="004E2430"/>
    <w:rsid w:val="004E28A4"/>
    <w:rsid w:val="004E2DD0"/>
    <w:rsid w:val="004E3742"/>
    <w:rsid w:val="004E3949"/>
    <w:rsid w:val="004E3E36"/>
    <w:rsid w:val="004E3F99"/>
    <w:rsid w:val="004E4002"/>
    <w:rsid w:val="004E4506"/>
    <w:rsid w:val="004E4782"/>
    <w:rsid w:val="004E49DF"/>
    <w:rsid w:val="004E4DD7"/>
    <w:rsid w:val="004E50B4"/>
    <w:rsid w:val="004E538F"/>
    <w:rsid w:val="004E5A19"/>
    <w:rsid w:val="004E6E0E"/>
    <w:rsid w:val="004F00BA"/>
    <w:rsid w:val="004F171E"/>
    <w:rsid w:val="004F1E6C"/>
    <w:rsid w:val="004F2052"/>
    <w:rsid w:val="004F2DB4"/>
    <w:rsid w:val="004F319D"/>
    <w:rsid w:val="004F322B"/>
    <w:rsid w:val="004F3423"/>
    <w:rsid w:val="004F37E3"/>
    <w:rsid w:val="004F42D5"/>
    <w:rsid w:val="004F4941"/>
    <w:rsid w:val="004F4B59"/>
    <w:rsid w:val="004F592A"/>
    <w:rsid w:val="004F68BE"/>
    <w:rsid w:val="004F6EBE"/>
    <w:rsid w:val="004F6F64"/>
    <w:rsid w:val="004F7137"/>
    <w:rsid w:val="004F7364"/>
    <w:rsid w:val="00500322"/>
    <w:rsid w:val="00500C27"/>
    <w:rsid w:val="00501B4C"/>
    <w:rsid w:val="00501B56"/>
    <w:rsid w:val="00501D54"/>
    <w:rsid w:val="00502041"/>
    <w:rsid w:val="00502218"/>
    <w:rsid w:val="00502381"/>
    <w:rsid w:val="00502A7F"/>
    <w:rsid w:val="00502D6E"/>
    <w:rsid w:val="00503141"/>
    <w:rsid w:val="00503A4C"/>
    <w:rsid w:val="00504202"/>
    <w:rsid w:val="005046BD"/>
    <w:rsid w:val="0050488B"/>
    <w:rsid w:val="005050C6"/>
    <w:rsid w:val="0050545A"/>
    <w:rsid w:val="00505E0E"/>
    <w:rsid w:val="0050651C"/>
    <w:rsid w:val="005068F7"/>
    <w:rsid w:val="00506B6E"/>
    <w:rsid w:val="0051003E"/>
    <w:rsid w:val="005100B6"/>
    <w:rsid w:val="00510319"/>
    <w:rsid w:val="005107D4"/>
    <w:rsid w:val="00511417"/>
    <w:rsid w:val="00511E30"/>
    <w:rsid w:val="00512ED5"/>
    <w:rsid w:val="00512FC9"/>
    <w:rsid w:val="005130C6"/>
    <w:rsid w:val="00513A53"/>
    <w:rsid w:val="00513D55"/>
    <w:rsid w:val="00513D96"/>
    <w:rsid w:val="00513F17"/>
    <w:rsid w:val="00515583"/>
    <w:rsid w:val="00515655"/>
    <w:rsid w:val="00515C72"/>
    <w:rsid w:val="00515E17"/>
    <w:rsid w:val="0051632C"/>
    <w:rsid w:val="0051737A"/>
    <w:rsid w:val="0052084A"/>
    <w:rsid w:val="005208CF"/>
    <w:rsid w:val="00520FBD"/>
    <w:rsid w:val="00521002"/>
    <w:rsid w:val="0052138A"/>
    <w:rsid w:val="005214D9"/>
    <w:rsid w:val="00521D87"/>
    <w:rsid w:val="0052247C"/>
    <w:rsid w:val="005229B2"/>
    <w:rsid w:val="00524617"/>
    <w:rsid w:val="0052477F"/>
    <w:rsid w:val="00524C29"/>
    <w:rsid w:val="0052622D"/>
    <w:rsid w:val="0052675B"/>
    <w:rsid w:val="00527A7E"/>
    <w:rsid w:val="00527CE3"/>
    <w:rsid w:val="00530187"/>
    <w:rsid w:val="005306D0"/>
    <w:rsid w:val="00530755"/>
    <w:rsid w:val="005307FC"/>
    <w:rsid w:val="00530CC5"/>
    <w:rsid w:val="005310AD"/>
    <w:rsid w:val="0053114A"/>
    <w:rsid w:val="0053255F"/>
    <w:rsid w:val="005329E8"/>
    <w:rsid w:val="005336AF"/>
    <w:rsid w:val="00533F7F"/>
    <w:rsid w:val="005340B2"/>
    <w:rsid w:val="00534536"/>
    <w:rsid w:val="00534C84"/>
    <w:rsid w:val="00534E71"/>
    <w:rsid w:val="005351AD"/>
    <w:rsid w:val="005352F7"/>
    <w:rsid w:val="005354CC"/>
    <w:rsid w:val="00535792"/>
    <w:rsid w:val="005357AF"/>
    <w:rsid w:val="005359CA"/>
    <w:rsid w:val="00536806"/>
    <w:rsid w:val="00536B41"/>
    <w:rsid w:val="0053741C"/>
    <w:rsid w:val="00537D21"/>
    <w:rsid w:val="00537D6B"/>
    <w:rsid w:val="00537D97"/>
    <w:rsid w:val="00540ADC"/>
    <w:rsid w:val="00540D8D"/>
    <w:rsid w:val="00540EB4"/>
    <w:rsid w:val="005410B3"/>
    <w:rsid w:val="0054129B"/>
    <w:rsid w:val="00542757"/>
    <w:rsid w:val="005427B4"/>
    <w:rsid w:val="00543C75"/>
    <w:rsid w:val="0054568E"/>
    <w:rsid w:val="00545B0C"/>
    <w:rsid w:val="005467E2"/>
    <w:rsid w:val="0054714C"/>
    <w:rsid w:val="005471A9"/>
    <w:rsid w:val="005502EF"/>
    <w:rsid w:val="005510F0"/>
    <w:rsid w:val="0055160E"/>
    <w:rsid w:val="00551BAF"/>
    <w:rsid w:val="00552698"/>
    <w:rsid w:val="00552719"/>
    <w:rsid w:val="00552722"/>
    <w:rsid w:val="0055330C"/>
    <w:rsid w:val="0055372C"/>
    <w:rsid w:val="00553C34"/>
    <w:rsid w:val="00553E3A"/>
    <w:rsid w:val="00554638"/>
    <w:rsid w:val="00554A14"/>
    <w:rsid w:val="0055529F"/>
    <w:rsid w:val="00555B86"/>
    <w:rsid w:val="00555C0A"/>
    <w:rsid w:val="00556379"/>
    <w:rsid w:val="00556D45"/>
    <w:rsid w:val="00557398"/>
    <w:rsid w:val="005573AC"/>
    <w:rsid w:val="00557B0D"/>
    <w:rsid w:val="00560121"/>
    <w:rsid w:val="00560182"/>
    <w:rsid w:val="00560754"/>
    <w:rsid w:val="00561212"/>
    <w:rsid w:val="0056159B"/>
    <w:rsid w:val="00561D04"/>
    <w:rsid w:val="00562821"/>
    <w:rsid w:val="00562D7D"/>
    <w:rsid w:val="0056434D"/>
    <w:rsid w:val="0056443C"/>
    <w:rsid w:val="0056482D"/>
    <w:rsid w:val="00565459"/>
    <w:rsid w:val="0056548D"/>
    <w:rsid w:val="0056558D"/>
    <w:rsid w:val="00565683"/>
    <w:rsid w:val="005656BE"/>
    <w:rsid w:val="005675A5"/>
    <w:rsid w:val="00567F71"/>
    <w:rsid w:val="005710D7"/>
    <w:rsid w:val="00571C26"/>
    <w:rsid w:val="00571C84"/>
    <w:rsid w:val="00571FE2"/>
    <w:rsid w:val="005727E3"/>
    <w:rsid w:val="00572E5E"/>
    <w:rsid w:val="00572E8E"/>
    <w:rsid w:val="0057388C"/>
    <w:rsid w:val="00573F8E"/>
    <w:rsid w:val="005745D3"/>
    <w:rsid w:val="00576B02"/>
    <w:rsid w:val="00576CBB"/>
    <w:rsid w:val="005771F0"/>
    <w:rsid w:val="00577D2E"/>
    <w:rsid w:val="005809B6"/>
    <w:rsid w:val="005810E8"/>
    <w:rsid w:val="00581305"/>
    <w:rsid w:val="00581A3F"/>
    <w:rsid w:val="00582172"/>
    <w:rsid w:val="00582805"/>
    <w:rsid w:val="00583314"/>
    <w:rsid w:val="00583E40"/>
    <w:rsid w:val="00583F52"/>
    <w:rsid w:val="00584D0C"/>
    <w:rsid w:val="00584F65"/>
    <w:rsid w:val="005854F8"/>
    <w:rsid w:val="005856B9"/>
    <w:rsid w:val="00586BD2"/>
    <w:rsid w:val="005871B4"/>
    <w:rsid w:val="0058776B"/>
    <w:rsid w:val="0058793D"/>
    <w:rsid w:val="005901D5"/>
    <w:rsid w:val="00590B6E"/>
    <w:rsid w:val="00590F7F"/>
    <w:rsid w:val="00592A2C"/>
    <w:rsid w:val="005930A0"/>
    <w:rsid w:val="00593796"/>
    <w:rsid w:val="00594532"/>
    <w:rsid w:val="00595130"/>
    <w:rsid w:val="005962E6"/>
    <w:rsid w:val="00596C38"/>
    <w:rsid w:val="00596DBF"/>
    <w:rsid w:val="00597775"/>
    <w:rsid w:val="0059780D"/>
    <w:rsid w:val="005A0239"/>
    <w:rsid w:val="005A07A6"/>
    <w:rsid w:val="005A07F2"/>
    <w:rsid w:val="005A1D02"/>
    <w:rsid w:val="005A35B9"/>
    <w:rsid w:val="005A4268"/>
    <w:rsid w:val="005A4379"/>
    <w:rsid w:val="005A5095"/>
    <w:rsid w:val="005A514F"/>
    <w:rsid w:val="005A582C"/>
    <w:rsid w:val="005A6A65"/>
    <w:rsid w:val="005A6DA5"/>
    <w:rsid w:val="005A6EB0"/>
    <w:rsid w:val="005A75BB"/>
    <w:rsid w:val="005A75C3"/>
    <w:rsid w:val="005B0724"/>
    <w:rsid w:val="005B1CBD"/>
    <w:rsid w:val="005B203E"/>
    <w:rsid w:val="005B235A"/>
    <w:rsid w:val="005B287A"/>
    <w:rsid w:val="005B354D"/>
    <w:rsid w:val="005B436F"/>
    <w:rsid w:val="005B55C3"/>
    <w:rsid w:val="005B58F2"/>
    <w:rsid w:val="005B5E60"/>
    <w:rsid w:val="005B6773"/>
    <w:rsid w:val="005B7C60"/>
    <w:rsid w:val="005B7E8C"/>
    <w:rsid w:val="005C0E89"/>
    <w:rsid w:val="005C1751"/>
    <w:rsid w:val="005C1A2A"/>
    <w:rsid w:val="005C3DDE"/>
    <w:rsid w:val="005C48A0"/>
    <w:rsid w:val="005C54B0"/>
    <w:rsid w:val="005C605C"/>
    <w:rsid w:val="005C60BA"/>
    <w:rsid w:val="005C624D"/>
    <w:rsid w:val="005C6748"/>
    <w:rsid w:val="005C7053"/>
    <w:rsid w:val="005C75F6"/>
    <w:rsid w:val="005C7676"/>
    <w:rsid w:val="005D02E1"/>
    <w:rsid w:val="005D03A7"/>
    <w:rsid w:val="005D0A4B"/>
    <w:rsid w:val="005D0E05"/>
    <w:rsid w:val="005D0FF8"/>
    <w:rsid w:val="005D1254"/>
    <w:rsid w:val="005D1A57"/>
    <w:rsid w:val="005D298D"/>
    <w:rsid w:val="005D2A56"/>
    <w:rsid w:val="005D323C"/>
    <w:rsid w:val="005D36B3"/>
    <w:rsid w:val="005D38E6"/>
    <w:rsid w:val="005D4A40"/>
    <w:rsid w:val="005D4A8C"/>
    <w:rsid w:val="005D4E01"/>
    <w:rsid w:val="005D5C10"/>
    <w:rsid w:val="005D639A"/>
    <w:rsid w:val="005D65FE"/>
    <w:rsid w:val="005D6EFD"/>
    <w:rsid w:val="005D7A90"/>
    <w:rsid w:val="005E08F2"/>
    <w:rsid w:val="005E21D0"/>
    <w:rsid w:val="005E22A6"/>
    <w:rsid w:val="005E24AF"/>
    <w:rsid w:val="005E24F0"/>
    <w:rsid w:val="005E2E52"/>
    <w:rsid w:val="005E2F88"/>
    <w:rsid w:val="005E3122"/>
    <w:rsid w:val="005E3E4E"/>
    <w:rsid w:val="005E3E6C"/>
    <w:rsid w:val="005E475A"/>
    <w:rsid w:val="005E4B29"/>
    <w:rsid w:val="005E5091"/>
    <w:rsid w:val="005E626A"/>
    <w:rsid w:val="005E62A1"/>
    <w:rsid w:val="005E663D"/>
    <w:rsid w:val="005E6AE9"/>
    <w:rsid w:val="005E6F9E"/>
    <w:rsid w:val="005E7048"/>
    <w:rsid w:val="005E70BB"/>
    <w:rsid w:val="005E7134"/>
    <w:rsid w:val="005E7622"/>
    <w:rsid w:val="005F0416"/>
    <w:rsid w:val="005F115E"/>
    <w:rsid w:val="005F16EA"/>
    <w:rsid w:val="005F18D0"/>
    <w:rsid w:val="005F1992"/>
    <w:rsid w:val="005F1BD5"/>
    <w:rsid w:val="005F25C9"/>
    <w:rsid w:val="005F28BF"/>
    <w:rsid w:val="005F29DB"/>
    <w:rsid w:val="005F3452"/>
    <w:rsid w:val="005F345B"/>
    <w:rsid w:val="005F3F48"/>
    <w:rsid w:val="005F42CC"/>
    <w:rsid w:val="005F4BCF"/>
    <w:rsid w:val="005F4DC8"/>
    <w:rsid w:val="005F4E43"/>
    <w:rsid w:val="005F5435"/>
    <w:rsid w:val="005F7733"/>
    <w:rsid w:val="005F7F4C"/>
    <w:rsid w:val="0060001D"/>
    <w:rsid w:val="0060025C"/>
    <w:rsid w:val="00601366"/>
    <w:rsid w:val="006020D3"/>
    <w:rsid w:val="0060221E"/>
    <w:rsid w:val="00602B8B"/>
    <w:rsid w:val="00603C86"/>
    <w:rsid w:val="00605EB1"/>
    <w:rsid w:val="00606AA1"/>
    <w:rsid w:val="0060729C"/>
    <w:rsid w:val="006075F1"/>
    <w:rsid w:val="00607A10"/>
    <w:rsid w:val="00607E64"/>
    <w:rsid w:val="00610971"/>
    <w:rsid w:val="006117AD"/>
    <w:rsid w:val="00611CF9"/>
    <w:rsid w:val="00612CCF"/>
    <w:rsid w:val="00612EE7"/>
    <w:rsid w:val="00612F68"/>
    <w:rsid w:val="00614898"/>
    <w:rsid w:val="00614BA8"/>
    <w:rsid w:val="00614F59"/>
    <w:rsid w:val="0061529A"/>
    <w:rsid w:val="00615F63"/>
    <w:rsid w:val="00615F75"/>
    <w:rsid w:val="006164E0"/>
    <w:rsid w:val="00616638"/>
    <w:rsid w:val="0061789C"/>
    <w:rsid w:val="0061798C"/>
    <w:rsid w:val="00617BD7"/>
    <w:rsid w:val="00617CBA"/>
    <w:rsid w:val="00620E67"/>
    <w:rsid w:val="00620FB9"/>
    <w:rsid w:val="00621CF4"/>
    <w:rsid w:val="006226BE"/>
    <w:rsid w:val="00623497"/>
    <w:rsid w:val="00623502"/>
    <w:rsid w:val="00624BAD"/>
    <w:rsid w:val="00627E7B"/>
    <w:rsid w:val="00630306"/>
    <w:rsid w:val="006305DC"/>
    <w:rsid w:val="00630B8C"/>
    <w:rsid w:val="006314C8"/>
    <w:rsid w:val="006314DA"/>
    <w:rsid w:val="00631A6F"/>
    <w:rsid w:val="006322FC"/>
    <w:rsid w:val="0063244C"/>
    <w:rsid w:val="00632511"/>
    <w:rsid w:val="0063268F"/>
    <w:rsid w:val="00632928"/>
    <w:rsid w:val="00633326"/>
    <w:rsid w:val="00634041"/>
    <w:rsid w:val="00634066"/>
    <w:rsid w:val="006344CA"/>
    <w:rsid w:val="00634935"/>
    <w:rsid w:val="00634AC9"/>
    <w:rsid w:val="00634F79"/>
    <w:rsid w:val="00635279"/>
    <w:rsid w:val="006352D4"/>
    <w:rsid w:val="00635CE4"/>
    <w:rsid w:val="00635D31"/>
    <w:rsid w:val="00635F0F"/>
    <w:rsid w:val="00636823"/>
    <w:rsid w:val="00636BB6"/>
    <w:rsid w:val="00636EB3"/>
    <w:rsid w:val="00636F04"/>
    <w:rsid w:val="00637CBC"/>
    <w:rsid w:val="00640F9C"/>
    <w:rsid w:val="00641594"/>
    <w:rsid w:val="00642074"/>
    <w:rsid w:val="0064338E"/>
    <w:rsid w:val="0064531E"/>
    <w:rsid w:val="0064599E"/>
    <w:rsid w:val="00645BB6"/>
    <w:rsid w:val="00646DA1"/>
    <w:rsid w:val="00647615"/>
    <w:rsid w:val="00647A04"/>
    <w:rsid w:val="006509B9"/>
    <w:rsid w:val="00650D8F"/>
    <w:rsid w:val="0065138F"/>
    <w:rsid w:val="006513E3"/>
    <w:rsid w:val="00651A9D"/>
    <w:rsid w:val="00652A2E"/>
    <w:rsid w:val="00652AAA"/>
    <w:rsid w:val="006530D4"/>
    <w:rsid w:val="00654578"/>
    <w:rsid w:val="00654F5F"/>
    <w:rsid w:val="00655051"/>
    <w:rsid w:val="006554B5"/>
    <w:rsid w:val="00655888"/>
    <w:rsid w:val="006562EE"/>
    <w:rsid w:val="006566A8"/>
    <w:rsid w:val="006566F6"/>
    <w:rsid w:val="00656FBB"/>
    <w:rsid w:val="00660DA2"/>
    <w:rsid w:val="00660EFA"/>
    <w:rsid w:val="00661241"/>
    <w:rsid w:val="00662936"/>
    <w:rsid w:val="00662FB5"/>
    <w:rsid w:val="006639D1"/>
    <w:rsid w:val="00663BDB"/>
    <w:rsid w:val="00663C34"/>
    <w:rsid w:val="00664A34"/>
    <w:rsid w:val="006650F2"/>
    <w:rsid w:val="00665C5D"/>
    <w:rsid w:val="0066611A"/>
    <w:rsid w:val="0066620B"/>
    <w:rsid w:val="00666A19"/>
    <w:rsid w:val="00666E06"/>
    <w:rsid w:val="006675B5"/>
    <w:rsid w:val="00667761"/>
    <w:rsid w:val="00670241"/>
    <w:rsid w:val="00670C37"/>
    <w:rsid w:val="00670F27"/>
    <w:rsid w:val="006711B4"/>
    <w:rsid w:val="00671751"/>
    <w:rsid w:val="00671AA9"/>
    <w:rsid w:val="00672138"/>
    <w:rsid w:val="0067233D"/>
    <w:rsid w:val="0067236D"/>
    <w:rsid w:val="00672BA3"/>
    <w:rsid w:val="006730AC"/>
    <w:rsid w:val="00673FC7"/>
    <w:rsid w:val="006745AA"/>
    <w:rsid w:val="006748EF"/>
    <w:rsid w:val="006754CB"/>
    <w:rsid w:val="00675A51"/>
    <w:rsid w:val="00675D00"/>
    <w:rsid w:val="00676143"/>
    <w:rsid w:val="0067688E"/>
    <w:rsid w:val="00676D6D"/>
    <w:rsid w:val="00677395"/>
    <w:rsid w:val="006804BC"/>
    <w:rsid w:val="00680B90"/>
    <w:rsid w:val="00681891"/>
    <w:rsid w:val="00681A6E"/>
    <w:rsid w:val="00682C21"/>
    <w:rsid w:val="00682E16"/>
    <w:rsid w:val="006830D0"/>
    <w:rsid w:val="00683AF8"/>
    <w:rsid w:val="006845A2"/>
    <w:rsid w:val="00684BB7"/>
    <w:rsid w:val="00685146"/>
    <w:rsid w:val="0068544C"/>
    <w:rsid w:val="0068583A"/>
    <w:rsid w:val="00685E19"/>
    <w:rsid w:val="006861CE"/>
    <w:rsid w:val="006865EF"/>
    <w:rsid w:val="00686772"/>
    <w:rsid w:val="00686E49"/>
    <w:rsid w:val="00687108"/>
    <w:rsid w:val="006874DD"/>
    <w:rsid w:val="00687AB0"/>
    <w:rsid w:val="00687D39"/>
    <w:rsid w:val="0069083C"/>
    <w:rsid w:val="00690C3D"/>
    <w:rsid w:val="006910CA"/>
    <w:rsid w:val="006912D0"/>
    <w:rsid w:val="00692481"/>
    <w:rsid w:val="00692C79"/>
    <w:rsid w:val="00693017"/>
    <w:rsid w:val="00693C26"/>
    <w:rsid w:val="006940A5"/>
    <w:rsid w:val="006941B5"/>
    <w:rsid w:val="00694628"/>
    <w:rsid w:val="00694B26"/>
    <w:rsid w:val="00695128"/>
    <w:rsid w:val="006964DB"/>
    <w:rsid w:val="006A035C"/>
    <w:rsid w:val="006A03D4"/>
    <w:rsid w:val="006A03DC"/>
    <w:rsid w:val="006A076C"/>
    <w:rsid w:val="006A12BD"/>
    <w:rsid w:val="006A17FC"/>
    <w:rsid w:val="006A1A2F"/>
    <w:rsid w:val="006A26A7"/>
    <w:rsid w:val="006A2DE0"/>
    <w:rsid w:val="006A3116"/>
    <w:rsid w:val="006A3521"/>
    <w:rsid w:val="006A37DC"/>
    <w:rsid w:val="006A3ECA"/>
    <w:rsid w:val="006A3F2C"/>
    <w:rsid w:val="006A3F96"/>
    <w:rsid w:val="006A3FCD"/>
    <w:rsid w:val="006A412B"/>
    <w:rsid w:val="006A42E0"/>
    <w:rsid w:val="006A4F71"/>
    <w:rsid w:val="006A5131"/>
    <w:rsid w:val="006A6138"/>
    <w:rsid w:val="006A6216"/>
    <w:rsid w:val="006A636D"/>
    <w:rsid w:val="006A6673"/>
    <w:rsid w:val="006A66FF"/>
    <w:rsid w:val="006A69B2"/>
    <w:rsid w:val="006A7825"/>
    <w:rsid w:val="006A7E01"/>
    <w:rsid w:val="006B019D"/>
    <w:rsid w:val="006B096F"/>
    <w:rsid w:val="006B0B7F"/>
    <w:rsid w:val="006B22E7"/>
    <w:rsid w:val="006B32A0"/>
    <w:rsid w:val="006B46EE"/>
    <w:rsid w:val="006B4851"/>
    <w:rsid w:val="006B4D20"/>
    <w:rsid w:val="006B4FC4"/>
    <w:rsid w:val="006B523C"/>
    <w:rsid w:val="006B5B48"/>
    <w:rsid w:val="006B673A"/>
    <w:rsid w:val="006B69A7"/>
    <w:rsid w:val="006B6B7A"/>
    <w:rsid w:val="006B7212"/>
    <w:rsid w:val="006B730C"/>
    <w:rsid w:val="006B7577"/>
    <w:rsid w:val="006B7CCE"/>
    <w:rsid w:val="006B7DE5"/>
    <w:rsid w:val="006C04A5"/>
    <w:rsid w:val="006C1057"/>
    <w:rsid w:val="006C13A8"/>
    <w:rsid w:val="006C21E7"/>
    <w:rsid w:val="006C21F9"/>
    <w:rsid w:val="006C26D2"/>
    <w:rsid w:val="006C272C"/>
    <w:rsid w:val="006C38A9"/>
    <w:rsid w:val="006C4EF3"/>
    <w:rsid w:val="006C5168"/>
    <w:rsid w:val="006C5997"/>
    <w:rsid w:val="006C5B11"/>
    <w:rsid w:val="006C5C4D"/>
    <w:rsid w:val="006C6438"/>
    <w:rsid w:val="006C668B"/>
    <w:rsid w:val="006C76FB"/>
    <w:rsid w:val="006D013B"/>
    <w:rsid w:val="006D2A40"/>
    <w:rsid w:val="006D2C3D"/>
    <w:rsid w:val="006D2D0F"/>
    <w:rsid w:val="006D3353"/>
    <w:rsid w:val="006D3D94"/>
    <w:rsid w:val="006D53FE"/>
    <w:rsid w:val="006D58AE"/>
    <w:rsid w:val="006D5BDE"/>
    <w:rsid w:val="006D5CF3"/>
    <w:rsid w:val="006D7982"/>
    <w:rsid w:val="006E01C1"/>
    <w:rsid w:val="006E01D0"/>
    <w:rsid w:val="006E0E29"/>
    <w:rsid w:val="006E13E0"/>
    <w:rsid w:val="006E21C9"/>
    <w:rsid w:val="006E255C"/>
    <w:rsid w:val="006E2678"/>
    <w:rsid w:val="006E2818"/>
    <w:rsid w:val="006E2877"/>
    <w:rsid w:val="006E2D68"/>
    <w:rsid w:val="006E3529"/>
    <w:rsid w:val="006E3783"/>
    <w:rsid w:val="006E3C56"/>
    <w:rsid w:val="006E3FF7"/>
    <w:rsid w:val="006E46D5"/>
    <w:rsid w:val="006E4EDD"/>
    <w:rsid w:val="006E59F8"/>
    <w:rsid w:val="006E61B9"/>
    <w:rsid w:val="006E727E"/>
    <w:rsid w:val="006E7741"/>
    <w:rsid w:val="006F01F5"/>
    <w:rsid w:val="006F0D38"/>
    <w:rsid w:val="006F0EC3"/>
    <w:rsid w:val="006F111F"/>
    <w:rsid w:val="006F1338"/>
    <w:rsid w:val="006F14F2"/>
    <w:rsid w:val="006F1946"/>
    <w:rsid w:val="006F1A8F"/>
    <w:rsid w:val="006F1E2B"/>
    <w:rsid w:val="006F255E"/>
    <w:rsid w:val="006F2954"/>
    <w:rsid w:val="006F33BF"/>
    <w:rsid w:val="006F358A"/>
    <w:rsid w:val="006F37F6"/>
    <w:rsid w:val="006F384A"/>
    <w:rsid w:val="006F3DA2"/>
    <w:rsid w:val="006F49A7"/>
    <w:rsid w:val="006F4B7B"/>
    <w:rsid w:val="006F4FF2"/>
    <w:rsid w:val="006F51E1"/>
    <w:rsid w:val="006F53AA"/>
    <w:rsid w:val="006F5406"/>
    <w:rsid w:val="006F5BCD"/>
    <w:rsid w:val="006F6408"/>
    <w:rsid w:val="006F6A46"/>
    <w:rsid w:val="006F6AC1"/>
    <w:rsid w:val="0070061D"/>
    <w:rsid w:val="007008B1"/>
    <w:rsid w:val="00700922"/>
    <w:rsid w:val="00700D37"/>
    <w:rsid w:val="00701241"/>
    <w:rsid w:val="007013ED"/>
    <w:rsid w:val="0070146B"/>
    <w:rsid w:val="007019EE"/>
    <w:rsid w:val="007021BF"/>
    <w:rsid w:val="00702252"/>
    <w:rsid w:val="00702896"/>
    <w:rsid w:val="00702A5F"/>
    <w:rsid w:val="00703DC5"/>
    <w:rsid w:val="007047AF"/>
    <w:rsid w:val="00704F41"/>
    <w:rsid w:val="00705A41"/>
    <w:rsid w:val="00705BE7"/>
    <w:rsid w:val="00706016"/>
    <w:rsid w:val="007065E2"/>
    <w:rsid w:val="00706C20"/>
    <w:rsid w:val="00707AF4"/>
    <w:rsid w:val="00710DA6"/>
    <w:rsid w:val="0071117C"/>
    <w:rsid w:val="00711942"/>
    <w:rsid w:val="00712925"/>
    <w:rsid w:val="00712D46"/>
    <w:rsid w:val="00713FCD"/>
    <w:rsid w:val="007153E3"/>
    <w:rsid w:val="00715964"/>
    <w:rsid w:val="0071608C"/>
    <w:rsid w:val="00717DD5"/>
    <w:rsid w:val="0072047C"/>
    <w:rsid w:val="00720CCA"/>
    <w:rsid w:val="00720DFC"/>
    <w:rsid w:val="00721186"/>
    <w:rsid w:val="00722645"/>
    <w:rsid w:val="00722790"/>
    <w:rsid w:val="00723712"/>
    <w:rsid w:val="007238CB"/>
    <w:rsid w:val="00723BA8"/>
    <w:rsid w:val="00724266"/>
    <w:rsid w:val="007248DC"/>
    <w:rsid w:val="00724B4C"/>
    <w:rsid w:val="00725228"/>
    <w:rsid w:val="0072574C"/>
    <w:rsid w:val="00725D8E"/>
    <w:rsid w:val="0072624E"/>
    <w:rsid w:val="00727141"/>
    <w:rsid w:val="0073057A"/>
    <w:rsid w:val="00730D3E"/>
    <w:rsid w:val="00730FFB"/>
    <w:rsid w:val="007312BF"/>
    <w:rsid w:val="00731A59"/>
    <w:rsid w:val="00732063"/>
    <w:rsid w:val="00732165"/>
    <w:rsid w:val="007323CD"/>
    <w:rsid w:val="007324BE"/>
    <w:rsid w:val="00732DF9"/>
    <w:rsid w:val="00733CC3"/>
    <w:rsid w:val="00734F63"/>
    <w:rsid w:val="007352B3"/>
    <w:rsid w:val="007353A4"/>
    <w:rsid w:val="0073544B"/>
    <w:rsid w:val="0073682F"/>
    <w:rsid w:val="00736CCD"/>
    <w:rsid w:val="00736DEB"/>
    <w:rsid w:val="00736F1D"/>
    <w:rsid w:val="00737AEE"/>
    <w:rsid w:val="00737C7C"/>
    <w:rsid w:val="00737D53"/>
    <w:rsid w:val="007400CC"/>
    <w:rsid w:val="00740254"/>
    <w:rsid w:val="00740883"/>
    <w:rsid w:val="00740B11"/>
    <w:rsid w:val="00741127"/>
    <w:rsid w:val="00741180"/>
    <w:rsid w:val="0074160C"/>
    <w:rsid w:val="0074444F"/>
    <w:rsid w:val="00744F5D"/>
    <w:rsid w:val="00745842"/>
    <w:rsid w:val="00745F39"/>
    <w:rsid w:val="00745FAB"/>
    <w:rsid w:val="007464C5"/>
    <w:rsid w:val="007467A4"/>
    <w:rsid w:val="00746E14"/>
    <w:rsid w:val="00746E30"/>
    <w:rsid w:val="00746EE0"/>
    <w:rsid w:val="0074741F"/>
    <w:rsid w:val="00747ACB"/>
    <w:rsid w:val="00750D7F"/>
    <w:rsid w:val="00751284"/>
    <w:rsid w:val="0075141E"/>
    <w:rsid w:val="007519B0"/>
    <w:rsid w:val="00751A13"/>
    <w:rsid w:val="00751AC8"/>
    <w:rsid w:val="00752C79"/>
    <w:rsid w:val="0075438D"/>
    <w:rsid w:val="00754563"/>
    <w:rsid w:val="0075457F"/>
    <w:rsid w:val="007551E1"/>
    <w:rsid w:val="00755DB9"/>
    <w:rsid w:val="00755E00"/>
    <w:rsid w:val="00755F71"/>
    <w:rsid w:val="0075635B"/>
    <w:rsid w:val="007564FE"/>
    <w:rsid w:val="0075691F"/>
    <w:rsid w:val="00756F44"/>
    <w:rsid w:val="00761D8A"/>
    <w:rsid w:val="0076219B"/>
    <w:rsid w:val="007622FC"/>
    <w:rsid w:val="00762383"/>
    <w:rsid w:val="00762514"/>
    <w:rsid w:val="00762BB0"/>
    <w:rsid w:val="00764768"/>
    <w:rsid w:val="00764B06"/>
    <w:rsid w:val="0076569E"/>
    <w:rsid w:val="007668B0"/>
    <w:rsid w:val="00766952"/>
    <w:rsid w:val="00766F7A"/>
    <w:rsid w:val="00767718"/>
    <w:rsid w:val="00767F08"/>
    <w:rsid w:val="007701CD"/>
    <w:rsid w:val="00770504"/>
    <w:rsid w:val="00770C39"/>
    <w:rsid w:val="00771271"/>
    <w:rsid w:val="00771450"/>
    <w:rsid w:val="00771A33"/>
    <w:rsid w:val="00773266"/>
    <w:rsid w:val="00773EEF"/>
    <w:rsid w:val="00774B7D"/>
    <w:rsid w:val="00775266"/>
    <w:rsid w:val="00775FF0"/>
    <w:rsid w:val="007766C6"/>
    <w:rsid w:val="007767B9"/>
    <w:rsid w:val="00776ED4"/>
    <w:rsid w:val="00777671"/>
    <w:rsid w:val="00780138"/>
    <w:rsid w:val="007805B4"/>
    <w:rsid w:val="007807B1"/>
    <w:rsid w:val="00780E16"/>
    <w:rsid w:val="00780E5E"/>
    <w:rsid w:val="00783412"/>
    <w:rsid w:val="0078366C"/>
    <w:rsid w:val="0078455D"/>
    <w:rsid w:val="0078456F"/>
    <w:rsid w:val="007847F0"/>
    <w:rsid w:val="007848E7"/>
    <w:rsid w:val="007850F8"/>
    <w:rsid w:val="00785DBB"/>
    <w:rsid w:val="00786621"/>
    <w:rsid w:val="00786C23"/>
    <w:rsid w:val="0079045E"/>
    <w:rsid w:val="00790F42"/>
    <w:rsid w:val="00791296"/>
    <w:rsid w:val="007915C0"/>
    <w:rsid w:val="00792077"/>
    <w:rsid w:val="0079236F"/>
    <w:rsid w:val="00792399"/>
    <w:rsid w:val="007925D2"/>
    <w:rsid w:val="00792808"/>
    <w:rsid w:val="00792B96"/>
    <w:rsid w:val="007935C0"/>
    <w:rsid w:val="00793A15"/>
    <w:rsid w:val="007943A9"/>
    <w:rsid w:val="007947C0"/>
    <w:rsid w:val="00794E98"/>
    <w:rsid w:val="00794F47"/>
    <w:rsid w:val="007954F5"/>
    <w:rsid w:val="00795844"/>
    <w:rsid w:val="00795DAB"/>
    <w:rsid w:val="00796396"/>
    <w:rsid w:val="0079641A"/>
    <w:rsid w:val="007966C6"/>
    <w:rsid w:val="0079693A"/>
    <w:rsid w:val="00796A14"/>
    <w:rsid w:val="00796BF8"/>
    <w:rsid w:val="00796C7B"/>
    <w:rsid w:val="00796E7E"/>
    <w:rsid w:val="00797F85"/>
    <w:rsid w:val="007A0102"/>
    <w:rsid w:val="007A01A1"/>
    <w:rsid w:val="007A10A5"/>
    <w:rsid w:val="007A1865"/>
    <w:rsid w:val="007A1B5E"/>
    <w:rsid w:val="007A2326"/>
    <w:rsid w:val="007A26A4"/>
    <w:rsid w:val="007A2956"/>
    <w:rsid w:val="007A30B6"/>
    <w:rsid w:val="007A386C"/>
    <w:rsid w:val="007A3AD7"/>
    <w:rsid w:val="007A4FBA"/>
    <w:rsid w:val="007A5778"/>
    <w:rsid w:val="007A6475"/>
    <w:rsid w:val="007A654E"/>
    <w:rsid w:val="007A6A09"/>
    <w:rsid w:val="007A7269"/>
    <w:rsid w:val="007A782D"/>
    <w:rsid w:val="007A7A4F"/>
    <w:rsid w:val="007A7D23"/>
    <w:rsid w:val="007A7F80"/>
    <w:rsid w:val="007B06D1"/>
    <w:rsid w:val="007B1B33"/>
    <w:rsid w:val="007B1DD2"/>
    <w:rsid w:val="007B27E7"/>
    <w:rsid w:val="007B2A35"/>
    <w:rsid w:val="007B3B2F"/>
    <w:rsid w:val="007B45BB"/>
    <w:rsid w:val="007B490A"/>
    <w:rsid w:val="007B4AA8"/>
    <w:rsid w:val="007B5BAF"/>
    <w:rsid w:val="007B5DFE"/>
    <w:rsid w:val="007B5E1A"/>
    <w:rsid w:val="007B60DB"/>
    <w:rsid w:val="007B6217"/>
    <w:rsid w:val="007B709C"/>
    <w:rsid w:val="007C030F"/>
    <w:rsid w:val="007C040A"/>
    <w:rsid w:val="007C1831"/>
    <w:rsid w:val="007C2787"/>
    <w:rsid w:val="007C2F4A"/>
    <w:rsid w:val="007C3892"/>
    <w:rsid w:val="007C451D"/>
    <w:rsid w:val="007C4BE2"/>
    <w:rsid w:val="007C52ED"/>
    <w:rsid w:val="007C5ACA"/>
    <w:rsid w:val="007C5B4A"/>
    <w:rsid w:val="007C5C60"/>
    <w:rsid w:val="007C5F85"/>
    <w:rsid w:val="007C6C11"/>
    <w:rsid w:val="007C7972"/>
    <w:rsid w:val="007C7BC2"/>
    <w:rsid w:val="007D144E"/>
    <w:rsid w:val="007D1A68"/>
    <w:rsid w:val="007D1ACB"/>
    <w:rsid w:val="007D24C6"/>
    <w:rsid w:val="007D26A7"/>
    <w:rsid w:val="007D4058"/>
    <w:rsid w:val="007D507A"/>
    <w:rsid w:val="007D52B5"/>
    <w:rsid w:val="007D5377"/>
    <w:rsid w:val="007D5689"/>
    <w:rsid w:val="007D56D5"/>
    <w:rsid w:val="007D5AF7"/>
    <w:rsid w:val="007D60B2"/>
    <w:rsid w:val="007D6199"/>
    <w:rsid w:val="007D6222"/>
    <w:rsid w:val="007D6885"/>
    <w:rsid w:val="007D6C3F"/>
    <w:rsid w:val="007D6C41"/>
    <w:rsid w:val="007D6ED2"/>
    <w:rsid w:val="007D7498"/>
    <w:rsid w:val="007D7951"/>
    <w:rsid w:val="007E0148"/>
    <w:rsid w:val="007E0EC2"/>
    <w:rsid w:val="007E1116"/>
    <w:rsid w:val="007E1428"/>
    <w:rsid w:val="007E1ED1"/>
    <w:rsid w:val="007E23F3"/>
    <w:rsid w:val="007E2CDD"/>
    <w:rsid w:val="007E2D7B"/>
    <w:rsid w:val="007E31D3"/>
    <w:rsid w:val="007E370A"/>
    <w:rsid w:val="007E3C48"/>
    <w:rsid w:val="007E3FED"/>
    <w:rsid w:val="007E4897"/>
    <w:rsid w:val="007E4F50"/>
    <w:rsid w:val="007E511D"/>
    <w:rsid w:val="007E52C4"/>
    <w:rsid w:val="007E5A8F"/>
    <w:rsid w:val="007E5C8C"/>
    <w:rsid w:val="007E606E"/>
    <w:rsid w:val="007E68D7"/>
    <w:rsid w:val="007E6E58"/>
    <w:rsid w:val="007E7262"/>
    <w:rsid w:val="007F0345"/>
    <w:rsid w:val="007F0393"/>
    <w:rsid w:val="007F07D8"/>
    <w:rsid w:val="007F155D"/>
    <w:rsid w:val="007F24E2"/>
    <w:rsid w:val="007F2E2E"/>
    <w:rsid w:val="007F5239"/>
    <w:rsid w:val="007F572B"/>
    <w:rsid w:val="007F57A3"/>
    <w:rsid w:val="007F5A29"/>
    <w:rsid w:val="007F5C54"/>
    <w:rsid w:val="007F6A6E"/>
    <w:rsid w:val="008004E1"/>
    <w:rsid w:val="00800690"/>
    <w:rsid w:val="008006F2"/>
    <w:rsid w:val="00800E57"/>
    <w:rsid w:val="0080126C"/>
    <w:rsid w:val="008012AD"/>
    <w:rsid w:val="008019F8"/>
    <w:rsid w:val="00802A82"/>
    <w:rsid w:val="0080491D"/>
    <w:rsid w:val="008061F0"/>
    <w:rsid w:val="00806F6F"/>
    <w:rsid w:val="00810A7B"/>
    <w:rsid w:val="00810BFD"/>
    <w:rsid w:val="00810C20"/>
    <w:rsid w:val="00811623"/>
    <w:rsid w:val="00812013"/>
    <w:rsid w:val="00813137"/>
    <w:rsid w:val="00813F12"/>
    <w:rsid w:val="00813FC4"/>
    <w:rsid w:val="0081544E"/>
    <w:rsid w:val="008163BB"/>
    <w:rsid w:val="00816B98"/>
    <w:rsid w:val="0081776E"/>
    <w:rsid w:val="008179DF"/>
    <w:rsid w:val="00817A52"/>
    <w:rsid w:val="00817A75"/>
    <w:rsid w:val="00820004"/>
    <w:rsid w:val="00820068"/>
    <w:rsid w:val="00820616"/>
    <w:rsid w:val="00820864"/>
    <w:rsid w:val="00820DC9"/>
    <w:rsid w:val="00821C0F"/>
    <w:rsid w:val="00821FC7"/>
    <w:rsid w:val="00823F5B"/>
    <w:rsid w:val="00823FD9"/>
    <w:rsid w:val="00824125"/>
    <w:rsid w:val="00824792"/>
    <w:rsid w:val="008249C0"/>
    <w:rsid w:val="00824AF4"/>
    <w:rsid w:val="00824C79"/>
    <w:rsid w:val="0082692E"/>
    <w:rsid w:val="008273E5"/>
    <w:rsid w:val="00827F9C"/>
    <w:rsid w:val="008300BE"/>
    <w:rsid w:val="0083012A"/>
    <w:rsid w:val="008309A2"/>
    <w:rsid w:val="00830C62"/>
    <w:rsid w:val="00830EB8"/>
    <w:rsid w:val="008315D9"/>
    <w:rsid w:val="008316F0"/>
    <w:rsid w:val="00831D76"/>
    <w:rsid w:val="00832227"/>
    <w:rsid w:val="00832348"/>
    <w:rsid w:val="00832D49"/>
    <w:rsid w:val="00833055"/>
    <w:rsid w:val="00833FB2"/>
    <w:rsid w:val="00835022"/>
    <w:rsid w:val="008353C0"/>
    <w:rsid w:val="008353DE"/>
    <w:rsid w:val="00835844"/>
    <w:rsid w:val="008369F8"/>
    <w:rsid w:val="00836BD6"/>
    <w:rsid w:val="00836E08"/>
    <w:rsid w:val="0083750F"/>
    <w:rsid w:val="008378B1"/>
    <w:rsid w:val="00837AB7"/>
    <w:rsid w:val="00840286"/>
    <w:rsid w:val="00840846"/>
    <w:rsid w:val="00840874"/>
    <w:rsid w:val="00840EF5"/>
    <w:rsid w:val="00840F9F"/>
    <w:rsid w:val="00840FB9"/>
    <w:rsid w:val="00840FFF"/>
    <w:rsid w:val="008419A1"/>
    <w:rsid w:val="00842F75"/>
    <w:rsid w:val="00843C19"/>
    <w:rsid w:val="00843D9E"/>
    <w:rsid w:val="00844BBE"/>
    <w:rsid w:val="008450FD"/>
    <w:rsid w:val="008458F9"/>
    <w:rsid w:val="008479F8"/>
    <w:rsid w:val="00847ED6"/>
    <w:rsid w:val="008500DB"/>
    <w:rsid w:val="0085044F"/>
    <w:rsid w:val="00851971"/>
    <w:rsid w:val="0085288F"/>
    <w:rsid w:val="00852C9F"/>
    <w:rsid w:val="00852CEC"/>
    <w:rsid w:val="00852FD5"/>
    <w:rsid w:val="00853DC5"/>
    <w:rsid w:val="00853EEA"/>
    <w:rsid w:val="0085418A"/>
    <w:rsid w:val="00854743"/>
    <w:rsid w:val="008549F5"/>
    <w:rsid w:val="00854DF0"/>
    <w:rsid w:val="00854E14"/>
    <w:rsid w:val="00854E5C"/>
    <w:rsid w:val="00855341"/>
    <w:rsid w:val="008557C5"/>
    <w:rsid w:val="00856D5C"/>
    <w:rsid w:val="00857608"/>
    <w:rsid w:val="00857A78"/>
    <w:rsid w:val="00860474"/>
    <w:rsid w:val="00860A78"/>
    <w:rsid w:val="00860B84"/>
    <w:rsid w:val="00860CBE"/>
    <w:rsid w:val="00861FDB"/>
    <w:rsid w:val="00862020"/>
    <w:rsid w:val="00862154"/>
    <w:rsid w:val="0086221E"/>
    <w:rsid w:val="0086242B"/>
    <w:rsid w:val="008624FA"/>
    <w:rsid w:val="00862E34"/>
    <w:rsid w:val="00863339"/>
    <w:rsid w:val="008634D9"/>
    <w:rsid w:val="008640AC"/>
    <w:rsid w:val="00864579"/>
    <w:rsid w:val="008652EC"/>
    <w:rsid w:val="008654BB"/>
    <w:rsid w:val="00865888"/>
    <w:rsid w:val="0086603B"/>
    <w:rsid w:val="00866FF9"/>
    <w:rsid w:val="008675AF"/>
    <w:rsid w:val="00867769"/>
    <w:rsid w:val="00867EE1"/>
    <w:rsid w:val="0087055F"/>
    <w:rsid w:val="00870F77"/>
    <w:rsid w:val="00871542"/>
    <w:rsid w:val="008719DE"/>
    <w:rsid w:val="0087206B"/>
    <w:rsid w:val="008738BC"/>
    <w:rsid w:val="0087509A"/>
    <w:rsid w:val="008751C9"/>
    <w:rsid w:val="00875297"/>
    <w:rsid w:val="0087621F"/>
    <w:rsid w:val="008768C8"/>
    <w:rsid w:val="008768E5"/>
    <w:rsid w:val="008768EE"/>
    <w:rsid w:val="00877083"/>
    <w:rsid w:val="0087754E"/>
    <w:rsid w:val="008776FA"/>
    <w:rsid w:val="00877DE2"/>
    <w:rsid w:val="00880CE0"/>
    <w:rsid w:val="00881576"/>
    <w:rsid w:val="00882078"/>
    <w:rsid w:val="008821AC"/>
    <w:rsid w:val="00882D8D"/>
    <w:rsid w:val="00882E43"/>
    <w:rsid w:val="00883B76"/>
    <w:rsid w:val="00883C61"/>
    <w:rsid w:val="00884581"/>
    <w:rsid w:val="00884914"/>
    <w:rsid w:val="00884B88"/>
    <w:rsid w:val="00884B8E"/>
    <w:rsid w:val="00884F45"/>
    <w:rsid w:val="00885312"/>
    <w:rsid w:val="00885E84"/>
    <w:rsid w:val="008867D3"/>
    <w:rsid w:val="00886FA5"/>
    <w:rsid w:val="00887F37"/>
    <w:rsid w:val="00887F9C"/>
    <w:rsid w:val="00891822"/>
    <w:rsid w:val="0089184B"/>
    <w:rsid w:val="0089274D"/>
    <w:rsid w:val="00892A7E"/>
    <w:rsid w:val="00892BCB"/>
    <w:rsid w:val="00892CEC"/>
    <w:rsid w:val="008935A6"/>
    <w:rsid w:val="008937AB"/>
    <w:rsid w:val="008938CD"/>
    <w:rsid w:val="00893F41"/>
    <w:rsid w:val="0089465E"/>
    <w:rsid w:val="00894A33"/>
    <w:rsid w:val="00894AAE"/>
    <w:rsid w:val="00894C2A"/>
    <w:rsid w:val="00896007"/>
    <w:rsid w:val="008960EE"/>
    <w:rsid w:val="0089660F"/>
    <w:rsid w:val="0089722B"/>
    <w:rsid w:val="008A009A"/>
    <w:rsid w:val="008A0CF1"/>
    <w:rsid w:val="008A1C1F"/>
    <w:rsid w:val="008A247D"/>
    <w:rsid w:val="008A35B1"/>
    <w:rsid w:val="008A3656"/>
    <w:rsid w:val="008A3F77"/>
    <w:rsid w:val="008A4022"/>
    <w:rsid w:val="008A43AA"/>
    <w:rsid w:val="008A55BD"/>
    <w:rsid w:val="008A56F1"/>
    <w:rsid w:val="008A5B91"/>
    <w:rsid w:val="008A5C3D"/>
    <w:rsid w:val="008A65C1"/>
    <w:rsid w:val="008A69A5"/>
    <w:rsid w:val="008A75C3"/>
    <w:rsid w:val="008B11AC"/>
    <w:rsid w:val="008B24C3"/>
    <w:rsid w:val="008B2607"/>
    <w:rsid w:val="008B26CE"/>
    <w:rsid w:val="008B29C3"/>
    <w:rsid w:val="008B339A"/>
    <w:rsid w:val="008B34F6"/>
    <w:rsid w:val="008B3974"/>
    <w:rsid w:val="008B3BF2"/>
    <w:rsid w:val="008B3D3B"/>
    <w:rsid w:val="008B4287"/>
    <w:rsid w:val="008B56E2"/>
    <w:rsid w:val="008B5E01"/>
    <w:rsid w:val="008B6508"/>
    <w:rsid w:val="008B6D41"/>
    <w:rsid w:val="008B7205"/>
    <w:rsid w:val="008B7947"/>
    <w:rsid w:val="008B7D0C"/>
    <w:rsid w:val="008C0FC0"/>
    <w:rsid w:val="008C1977"/>
    <w:rsid w:val="008C1B75"/>
    <w:rsid w:val="008C2817"/>
    <w:rsid w:val="008C4655"/>
    <w:rsid w:val="008C46DA"/>
    <w:rsid w:val="008C4B92"/>
    <w:rsid w:val="008C4DD0"/>
    <w:rsid w:val="008C5A6A"/>
    <w:rsid w:val="008C6696"/>
    <w:rsid w:val="008C66F2"/>
    <w:rsid w:val="008C6875"/>
    <w:rsid w:val="008C6C68"/>
    <w:rsid w:val="008C7D60"/>
    <w:rsid w:val="008C7EB6"/>
    <w:rsid w:val="008C7F32"/>
    <w:rsid w:val="008D1DFE"/>
    <w:rsid w:val="008D20CA"/>
    <w:rsid w:val="008D23B2"/>
    <w:rsid w:val="008D2C26"/>
    <w:rsid w:val="008D304C"/>
    <w:rsid w:val="008D3068"/>
    <w:rsid w:val="008D40D6"/>
    <w:rsid w:val="008D43B1"/>
    <w:rsid w:val="008D4D8B"/>
    <w:rsid w:val="008D4F30"/>
    <w:rsid w:val="008D5F4A"/>
    <w:rsid w:val="008D6A94"/>
    <w:rsid w:val="008D6B49"/>
    <w:rsid w:val="008D6CF4"/>
    <w:rsid w:val="008D79CF"/>
    <w:rsid w:val="008E03CF"/>
    <w:rsid w:val="008E050B"/>
    <w:rsid w:val="008E08EE"/>
    <w:rsid w:val="008E0923"/>
    <w:rsid w:val="008E1483"/>
    <w:rsid w:val="008E1F35"/>
    <w:rsid w:val="008E2519"/>
    <w:rsid w:val="008E2728"/>
    <w:rsid w:val="008E2C97"/>
    <w:rsid w:val="008E3C9C"/>
    <w:rsid w:val="008E4BF4"/>
    <w:rsid w:val="008E4D25"/>
    <w:rsid w:val="008E4DB7"/>
    <w:rsid w:val="008E4DD4"/>
    <w:rsid w:val="008E535E"/>
    <w:rsid w:val="008E5449"/>
    <w:rsid w:val="008E5AB5"/>
    <w:rsid w:val="008E60BB"/>
    <w:rsid w:val="008E6527"/>
    <w:rsid w:val="008E676A"/>
    <w:rsid w:val="008E6907"/>
    <w:rsid w:val="008E6A71"/>
    <w:rsid w:val="008E7509"/>
    <w:rsid w:val="008F0BED"/>
    <w:rsid w:val="008F0FD8"/>
    <w:rsid w:val="008F1001"/>
    <w:rsid w:val="008F21C8"/>
    <w:rsid w:val="008F222E"/>
    <w:rsid w:val="008F27C6"/>
    <w:rsid w:val="008F33AB"/>
    <w:rsid w:val="008F35BA"/>
    <w:rsid w:val="008F377C"/>
    <w:rsid w:val="008F4588"/>
    <w:rsid w:val="008F55CF"/>
    <w:rsid w:val="008F5ABF"/>
    <w:rsid w:val="008F5E4C"/>
    <w:rsid w:val="008F6326"/>
    <w:rsid w:val="008F6AED"/>
    <w:rsid w:val="008F7010"/>
    <w:rsid w:val="008F7257"/>
    <w:rsid w:val="008F76A7"/>
    <w:rsid w:val="008F7747"/>
    <w:rsid w:val="008F7814"/>
    <w:rsid w:val="008F795D"/>
    <w:rsid w:val="009000D3"/>
    <w:rsid w:val="00900259"/>
    <w:rsid w:val="00900677"/>
    <w:rsid w:val="009007F8"/>
    <w:rsid w:val="009008D0"/>
    <w:rsid w:val="00900AC9"/>
    <w:rsid w:val="00901602"/>
    <w:rsid w:val="00901888"/>
    <w:rsid w:val="00901B49"/>
    <w:rsid w:val="00902562"/>
    <w:rsid w:val="00903324"/>
    <w:rsid w:val="00903507"/>
    <w:rsid w:val="0090386A"/>
    <w:rsid w:val="00903BD9"/>
    <w:rsid w:val="0090438F"/>
    <w:rsid w:val="00905132"/>
    <w:rsid w:val="009058B1"/>
    <w:rsid w:val="00906634"/>
    <w:rsid w:val="009066FC"/>
    <w:rsid w:val="00906820"/>
    <w:rsid w:val="0090699F"/>
    <w:rsid w:val="00906C87"/>
    <w:rsid w:val="00906DE5"/>
    <w:rsid w:val="00907EF4"/>
    <w:rsid w:val="009104F3"/>
    <w:rsid w:val="00910F19"/>
    <w:rsid w:val="009116E4"/>
    <w:rsid w:val="00911EA5"/>
    <w:rsid w:val="00912088"/>
    <w:rsid w:val="009130BC"/>
    <w:rsid w:val="0091394B"/>
    <w:rsid w:val="00913AAB"/>
    <w:rsid w:val="0091425F"/>
    <w:rsid w:val="00914DD3"/>
    <w:rsid w:val="0091563F"/>
    <w:rsid w:val="009158BA"/>
    <w:rsid w:val="00915D32"/>
    <w:rsid w:val="009161F0"/>
    <w:rsid w:val="009161F9"/>
    <w:rsid w:val="00916369"/>
    <w:rsid w:val="0091686D"/>
    <w:rsid w:val="00916B68"/>
    <w:rsid w:val="00916E07"/>
    <w:rsid w:val="00916F2D"/>
    <w:rsid w:val="00917BC8"/>
    <w:rsid w:val="00917EE4"/>
    <w:rsid w:val="00917EE9"/>
    <w:rsid w:val="00920CE2"/>
    <w:rsid w:val="009214AC"/>
    <w:rsid w:val="00921A90"/>
    <w:rsid w:val="009221B3"/>
    <w:rsid w:val="00922453"/>
    <w:rsid w:val="00922713"/>
    <w:rsid w:val="0092290C"/>
    <w:rsid w:val="00922FFA"/>
    <w:rsid w:val="00923694"/>
    <w:rsid w:val="009237A1"/>
    <w:rsid w:val="00923E1B"/>
    <w:rsid w:val="00923EC8"/>
    <w:rsid w:val="00924597"/>
    <w:rsid w:val="00924B03"/>
    <w:rsid w:val="00924E86"/>
    <w:rsid w:val="00925160"/>
    <w:rsid w:val="0092588B"/>
    <w:rsid w:val="00925B33"/>
    <w:rsid w:val="00925BA6"/>
    <w:rsid w:val="00925D42"/>
    <w:rsid w:val="00925D85"/>
    <w:rsid w:val="0092686D"/>
    <w:rsid w:val="00926FD2"/>
    <w:rsid w:val="009270AF"/>
    <w:rsid w:val="00927E39"/>
    <w:rsid w:val="00927F01"/>
    <w:rsid w:val="00930096"/>
    <w:rsid w:val="00930269"/>
    <w:rsid w:val="00930A57"/>
    <w:rsid w:val="0093178E"/>
    <w:rsid w:val="00931B44"/>
    <w:rsid w:val="00931FB4"/>
    <w:rsid w:val="00931FB5"/>
    <w:rsid w:val="00932082"/>
    <w:rsid w:val="009321CB"/>
    <w:rsid w:val="00932C01"/>
    <w:rsid w:val="00932CEA"/>
    <w:rsid w:val="00933195"/>
    <w:rsid w:val="00933E3E"/>
    <w:rsid w:val="00934074"/>
    <w:rsid w:val="009347EF"/>
    <w:rsid w:val="0093492E"/>
    <w:rsid w:val="009353C0"/>
    <w:rsid w:val="00935B32"/>
    <w:rsid w:val="0093637A"/>
    <w:rsid w:val="00937340"/>
    <w:rsid w:val="00940036"/>
    <w:rsid w:val="0094007C"/>
    <w:rsid w:val="00940179"/>
    <w:rsid w:val="0094059A"/>
    <w:rsid w:val="0094150A"/>
    <w:rsid w:val="00941FBF"/>
    <w:rsid w:val="009425A9"/>
    <w:rsid w:val="00942E2A"/>
    <w:rsid w:val="00942E85"/>
    <w:rsid w:val="00943E1F"/>
    <w:rsid w:val="00943E72"/>
    <w:rsid w:val="00943FD4"/>
    <w:rsid w:val="0094480E"/>
    <w:rsid w:val="0094575C"/>
    <w:rsid w:val="00946339"/>
    <w:rsid w:val="00946360"/>
    <w:rsid w:val="00947614"/>
    <w:rsid w:val="00947B93"/>
    <w:rsid w:val="009502AC"/>
    <w:rsid w:val="009536C9"/>
    <w:rsid w:val="00953A8C"/>
    <w:rsid w:val="0095494B"/>
    <w:rsid w:val="009559E9"/>
    <w:rsid w:val="0095657F"/>
    <w:rsid w:val="00957E34"/>
    <w:rsid w:val="0096051F"/>
    <w:rsid w:val="00960CF0"/>
    <w:rsid w:val="00961035"/>
    <w:rsid w:val="009619CB"/>
    <w:rsid w:val="009619D5"/>
    <w:rsid w:val="00962052"/>
    <w:rsid w:val="00962BC3"/>
    <w:rsid w:val="00963194"/>
    <w:rsid w:val="0096435F"/>
    <w:rsid w:val="00964434"/>
    <w:rsid w:val="009649AE"/>
    <w:rsid w:val="00964F36"/>
    <w:rsid w:val="00964F57"/>
    <w:rsid w:val="00966153"/>
    <w:rsid w:val="0096766B"/>
    <w:rsid w:val="00967A36"/>
    <w:rsid w:val="009728DD"/>
    <w:rsid w:val="00972C70"/>
    <w:rsid w:val="009734E7"/>
    <w:rsid w:val="00974135"/>
    <w:rsid w:val="00974429"/>
    <w:rsid w:val="00974525"/>
    <w:rsid w:val="00974A1B"/>
    <w:rsid w:val="00974A80"/>
    <w:rsid w:val="009767D7"/>
    <w:rsid w:val="00976A8B"/>
    <w:rsid w:val="00977205"/>
    <w:rsid w:val="00980288"/>
    <w:rsid w:val="0098031A"/>
    <w:rsid w:val="009803F8"/>
    <w:rsid w:val="0098137F"/>
    <w:rsid w:val="00982400"/>
    <w:rsid w:val="00982A15"/>
    <w:rsid w:val="00983033"/>
    <w:rsid w:val="009830AD"/>
    <w:rsid w:val="009833CE"/>
    <w:rsid w:val="009834D6"/>
    <w:rsid w:val="00983E8C"/>
    <w:rsid w:val="00984114"/>
    <w:rsid w:val="00984B96"/>
    <w:rsid w:val="00985000"/>
    <w:rsid w:val="00985308"/>
    <w:rsid w:val="00985617"/>
    <w:rsid w:val="009856F9"/>
    <w:rsid w:val="009857BC"/>
    <w:rsid w:val="009857F5"/>
    <w:rsid w:val="00985834"/>
    <w:rsid w:val="00985C2F"/>
    <w:rsid w:val="00985C79"/>
    <w:rsid w:val="00986481"/>
    <w:rsid w:val="0098680E"/>
    <w:rsid w:val="00986E3D"/>
    <w:rsid w:val="009877BD"/>
    <w:rsid w:val="00987AE3"/>
    <w:rsid w:val="00991A69"/>
    <w:rsid w:val="0099206D"/>
    <w:rsid w:val="009920F0"/>
    <w:rsid w:val="00993E8C"/>
    <w:rsid w:val="0099445C"/>
    <w:rsid w:val="0099497A"/>
    <w:rsid w:val="00995135"/>
    <w:rsid w:val="00995911"/>
    <w:rsid w:val="00995FD2"/>
    <w:rsid w:val="0099696F"/>
    <w:rsid w:val="009969EE"/>
    <w:rsid w:val="00996FBB"/>
    <w:rsid w:val="009971F3"/>
    <w:rsid w:val="00997418"/>
    <w:rsid w:val="009979A7"/>
    <w:rsid w:val="009A0879"/>
    <w:rsid w:val="009A0EB4"/>
    <w:rsid w:val="009A1B35"/>
    <w:rsid w:val="009A2992"/>
    <w:rsid w:val="009A2AC9"/>
    <w:rsid w:val="009A2FE0"/>
    <w:rsid w:val="009A4BE5"/>
    <w:rsid w:val="009A5C40"/>
    <w:rsid w:val="009A68E0"/>
    <w:rsid w:val="009A6B29"/>
    <w:rsid w:val="009A6C55"/>
    <w:rsid w:val="009A6D98"/>
    <w:rsid w:val="009A7C22"/>
    <w:rsid w:val="009B0D74"/>
    <w:rsid w:val="009B11F4"/>
    <w:rsid w:val="009B17CA"/>
    <w:rsid w:val="009B40B0"/>
    <w:rsid w:val="009B41D1"/>
    <w:rsid w:val="009B5204"/>
    <w:rsid w:val="009B65C1"/>
    <w:rsid w:val="009B69C3"/>
    <w:rsid w:val="009B6EDA"/>
    <w:rsid w:val="009B7445"/>
    <w:rsid w:val="009C0635"/>
    <w:rsid w:val="009C09B1"/>
    <w:rsid w:val="009C0BA9"/>
    <w:rsid w:val="009C13F7"/>
    <w:rsid w:val="009C149D"/>
    <w:rsid w:val="009C15EA"/>
    <w:rsid w:val="009C16C9"/>
    <w:rsid w:val="009C1CC6"/>
    <w:rsid w:val="009C252B"/>
    <w:rsid w:val="009C28E8"/>
    <w:rsid w:val="009C3352"/>
    <w:rsid w:val="009C4342"/>
    <w:rsid w:val="009C4AF2"/>
    <w:rsid w:val="009C4D13"/>
    <w:rsid w:val="009C5433"/>
    <w:rsid w:val="009C5920"/>
    <w:rsid w:val="009C6CB4"/>
    <w:rsid w:val="009C7295"/>
    <w:rsid w:val="009C73DE"/>
    <w:rsid w:val="009C77B1"/>
    <w:rsid w:val="009C7D84"/>
    <w:rsid w:val="009C7E76"/>
    <w:rsid w:val="009D0835"/>
    <w:rsid w:val="009D0995"/>
    <w:rsid w:val="009D0C2A"/>
    <w:rsid w:val="009D104B"/>
    <w:rsid w:val="009D13B8"/>
    <w:rsid w:val="009D1997"/>
    <w:rsid w:val="009D26FD"/>
    <w:rsid w:val="009D31E6"/>
    <w:rsid w:val="009D352E"/>
    <w:rsid w:val="009D3743"/>
    <w:rsid w:val="009D3C53"/>
    <w:rsid w:val="009D5D2C"/>
    <w:rsid w:val="009D69E6"/>
    <w:rsid w:val="009D7706"/>
    <w:rsid w:val="009D7CB4"/>
    <w:rsid w:val="009E061A"/>
    <w:rsid w:val="009E0CFE"/>
    <w:rsid w:val="009E1015"/>
    <w:rsid w:val="009E1A96"/>
    <w:rsid w:val="009E1E48"/>
    <w:rsid w:val="009E33F7"/>
    <w:rsid w:val="009E3438"/>
    <w:rsid w:val="009E4A19"/>
    <w:rsid w:val="009E4A68"/>
    <w:rsid w:val="009E4F26"/>
    <w:rsid w:val="009E6754"/>
    <w:rsid w:val="009E77B6"/>
    <w:rsid w:val="009E7870"/>
    <w:rsid w:val="009F03E6"/>
    <w:rsid w:val="009F1A5A"/>
    <w:rsid w:val="009F1B61"/>
    <w:rsid w:val="009F1C36"/>
    <w:rsid w:val="009F2608"/>
    <w:rsid w:val="009F2865"/>
    <w:rsid w:val="009F3994"/>
    <w:rsid w:val="009F3AFB"/>
    <w:rsid w:val="009F428A"/>
    <w:rsid w:val="009F4A59"/>
    <w:rsid w:val="009F4C3F"/>
    <w:rsid w:val="009F4DCA"/>
    <w:rsid w:val="009F5255"/>
    <w:rsid w:val="009F6442"/>
    <w:rsid w:val="009F64D1"/>
    <w:rsid w:val="009F6697"/>
    <w:rsid w:val="009F67B0"/>
    <w:rsid w:val="009F6AB9"/>
    <w:rsid w:val="009F70B1"/>
    <w:rsid w:val="009F77A4"/>
    <w:rsid w:val="009F796F"/>
    <w:rsid w:val="009F79F0"/>
    <w:rsid w:val="009F7A26"/>
    <w:rsid w:val="009F7D5E"/>
    <w:rsid w:val="009F7F9F"/>
    <w:rsid w:val="00A000C3"/>
    <w:rsid w:val="00A007C0"/>
    <w:rsid w:val="00A00B6D"/>
    <w:rsid w:val="00A00BD5"/>
    <w:rsid w:val="00A00D89"/>
    <w:rsid w:val="00A00E1C"/>
    <w:rsid w:val="00A01197"/>
    <w:rsid w:val="00A01348"/>
    <w:rsid w:val="00A01746"/>
    <w:rsid w:val="00A02F34"/>
    <w:rsid w:val="00A0309A"/>
    <w:rsid w:val="00A03288"/>
    <w:rsid w:val="00A03537"/>
    <w:rsid w:val="00A040B8"/>
    <w:rsid w:val="00A04325"/>
    <w:rsid w:val="00A043E1"/>
    <w:rsid w:val="00A0487B"/>
    <w:rsid w:val="00A04FD3"/>
    <w:rsid w:val="00A05411"/>
    <w:rsid w:val="00A05428"/>
    <w:rsid w:val="00A05E5F"/>
    <w:rsid w:val="00A05F05"/>
    <w:rsid w:val="00A05F11"/>
    <w:rsid w:val="00A06954"/>
    <w:rsid w:val="00A06E8C"/>
    <w:rsid w:val="00A0761E"/>
    <w:rsid w:val="00A07B0C"/>
    <w:rsid w:val="00A07C93"/>
    <w:rsid w:val="00A113DE"/>
    <w:rsid w:val="00A11A51"/>
    <w:rsid w:val="00A12D3C"/>
    <w:rsid w:val="00A1374D"/>
    <w:rsid w:val="00A13D50"/>
    <w:rsid w:val="00A143D6"/>
    <w:rsid w:val="00A14549"/>
    <w:rsid w:val="00A14554"/>
    <w:rsid w:val="00A1457A"/>
    <w:rsid w:val="00A14D15"/>
    <w:rsid w:val="00A1615C"/>
    <w:rsid w:val="00A166CE"/>
    <w:rsid w:val="00A20A3E"/>
    <w:rsid w:val="00A210E0"/>
    <w:rsid w:val="00A2204C"/>
    <w:rsid w:val="00A22178"/>
    <w:rsid w:val="00A22192"/>
    <w:rsid w:val="00A229CC"/>
    <w:rsid w:val="00A22C52"/>
    <w:rsid w:val="00A22DC9"/>
    <w:rsid w:val="00A240CB"/>
    <w:rsid w:val="00A24362"/>
    <w:rsid w:val="00A246AD"/>
    <w:rsid w:val="00A248B4"/>
    <w:rsid w:val="00A25795"/>
    <w:rsid w:val="00A257E1"/>
    <w:rsid w:val="00A25865"/>
    <w:rsid w:val="00A26BC8"/>
    <w:rsid w:val="00A271E7"/>
    <w:rsid w:val="00A27324"/>
    <w:rsid w:val="00A27E93"/>
    <w:rsid w:val="00A3080B"/>
    <w:rsid w:val="00A30E2C"/>
    <w:rsid w:val="00A318D7"/>
    <w:rsid w:val="00A318D9"/>
    <w:rsid w:val="00A31DCD"/>
    <w:rsid w:val="00A32831"/>
    <w:rsid w:val="00A32D46"/>
    <w:rsid w:val="00A335CC"/>
    <w:rsid w:val="00A33637"/>
    <w:rsid w:val="00A33834"/>
    <w:rsid w:val="00A3387B"/>
    <w:rsid w:val="00A33A3C"/>
    <w:rsid w:val="00A33E42"/>
    <w:rsid w:val="00A343CA"/>
    <w:rsid w:val="00A35254"/>
    <w:rsid w:val="00A367D2"/>
    <w:rsid w:val="00A36F51"/>
    <w:rsid w:val="00A37335"/>
    <w:rsid w:val="00A37415"/>
    <w:rsid w:val="00A3768A"/>
    <w:rsid w:val="00A40452"/>
    <w:rsid w:val="00A408F1"/>
    <w:rsid w:val="00A41E77"/>
    <w:rsid w:val="00A421EA"/>
    <w:rsid w:val="00A42522"/>
    <w:rsid w:val="00A427ED"/>
    <w:rsid w:val="00A42983"/>
    <w:rsid w:val="00A42C65"/>
    <w:rsid w:val="00A43182"/>
    <w:rsid w:val="00A446D5"/>
    <w:rsid w:val="00A44A3F"/>
    <w:rsid w:val="00A44F84"/>
    <w:rsid w:val="00A45107"/>
    <w:rsid w:val="00A45D9B"/>
    <w:rsid w:val="00A460FC"/>
    <w:rsid w:val="00A46566"/>
    <w:rsid w:val="00A465E2"/>
    <w:rsid w:val="00A46767"/>
    <w:rsid w:val="00A46846"/>
    <w:rsid w:val="00A46B8A"/>
    <w:rsid w:val="00A46E62"/>
    <w:rsid w:val="00A46FC2"/>
    <w:rsid w:val="00A471F8"/>
    <w:rsid w:val="00A471FD"/>
    <w:rsid w:val="00A4756D"/>
    <w:rsid w:val="00A479BE"/>
    <w:rsid w:val="00A47D1B"/>
    <w:rsid w:val="00A504D7"/>
    <w:rsid w:val="00A50E63"/>
    <w:rsid w:val="00A51D83"/>
    <w:rsid w:val="00A51DD8"/>
    <w:rsid w:val="00A52215"/>
    <w:rsid w:val="00A523C8"/>
    <w:rsid w:val="00A52AAB"/>
    <w:rsid w:val="00A52C9D"/>
    <w:rsid w:val="00A5403E"/>
    <w:rsid w:val="00A544E9"/>
    <w:rsid w:val="00A54AEC"/>
    <w:rsid w:val="00A54C6C"/>
    <w:rsid w:val="00A54EF5"/>
    <w:rsid w:val="00A55604"/>
    <w:rsid w:val="00A55E60"/>
    <w:rsid w:val="00A5619B"/>
    <w:rsid w:val="00A56716"/>
    <w:rsid w:val="00A57B87"/>
    <w:rsid w:val="00A57C3F"/>
    <w:rsid w:val="00A57CC1"/>
    <w:rsid w:val="00A605A3"/>
    <w:rsid w:val="00A611C3"/>
    <w:rsid w:val="00A62282"/>
    <w:rsid w:val="00A62654"/>
    <w:rsid w:val="00A6265D"/>
    <w:rsid w:val="00A62D8B"/>
    <w:rsid w:val="00A635F6"/>
    <w:rsid w:val="00A63791"/>
    <w:rsid w:val="00A64346"/>
    <w:rsid w:val="00A646CA"/>
    <w:rsid w:val="00A678B3"/>
    <w:rsid w:val="00A67D0A"/>
    <w:rsid w:val="00A70660"/>
    <w:rsid w:val="00A70999"/>
    <w:rsid w:val="00A70A98"/>
    <w:rsid w:val="00A70BEB"/>
    <w:rsid w:val="00A71427"/>
    <w:rsid w:val="00A71BFB"/>
    <w:rsid w:val="00A71D89"/>
    <w:rsid w:val="00A71F67"/>
    <w:rsid w:val="00A7228D"/>
    <w:rsid w:val="00A73740"/>
    <w:rsid w:val="00A73951"/>
    <w:rsid w:val="00A73A66"/>
    <w:rsid w:val="00A73E2A"/>
    <w:rsid w:val="00A7421F"/>
    <w:rsid w:val="00A74661"/>
    <w:rsid w:val="00A747A1"/>
    <w:rsid w:val="00A74840"/>
    <w:rsid w:val="00A74D8D"/>
    <w:rsid w:val="00A7523D"/>
    <w:rsid w:val="00A76290"/>
    <w:rsid w:val="00A76397"/>
    <w:rsid w:val="00A764B1"/>
    <w:rsid w:val="00A770F6"/>
    <w:rsid w:val="00A779C3"/>
    <w:rsid w:val="00A77A5E"/>
    <w:rsid w:val="00A77DBE"/>
    <w:rsid w:val="00A8034C"/>
    <w:rsid w:val="00A80655"/>
    <w:rsid w:val="00A8073C"/>
    <w:rsid w:val="00A8090D"/>
    <w:rsid w:val="00A80FD2"/>
    <w:rsid w:val="00A812AA"/>
    <w:rsid w:val="00A81E5A"/>
    <w:rsid w:val="00A82FB3"/>
    <w:rsid w:val="00A837AD"/>
    <w:rsid w:val="00A84356"/>
    <w:rsid w:val="00A86394"/>
    <w:rsid w:val="00A86F93"/>
    <w:rsid w:val="00A87E1F"/>
    <w:rsid w:val="00A90004"/>
    <w:rsid w:val="00A90A07"/>
    <w:rsid w:val="00A91587"/>
    <w:rsid w:val="00A91E18"/>
    <w:rsid w:val="00A92268"/>
    <w:rsid w:val="00A92928"/>
    <w:rsid w:val="00A92B17"/>
    <w:rsid w:val="00A93193"/>
    <w:rsid w:val="00A93CAA"/>
    <w:rsid w:val="00A946DE"/>
    <w:rsid w:val="00A949D9"/>
    <w:rsid w:val="00A95136"/>
    <w:rsid w:val="00A95162"/>
    <w:rsid w:val="00A9529B"/>
    <w:rsid w:val="00A96C40"/>
    <w:rsid w:val="00A970FD"/>
    <w:rsid w:val="00AA00AB"/>
    <w:rsid w:val="00AA0437"/>
    <w:rsid w:val="00AA0623"/>
    <w:rsid w:val="00AA0747"/>
    <w:rsid w:val="00AA0764"/>
    <w:rsid w:val="00AA0ADD"/>
    <w:rsid w:val="00AA0E31"/>
    <w:rsid w:val="00AA0FF9"/>
    <w:rsid w:val="00AA1AF9"/>
    <w:rsid w:val="00AA1D86"/>
    <w:rsid w:val="00AA1EA4"/>
    <w:rsid w:val="00AA2438"/>
    <w:rsid w:val="00AA2A3F"/>
    <w:rsid w:val="00AA331C"/>
    <w:rsid w:val="00AA4407"/>
    <w:rsid w:val="00AA44B5"/>
    <w:rsid w:val="00AA4E41"/>
    <w:rsid w:val="00AA58ED"/>
    <w:rsid w:val="00AA628C"/>
    <w:rsid w:val="00AA64C7"/>
    <w:rsid w:val="00AA65AD"/>
    <w:rsid w:val="00AA65F1"/>
    <w:rsid w:val="00AA6DA8"/>
    <w:rsid w:val="00AA7E1B"/>
    <w:rsid w:val="00AB0379"/>
    <w:rsid w:val="00AB0F68"/>
    <w:rsid w:val="00AB1311"/>
    <w:rsid w:val="00AB17A6"/>
    <w:rsid w:val="00AB1903"/>
    <w:rsid w:val="00AB1B65"/>
    <w:rsid w:val="00AB2AE4"/>
    <w:rsid w:val="00AB3480"/>
    <w:rsid w:val="00AB41C7"/>
    <w:rsid w:val="00AB4298"/>
    <w:rsid w:val="00AB4BF3"/>
    <w:rsid w:val="00AB4F62"/>
    <w:rsid w:val="00AB5AB9"/>
    <w:rsid w:val="00AB77DB"/>
    <w:rsid w:val="00AC0514"/>
    <w:rsid w:val="00AC0EC6"/>
    <w:rsid w:val="00AC19A5"/>
    <w:rsid w:val="00AC1C61"/>
    <w:rsid w:val="00AC1E2B"/>
    <w:rsid w:val="00AC2005"/>
    <w:rsid w:val="00AC2266"/>
    <w:rsid w:val="00AC23E9"/>
    <w:rsid w:val="00AC2A44"/>
    <w:rsid w:val="00AC40FE"/>
    <w:rsid w:val="00AC4298"/>
    <w:rsid w:val="00AC4BE3"/>
    <w:rsid w:val="00AC4DD1"/>
    <w:rsid w:val="00AC5002"/>
    <w:rsid w:val="00AC537D"/>
    <w:rsid w:val="00AC5A4F"/>
    <w:rsid w:val="00AC6928"/>
    <w:rsid w:val="00AC6BFD"/>
    <w:rsid w:val="00AC7209"/>
    <w:rsid w:val="00AC76A5"/>
    <w:rsid w:val="00AD0381"/>
    <w:rsid w:val="00AD14F9"/>
    <w:rsid w:val="00AD2525"/>
    <w:rsid w:val="00AD2611"/>
    <w:rsid w:val="00AD298D"/>
    <w:rsid w:val="00AD2FAB"/>
    <w:rsid w:val="00AD3279"/>
    <w:rsid w:val="00AD3354"/>
    <w:rsid w:val="00AD3A39"/>
    <w:rsid w:val="00AD45FE"/>
    <w:rsid w:val="00AD5EDC"/>
    <w:rsid w:val="00AD619A"/>
    <w:rsid w:val="00AD629F"/>
    <w:rsid w:val="00AD6563"/>
    <w:rsid w:val="00AD6E44"/>
    <w:rsid w:val="00AE0CD7"/>
    <w:rsid w:val="00AE0EF8"/>
    <w:rsid w:val="00AE0F0F"/>
    <w:rsid w:val="00AE0F6D"/>
    <w:rsid w:val="00AE1EC4"/>
    <w:rsid w:val="00AE22EF"/>
    <w:rsid w:val="00AE2E54"/>
    <w:rsid w:val="00AE30B4"/>
    <w:rsid w:val="00AE33B0"/>
    <w:rsid w:val="00AE3735"/>
    <w:rsid w:val="00AE3FA5"/>
    <w:rsid w:val="00AE3FEA"/>
    <w:rsid w:val="00AE48FA"/>
    <w:rsid w:val="00AE4FF3"/>
    <w:rsid w:val="00AE55D4"/>
    <w:rsid w:val="00AE5849"/>
    <w:rsid w:val="00AE5C78"/>
    <w:rsid w:val="00AE64BB"/>
    <w:rsid w:val="00AE6685"/>
    <w:rsid w:val="00AE73E7"/>
    <w:rsid w:val="00AE7D60"/>
    <w:rsid w:val="00AF01D8"/>
    <w:rsid w:val="00AF0A9F"/>
    <w:rsid w:val="00AF0C13"/>
    <w:rsid w:val="00AF0FB2"/>
    <w:rsid w:val="00AF1252"/>
    <w:rsid w:val="00AF18B1"/>
    <w:rsid w:val="00AF21D0"/>
    <w:rsid w:val="00AF2FD8"/>
    <w:rsid w:val="00AF3D0D"/>
    <w:rsid w:val="00AF41BC"/>
    <w:rsid w:val="00AF4381"/>
    <w:rsid w:val="00AF457C"/>
    <w:rsid w:val="00AF521C"/>
    <w:rsid w:val="00AF59DD"/>
    <w:rsid w:val="00AF5A76"/>
    <w:rsid w:val="00AF75F3"/>
    <w:rsid w:val="00AF7F61"/>
    <w:rsid w:val="00B00F82"/>
    <w:rsid w:val="00B00FE0"/>
    <w:rsid w:val="00B011C3"/>
    <w:rsid w:val="00B012AD"/>
    <w:rsid w:val="00B01D02"/>
    <w:rsid w:val="00B01F04"/>
    <w:rsid w:val="00B022D8"/>
    <w:rsid w:val="00B0439C"/>
    <w:rsid w:val="00B0496D"/>
    <w:rsid w:val="00B05FBF"/>
    <w:rsid w:val="00B0666D"/>
    <w:rsid w:val="00B06696"/>
    <w:rsid w:val="00B06791"/>
    <w:rsid w:val="00B06A26"/>
    <w:rsid w:val="00B07E54"/>
    <w:rsid w:val="00B106DB"/>
    <w:rsid w:val="00B10C62"/>
    <w:rsid w:val="00B12186"/>
    <w:rsid w:val="00B123B4"/>
    <w:rsid w:val="00B1302E"/>
    <w:rsid w:val="00B137A2"/>
    <w:rsid w:val="00B13AFB"/>
    <w:rsid w:val="00B1457B"/>
    <w:rsid w:val="00B15D06"/>
    <w:rsid w:val="00B16135"/>
    <w:rsid w:val="00B1732E"/>
    <w:rsid w:val="00B17677"/>
    <w:rsid w:val="00B17CC7"/>
    <w:rsid w:val="00B210BE"/>
    <w:rsid w:val="00B21877"/>
    <w:rsid w:val="00B21C7E"/>
    <w:rsid w:val="00B21CE7"/>
    <w:rsid w:val="00B21EE0"/>
    <w:rsid w:val="00B23741"/>
    <w:rsid w:val="00B24163"/>
    <w:rsid w:val="00B24596"/>
    <w:rsid w:val="00B25499"/>
    <w:rsid w:val="00B271A6"/>
    <w:rsid w:val="00B2769C"/>
    <w:rsid w:val="00B31421"/>
    <w:rsid w:val="00B31743"/>
    <w:rsid w:val="00B31C48"/>
    <w:rsid w:val="00B334D3"/>
    <w:rsid w:val="00B33568"/>
    <w:rsid w:val="00B339C2"/>
    <w:rsid w:val="00B343C9"/>
    <w:rsid w:val="00B35751"/>
    <w:rsid w:val="00B35DE1"/>
    <w:rsid w:val="00B35F90"/>
    <w:rsid w:val="00B3616B"/>
    <w:rsid w:val="00B36ED6"/>
    <w:rsid w:val="00B37198"/>
    <w:rsid w:val="00B37AE8"/>
    <w:rsid w:val="00B40330"/>
    <w:rsid w:val="00B408EE"/>
    <w:rsid w:val="00B4096E"/>
    <w:rsid w:val="00B4099B"/>
    <w:rsid w:val="00B41E5F"/>
    <w:rsid w:val="00B42458"/>
    <w:rsid w:val="00B42E6B"/>
    <w:rsid w:val="00B42FC7"/>
    <w:rsid w:val="00B4406E"/>
    <w:rsid w:val="00B44BA2"/>
    <w:rsid w:val="00B44CAD"/>
    <w:rsid w:val="00B44CE1"/>
    <w:rsid w:val="00B46BF9"/>
    <w:rsid w:val="00B47585"/>
    <w:rsid w:val="00B476CB"/>
    <w:rsid w:val="00B47AD8"/>
    <w:rsid w:val="00B512F6"/>
    <w:rsid w:val="00B51556"/>
    <w:rsid w:val="00B5189D"/>
    <w:rsid w:val="00B5294F"/>
    <w:rsid w:val="00B52E92"/>
    <w:rsid w:val="00B531CC"/>
    <w:rsid w:val="00B53EB9"/>
    <w:rsid w:val="00B54405"/>
    <w:rsid w:val="00B546C1"/>
    <w:rsid w:val="00B5486D"/>
    <w:rsid w:val="00B54E5B"/>
    <w:rsid w:val="00B55A09"/>
    <w:rsid w:val="00B5617F"/>
    <w:rsid w:val="00B569B6"/>
    <w:rsid w:val="00B57B69"/>
    <w:rsid w:val="00B60A2F"/>
    <w:rsid w:val="00B60A3D"/>
    <w:rsid w:val="00B60C05"/>
    <w:rsid w:val="00B60FBC"/>
    <w:rsid w:val="00B610E0"/>
    <w:rsid w:val="00B61AC7"/>
    <w:rsid w:val="00B6225B"/>
    <w:rsid w:val="00B63118"/>
    <w:rsid w:val="00B6316F"/>
    <w:rsid w:val="00B645F0"/>
    <w:rsid w:val="00B6513A"/>
    <w:rsid w:val="00B657C0"/>
    <w:rsid w:val="00B65BF0"/>
    <w:rsid w:val="00B65D1B"/>
    <w:rsid w:val="00B65F87"/>
    <w:rsid w:val="00B665C6"/>
    <w:rsid w:val="00B66DFA"/>
    <w:rsid w:val="00B671B4"/>
    <w:rsid w:val="00B67906"/>
    <w:rsid w:val="00B67959"/>
    <w:rsid w:val="00B67F1E"/>
    <w:rsid w:val="00B70596"/>
    <w:rsid w:val="00B708AB"/>
    <w:rsid w:val="00B71783"/>
    <w:rsid w:val="00B71977"/>
    <w:rsid w:val="00B7213B"/>
    <w:rsid w:val="00B72E5C"/>
    <w:rsid w:val="00B73304"/>
    <w:rsid w:val="00B74478"/>
    <w:rsid w:val="00B74AB7"/>
    <w:rsid w:val="00B7501D"/>
    <w:rsid w:val="00B7557D"/>
    <w:rsid w:val="00B75F17"/>
    <w:rsid w:val="00B7619D"/>
    <w:rsid w:val="00B771CA"/>
    <w:rsid w:val="00B77260"/>
    <w:rsid w:val="00B77861"/>
    <w:rsid w:val="00B77BEF"/>
    <w:rsid w:val="00B80480"/>
    <w:rsid w:val="00B80B89"/>
    <w:rsid w:val="00B81543"/>
    <w:rsid w:val="00B81815"/>
    <w:rsid w:val="00B81A16"/>
    <w:rsid w:val="00B82E1C"/>
    <w:rsid w:val="00B8321F"/>
    <w:rsid w:val="00B83A13"/>
    <w:rsid w:val="00B83B63"/>
    <w:rsid w:val="00B83E2F"/>
    <w:rsid w:val="00B841FC"/>
    <w:rsid w:val="00B855E6"/>
    <w:rsid w:val="00B8583A"/>
    <w:rsid w:val="00B859A4"/>
    <w:rsid w:val="00B85CAB"/>
    <w:rsid w:val="00B85D3F"/>
    <w:rsid w:val="00B85F75"/>
    <w:rsid w:val="00B86913"/>
    <w:rsid w:val="00B86957"/>
    <w:rsid w:val="00B86C58"/>
    <w:rsid w:val="00B90D60"/>
    <w:rsid w:val="00B9156D"/>
    <w:rsid w:val="00B91FCF"/>
    <w:rsid w:val="00B928B6"/>
    <w:rsid w:val="00B92DDE"/>
    <w:rsid w:val="00B93290"/>
    <w:rsid w:val="00B93511"/>
    <w:rsid w:val="00B935B8"/>
    <w:rsid w:val="00B93645"/>
    <w:rsid w:val="00B938C6"/>
    <w:rsid w:val="00B9414C"/>
    <w:rsid w:val="00B948B1"/>
    <w:rsid w:val="00B9506A"/>
    <w:rsid w:val="00B951C6"/>
    <w:rsid w:val="00B95346"/>
    <w:rsid w:val="00B96113"/>
    <w:rsid w:val="00B9618D"/>
    <w:rsid w:val="00B9770B"/>
    <w:rsid w:val="00BA06CA"/>
    <w:rsid w:val="00BA0C03"/>
    <w:rsid w:val="00BA1529"/>
    <w:rsid w:val="00BA1BD4"/>
    <w:rsid w:val="00BA303F"/>
    <w:rsid w:val="00BA482E"/>
    <w:rsid w:val="00BA4D78"/>
    <w:rsid w:val="00BA53B2"/>
    <w:rsid w:val="00BA5465"/>
    <w:rsid w:val="00BA5513"/>
    <w:rsid w:val="00BA5B79"/>
    <w:rsid w:val="00BA5BCB"/>
    <w:rsid w:val="00BA67F0"/>
    <w:rsid w:val="00BA72AC"/>
    <w:rsid w:val="00BA7ABA"/>
    <w:rsid w:val="00BA7FE4"/>
    <w:rsid w:val="00BB00F2"/>
    <w:rsid w:val="00BB08D3"/>
    <w:rsid w:val="00BB0C15"/>
    <w:rsid w:val="00BB0EE6"/>
    <w:rsid w:val="00BB1DEE"/>
    <w:rsid w:val="00BB269A"/>
    <w:rsid w:val="00BB280C"/>
    <w:rsid w:val="00BB2D79"/>
    <w:rsid w:val="00BB34F2"/>
    <w:rsid w:val="00BB3642"/>
    <w:rsid w:val="00BB3727"/>
    <w:rsid w:val="00BB3C22"/>
    <w:rsid w:val="00BB466F"/>
    <w:rsid w:val="00BB5A06"/>
    <w:rsid w:val="00BB5BA5"/>
    <w:rsid w:val="00BB66AF"/>
    <w:rsid w:val="00BB6755"/>
    <w:rsid w:val="00BB67C4"/>
    <w:rsid w:val="00BB7322"/>
    <w:rsid w:val="00BB7DA7"/>
    <w:rsid w:val="00BB7E41"/>
    <w:rsid w:val="00BC089A"/>
    <w:rsid w:val="00BC08AC"/>
    <w:rsid w:val="00BC0DE6"/>
    <w:rsid w:val="00BC1D68"/>
    <w:rsid w:val="00BC2223"/>
    <w:rsid w:val="00BC2389"/>
    <w:rsid w:val="00BC2923"/>
    <w:rsid w:val="00BC3427"/>
    <w:rsid w:val="00BC51C0"/>
    <w:rsid w:val="00BC5B04"/>
    <w:rsid w:val="00BC5B8D"/>
    <w:rsid w:val="00BC5BF2"/>
    <w:rsid w:val="00BC62A7"/>
    <w:rsid w:val="00BD0092"/>
    <w:rsid w:val="00BD02E3"/>
    <w:rsid w:val="00BD04BB"/>
    <w:rsid w:val="00BD08E7"/>
    <w:rsid w:val="00BD09BF"/>
    <w:rsid w:val="00BD1426"/>
    <w:rsid w:val="00BD157D"/>
    <w:rsid w:val="00BD2607"/>
    <w:rsid w:val="00BD2E55"/>
    <w:rsid w:val="00BD3078"/>
    <w:rsid w:val="00BD3221"/>
    <w:rsid w:val="00BD37BA"/>
    <w:rsid w:val="00BD381E"/>
    <w:rsid w:val="00BD3B5C"/>
    <w:rsid w:val="00BD4514"/>
    <w:rsid w:val="00BD4569"/>
    <w:rsid w:val="00BD4640"/>
    <w:rsid w:val="00BD46AD"/>
    <w:rsid w:val="00BD5451"/>
    <w:rsid w:val="00BD6653"/>
    <w:rsid w:val="00BD6BB4"/>
    <w:rsid w:val="00BD6D66"/>
    <w:rsid w:val="00BD757B"/>
    <w:rsid w:val="00BD7BE2"/>
    <w:rsid w:val="00BE011F"/>
    <w:rsid w:val="00BE06A5"/>
    <w:rsid w:val="00BE0808"/>
    <w:rsid w:val="00BE0F9B"/>
    <w:rsid w:val="00BE1519"/>
    <w:rsid w:val="00BE173A"/>
    <w:rsid w:val="00BE195D"/>
    <w:rsid w:val="00BE1C3D"/>
    <w:rsid w:val="00BE1F46"/>
    <w:rsid w:val="00BE23F3"/>
    <w:rsid w:val="00BE2702"/>
    <w:rsid w:val="00BE2A32"/>
    <w:rsid w:val="00BE2DD8"/>
    <w:rsid w:val="00BE39EF"/>
    <w:rsid w:val="00BE3A19"/>
    <w:rsid w:val="00BE44A9"/>
    <w:rsid w:val="00BE4550"/>
    <w:rsid w:val="00BE5A81"/>
    <w:rsid w:val="00BE60FB"/>
    <w:rsid w:val="00BE65C7"/>
    <w:rsid w:val="00BE6924"/>
    <w:rsid w:val="00BE6CDB"/>
    <w:rsid w:val="00BE6DCB"/>
    <w:rsid w:val="00BE716F"/>
    <w:rsid w:val="00BE7B7C"/>
    <w:rsid w:val="00BF029C"/>
    <w:rsid w:val="00BF11F1"/>
    <w:rsid w:val="00BF1244"/>
    <w:rsid w:val="00BF12AA"/>
    <w:rsid w:val="00BF175C"/>
    <w:rsid w:val="00BF2D07"/>
    <w:rsid w:val="00BF325F"/>
    <w:rsid w:val="00BF4A8D"/>
    <w:rsid w:val="00BF5A58"/>
    <w:rsid w:val="00BF6206"/>
    <w:rsid w:val="00BF620D"/>
    <w:rsid w:val="00BF736E"/>
    <w:rsid w:val="00BF7A85"/>
    <w:rsid w:val="00BF7E5A"/>
    <w:rsid w:val="00C003A6"/>
    <w:rsid w:val="00C01FDB"/>
    <w:rsid w:val="00C02685"/>
    <w:rsid w:val="00C02F57"/>
    <w:rsid w:val="00C03110"/>
    <w:rsid w:val="00C0323E"/>
    <w:rsid w:val="00C03FBC"/>
    <w:rsid w:val="00C041BC"/>
    <w:rsid w:val="00C0499C"/>
    <w:rsid w:val="00C04C0B"/>
    <w:rsid w:val="00C04DD5"/>
    <w:rsid w:val="00C056D9"/>
    <w:rsid w:val="00C0591F"/>
    <w:rsid w:val="00C05D99"/>
    <w:rsid w:val="00C05EBF"/>
    <w:rsid w:val="00C07722"/>
    <w:rsid w:val="00C110BA"/>
    <w:rsid w:val="00C11161"/>
    <w:rsid w:val="00C11F15"/>
    <w:rsid w:val="00C124D4"/>
    <w:rsid w:val="00C12693"/>
    <w:rsid w:val="00C13161"/>
    <w:rsid w:val="00C131B4"/>
    <w:rsid w:val="00C136C4"/>
    <w:rsid w:val="00C13DCA"/>
    <w:rsid w:val="00C148AF"/>
    <w:rsid w:val="00C149FA"/>
    <w:rsid w:val="00C15E3E"/>
    <w:rsid w:val="00C16744"/>
    <w:rsid w:val="00C16FE2"/>
    <w:rsid w:val="00C172E0"/>
    <w:rsid w:val="00C1780F"/>
    <w:rsid w:val="00C17E42"/>
    <w:rsid w:val="00C20438"/>
    <w:rsid w:val="00C2083C"/>
    <w:rsid w:val="00C2102F"/>
    <w:rsid w:val="00C219AF"/>
    <w:rsid w:val="00C221A0"/>
    <w:rsid w:val="00C22BF6"/>
    <w:rsid w:val="00C22EDE"/>
    <w:rsid w:val="00C23083"/>
    <w:rsid w:val="00C23FFA"/>
    <w:rsid w:val="00C242D6"/>
    <w:rsid w:val="00C246BC"/>
    <w:rsid w:val="00C24C5A"/>
    <w:rsid w:val="00C24CEF"/>
    <w:rsid w:val="00C24D66"/>
    <w:rsid w:val="00C25CA7"/>
    <w:rsid w:val="00C25FE7"/>
    <w:rsid w:val="00C26891"/>
    <w:rsid w:val="00C2697C"/>
    <w:rsid w:val="00C27643"/>
    <w:rsid w:val="00C303CB"/>
    <w:rsid w:val="00C30D33"/>
    <w:rsid w:val="00C313D2"/>
    <w:rsid w:val="00C318D5"/>
    <w:rsid w:val="00C31C93"/>
    <w:rsid w:val="00C3339B"/>
    <w:rsid w:val="00C344CA"/>
    <w:rsid w:val="00C34B13"/>
    <w:rsid w:val="00C359ED"/>
    <w:rsid w:val="00C362F8"/>
    <w:rsid w:val="00C365B4"/>
    <w:rsid w:val="00C372E5"/>
    <w:rsid w:val="00C37431"/>
    <w:rsid w:val="00C376DA"/>
    <w:rsid w:val="00C37D75"/>
    <w:rsid w:val="00C402B8"/>
    <w:rsid w:val="00C415E7"/>
    <w:rsid w:val="00C42BC2"/>
    <w:rsid w:val="00C43153"/>
    <w:rsid w:val="00C43465"/>
    <w:rsid w:val="00C438D8"/>
    <w:rsid w:val="00C43C52"/>
    <w:rsid w:val="00C44328"/>
    <w:rsid w:val="00C44FD0"/>
    <w:rsid w:val="00C45B0A"/>
    <w:rsid w:val="00C47396"/>
    <w:rsid w:val="00C47A04"/>
    <w:rsid w:val="00C50563"/>
    <w:rsid w:val="00C50602"/>
    <w:rsid w:val="00C50A59"/>
    <w:rsid w:val="00C50F14"/>
    <w:rsid w:val="00C51158"/>
    <w:rsid w:val="00C51307"/>
    <w:rsid w:val="00C51352"/>
    <w:rsid w:val="00C53841"/>
    <w:rsid w:val="00C53B33"/>
    <w:rsid w:val="00C53E40"/>
    <w:rsid w:val="00C54120"/>
    <w:rsid w:val="00C5417A"/>
    <w:rsid w:val="00C548E9"/>
    <w:rsid w:val="00C54E7E"/>
    <w:rsid w:val="00C56FD6"/>
    <w:rsid w:val="00C570BD"/>
    <w:rsid w:val="00C60090"/>
    <w:rsid w:val="00C600D4"/>
    <w:rsid w:val="00C60C93"/>
    <w:rsid w:val="00C61431"/>
    <w:rsid w:val="00C6158B"/>
    <w:rsid w:val="00C62E13"/>
    <w:rsid w:val="00C62E1C"/>
    <w:rsid w:val="00C6392B"/>
    <w:rsid w:val="00C63E7B"/>
    <w:rsid w:val="00C63F44"/>
    <w:rsid w:val="00C642A2"/>
    <w:rsid w:val="00C64653"/>
    <w:rsid w:val="00C64F84"/>
    <w:rsid w:val="00C65343"/>
    <w:rsid w:val="00C668E4"/>
    <w:rsid w:val="00C672FE"/>
    <w:rsid w:val="00C67832"/>
    <w:rsid w:val="00C703ED"/>
    <w:rsid w:val="00C70567"/>
    <w:rsid w:val="00C70A92"/>
    <w:rsid w:val="00C7245A"/>
    <w:rsid w:val="00C72496"/>
    <w:rsid w:val="00C72841"/>
    <w:rsid w:val="00C72DC1"/>
    <w:rsid w:val="00C73CB6"/>
    <w:rsid w:val="00C73D4E"/>
    <w:rsid w:val="00C740A2"/>
    <w:rsid w:val="00C75CD6"/>
    <w:rsid w:val="00C76102"/>
    <w:rsid w:val="00C7611A"/>
    <w:rsid w:val="00C761C4"/>
    <w:rsid w:val="00C76210"/>
    <w:rsid w:val="00C76AFC"/>
    <w:rsid w:val="00C77037"/>
    <w:rsid w:val="00C7761F"/>
    <w:rsid w:val="00C77E86"/>
    <w:rsid w:val="00C8001E"/>
    <w:rsid w:val="00C805E4"/>
    <w:rsid w:val="00C80628"/>
    <w:rsid w:val="00C80A35"/>
    <w:rsid w:val="00C8124A"/>
    <w:rsid w:val="00C81E67"/>
    <w:rsid w:val="00C82B8B"/>
    <w:rsid w:val="00C82D10"/>
    <w:rsid w:val="00C830A3"/>
    <w:rsid w:val="00C835CC"/>
    <w:rsid w:val="00C83DFE"/>
    <w:rsid w:val="00C84162"/>
    <w:rsid w:val="00C84510"/>
    <w:rsid w:val="00C84772"/>
    <w:rsid w:val="00C8573D"/>
    <w:rsid w:val="00C86466"/>
    <w:rsid w:val="00C87013"/>
    <w:rsid w:val="00C87274"/>
    <w:rsid w:val="00C873DC"/>
    <w:rsid w:val="00C87F9C"/>
    <w:rsid w:val="00C90E5E"/>
    <w:rsid w:val="00C91642"/>
    <w:rsid w:val="00C922E1"/>
    <w:rsid w:val="00C92FD0"/>
    <w:rsid w:val="00C93090"/>
    <w:rsid w:val="00C93798"/>
    <w:rsid w:val="00C942CB"/>
    <w:rsid w:val="00C94456"/>
    <w:rsid w:val="00C948E2"/>
    <w:rsid w:val="00C94BC0"/>
    <w:rsid w:val="00C95076"/>
    <w:rsid w:val="00C95875"/>
    <w:rsid w:val="00C96669"/>
    <w:rsid w:val="00C96A24"/>
    <w:rsid w:val="00C96DA7"/>
    <w:rsid w:val="00C979DE"/>
    <w:rsid w:val="00CA04E5"/>
    <w:rsid w:val="00CA0B24"/>
    <w:rsid w:val="00CA1F4E"/>
    <w:rsid w:val="00CA2DF1"/>
    <w:rsid w:val="00CA4530"/>
    <w:rsid w:val="00CA4B58"/>
    <w:rsid w:val="00CA4BBF"/>
    <w:rsid w:val="00CA4C32"/>
    <w:rsid w:val="00CA4CC4"/>
    <w:rsid w:val="00CA5423"/>
    <w:rsid w:val="00CA58AC"/>
    <w:rsid w:val="00CA5F5C"/>
    <w:rsid w:val="00CA61F9"/>
    <w:rsid w:val="00CA65E3"/>
    <w:rsid w:val="00CA6C1E"/>
    <w:rsid w:val="00CA6CB4"/>
    <w:rsid w:val="00CA6D01"/>
    <w:rsid w:val="00CA70D5"/>
    <w:rsid w:val="00CB00F6"/>
    <w:rsid w:val="00CB0779"/>
    <w:rsid w:val="00CB0B07"/>
    <w:rsid w:val="00CB1619"/>
    <w:rsid w:val="00CB1DDB"/>
    <w:rsid w:val="00CB21AB"/>
    <w:rsid w:val="00CB23D5"/>
    <w:rsid w:val="00CB3027"/>
    <w:rsid w:val="00CB3204"/>
    <w:rsid w:val="00CB44AD"/>
    <w:rsid w:val="00CB4C12"/>
    <w:rsid w:val="00CB536C"/>
    <w:rsid w:val="00CB54CB"/>
    <w:rsid w:val="00CB5957"/>
    <w:rsid w:val="00CB598D"/>
    <w:rsid w:val="00CB5F4C"/>
    <w:rsid w:val="00CB6937"/>
    <w:rsid w:val="00CB71FC"/>
    <w:rsid w:val="00CB75D1"/>
    <w:rsid w:val="00CB7C1C"/>
    <w:rsid w:val="00CC0DF4"/>
    <w:rsid w:val="00CC100E"/>
    <w:rsid w:val="00CC16C1"/>
    <w:rsid w:val="00CC1EA5"/>
    <w:rsid w:val="00CC27B8"/>
    <w:rsid w:val="00CC2EA9"/>
    <w:rsid w:val="00CC36E5"/>
    <w:rsid w:val="00CC38C4"/>
    <w:rsid w:val="00CC3F4D"/>
    <w:rsid w:val="00CC41F1"/>
    <w:rsid w:val="00CC5100"/>
    <w:rsid w:val="00CC51BD"/>
    <w:rsid w:val="00CC576B"/>
    <w:rsid w:val="00CC6163"/>
    <w:rsid w:val="00CC62F0"/>
    <w:rsid w:val="00CC6997"/>
    <w:rsid w:val="00CC69AC"/>
    <w:rsid w:val="00CC69EF"/>
    <w:rsid w:val="00CD0B39"/>
    <w:rsid w:val="00CD1B08"/>
    <w:rsid w:val="00CD1F36"/>
    <w:rsid w:val="00CD2793"/>
    <w:rsid w:val="00CD2FA6"/>
    <w:rsid w:val="00CD36B4"/>
    <w:rsid w:val="00CD3F44"/>
    <w:rsid w:val="00CD4133"/>
    <w:rsid w:val="00CD50A8"/>
    <w:rsid w:val="00CD580A"/>
    <w:rsid w:val="00CD5BA5"/>
    <w:rsid w:val="00CD5DE2"/>
    <w:rsid w:val="00CD6B74"/>
    <w:rsid w:val="00CD6DC1"/>
    <w:rsid w:val="00CD7404"/>
    <w:rsid w:val="00CD786A"/>
    <w:rsid w:val="00CE005F"/>
    <w:rsid w:val="00CE033C"/>
    <w:rsid w:val="00CE0499"/>
    <w:rsid w:val="00CE0C58"/>
    <w:rsid w:val="00CE0D93"/>
    <w:rsid w:val="00CE1E4A"/>
    <w:rsid w:val="00CE476B"/>
    <w:rsid w:val="00CE50CE"/>
    <w:rsid w:val="00CE5F01"/>
    <w:rsid w:val="00CE73F0"/>
    <w:rsid w:val="00CE79E6"/>
    <w:rsid w:val="00CE79F3"/>
    <w:rsid w:val="00CE7F07"/>
    <w:rsid w:val="00CE7F6B"/>
    <w:rsid w:val="00CF0336"/>
    <w:rsid w:val="00CF0E52"/>
    <w:rsid w:val="00CF1F51"/>
    <w:rsid w:val="00CF33DC"/>
    <w:rsid w:val="00CF3484"/>
    <w:rsid w:val="00CF3D42"/>
    <w:rsid w:val="00CF4257"/>
    <w:rsid w:val="00CF4CCA"/>
    <w:rsid w:val="00CF4F31"/>
    <w:rsid w:val="00CF5485"/>
    <w:rsid w:val="00CF5D1F"/>
    <w:rsid w:val="00CF5F12"/>
    <w:rsid w:val="00CF6141"/>
    <w:rsid w:val="00CF74E4"/>
    <w:rsid w:val="00D010F1"/>
    <w:rsid w:val="00D010F4"/>
    <w:rsid w:val="00D016EE"/>
    <w:rsid w:val="00D01737"/>
    <w:rsid w:val="00D01ACD"/>
    <w:rsid w:val="00D01C37"/>
    <w:rsid w:val="00D01CEC"/>
    <w:rsid w:val="00D022F2"/>
    <w:rsid w:val="00D023BD"/>
    <w:rsid w:val="00D02655"/>
    <w:rsid w:val="00D029B3"/>
    <w:rsid w:val="00D0349C"/>
    <w:rsid w:val="00D03BA5"/>
    <w:rsid w:val="00D03E6D"/>
    <w:rsid w:val="00D050EE"/>
    <w:rsid w:val="00D06157"/>
    <w:rsid w:val="00D06530"/>
    <w:rsid w:val="00D06B4E"/>
    <w:rsid w:val="00D06F3D"/>
    <w:rsid w:val="00D06FDF"/>
    <w:rsid w:val="00D07528"/>
    <w:rsid w:val="00D07C62"/>
    <w:rsid w:val="00D10402"/>
    <w:rsid w:val="00D1050A"/>
    <w:rsid w:val="00D106E8"/>
    <w:rsid w:val="00D117A7"/>
    <w:rsid w:val="00D12546"/>
    <w:rsid w:val="00D129BF"/>
    <w:rsid w:val="00D132B2"/>
    <w:rsid w:val="00D154A5"/>
    <w:rsid w:val="00D15D2D"/>
    <w:rsid w:val="00D16C7A"/>
    <w:rsid w:val="00D174F6"/>
    <w:rsid w:val="00D17958"/>
    <w:rsid w:val="00D17A5A"/>
    <w:rsid w:val="00D20588"/>
    <w:rsid w:val="00D20C6A"/>
    <w:rsid w:val="00D216A2"/>
    <w:rsid w:val="00D21A59"/>
    <w:rsid w:val="00D21E41"/>
    <w:rsid w:val="00D23491"/>
    <w:rsid w:val="00D23F7D"/>
    <w:rsid w:val="00D23F86"/>
    <w:rsid w:val="00D24519"/>
    <w:rsid w:val="00D2478C"/>
    <w:rsid w:val="00D25420"/>
    <w:rsid w:val="00D26060"/>
    <w:rsid w:val="00D26167"/>
    <w:rsid w:val="00D2625D"/>
    <w:rsid w:val="00D26DE6"/>
    <w:rsid w:val="00D279B3"/>
    <w:rsid w:val="00D30303"/>
    <w:rsid w:val="00D30A25"/>
    <w:rsid w:val="00D30BB3"/>
    <w:rsid w:val="00D31DBA"/>
    <w:rsid w:val="00D31E82"/>
    <w:rsid w:val="00D33836"/>
    <w:rsid w:val="00D34D1C"/>
    <w:rsid w:val="00D35118"/>
    <w:rsid w:val="00D358B9"/>
    <w:rsid w:val="00D3611D"/>
    <w:rsid w:val="00D36EB1"/>
    <w:rsid w:val="00D36FA8"/>
    <w:rsid w:val="00D374EE"/>
    <w:rsid w:val="00D379F8"/>
    <w:rsid w:val="00D37E82"/>
    <w:rsid w:val="00D403BC"/>
    <w:rsid w:val="00D40416"/>
    <w:rsid w:val="00D4053D"/>
    <w:rsid w:val="00D41721"/>
    <w:rsid w:val="00D41BBA"/>
    <w:rsid w:val="00D41C90"/>
    <w:rsid w:val="00D42A46"/>
    <w:rsid w:val="00D42DB5"/>
    <w:rsid w:val="00D42E42"/>
    <w:rsid w:val="00D43D17"/>
    <w:rsid w:val="00D46004"/>
    <w:rsid w:val="00D46690"/>
    <w:rsid w:val="00D46B02"/>
    <w:rsid w:val="00D47133"/>
    <w:rsid w:val="00D4747B"/>
    <w:rsid w:val="00D51045"/>
    <w:rsid w:val="00D513A5"/>
    <w:rsid w:val="00D52219"/>
    <w:rsid w:val="00D5241E"/>
    <w:rsid w:val="00D5268F"/>
    <w:rsid w:val="00D5324C"/>
    <w:rsid w:val="00D53A0D"/>
    <w:rsid w:val="00D53AC8"/>
    <w:rsid w:val="00D54C76"/>
    <w:rsid w:val="00D55555"/>
    <w:rsid w:val="00D55CCA"/>
    <w:rsid w:val="00D55D5E"/>
    <w:rsid w:val="00D55D5F"/>
    <w:rsid w:val="00D571C6"/>
    <w:rsid w:val="00D57BE2"/>
    <w:rsid w:val="00D57D4D"/>
    <w:rsid w:val="00D57EF9"/>
    <w:rsid w:val="00D60CF1"/>
    <w:rsid w:val="00D614E0"/>
    <w:rsid w:val="00D618DB"/>
    <w:rsid w:val="00D61D7B"/>
    <w:rsid w:val="00D626BC"/>
    <w:rsid w:val="00D63216"/>
    <w:rsid w:val="00D63C60"/>
    <w:rsid w:val="00D64086"/>
    <w:rsid w:val="00D64C95"/>
    <w:rsid w:val="00D65353"/>
    <w:rsid w:val="00D65D36"/>
    <w:rsid w:val="00D66019"/>
    <w:rsid w:val="00D66F96"/>
    <w:rsid w:val="00D70572"/>
    <w:rsid w:val="00D70C0A"/>
    <w:rsid w:val="00D715FC"/>
    <w:rsid w:val="00D71DDB"/>
    <w:rsid w:val="00D726D3"/>
    <w:rsid w:val="00D72C70"/>
    <w:rsid w:val="00D74EA3"/>
    <w:rsid w:val="00D75E14"/>
    <w:rsid w:val="00D766C1"/>
    <w:rsid w:val="00D76A04"/>
    <w:rsid w:val="00D76D1C"/>
    <w:rsid w:val="00D76E94"/>
    <w:rsid w:val="00D771AE"/>
    <w:rsid w:val="00D771D4"/>
    <w:rsid w:val="00D772B5"/>
    <w:rsid w:val="00D774AF"/>
    <w:rsid w:val="00D77709"/>
    <w:rsid w:val="00D77F6E"/>
    <w:rsid w:val="00D8045B"/>
    <w:rsid w:val="00D812C8"/>
    <w:rsid w:val="00D820EC"/>
    <w:rsid w:val="00D8248F"/>
    <w:rsid w:val="00D82ED7"/>
    <w:rsid w:val="00D8322A"/>
    <w:rsid w:val="00D8405D"/>
    <w:rsid w:val="00D840D6"/>
    <w:rsid w:val="00D8440E"/>
    <w:rsid w:val="00D84CD3"/>
    <w:rsid w:val="00D84E8C"/>
    <w:rsid w:val="00D85AB9"/>
    <w:rsid w:val="00D86839"/>
    <w:rsid w:val="00D86D23"/>
    <w:rsid w:val="00D871C4"/>
    <w:rsid w:val="00D87206"/>
    <w:rsid w:val="00D8726C"/>
    <w:rsid w:val="00D87E19"/>
    <w:rsid w:val="00D90065"/>
    <w:rsid w:val="00D9017E"/>
    <w:rsid w:val="00D9052E"/>
    <w:rsid w:val="00D91213"/>
    <w:rsid w:val="00D91662"/>
    <w:rsid w:val="00D91C51"/>
    <w:rsid w:val="00D91EE9"/>
    <w:rsid w:val="00D91F53"/>
    <w:rsid w:val="00D921F0"/>
    <w:rsid w:val="00D92219"/>
    <w:rsid w:val="00D938D8"/>
    <w:rsid w:val="00D963C6"/>
    <w:rsid w:val="00D96879"/>
    <w:rsid w:val="00D9725F"/>
    <w:rsid w:val="00D974D0"/>
    <w:rsid w:val="00DA03B5"/>
    <w:rsid w:val="00DA12B4"/>
    <w:rsid w:val="00DA16F7"/>
    <w:rsid w:val="00DA1845"/>
    <w:rsid w:val="00DA25CD"/>
    <w:rsid w:val="00DA3882"/>
    <w:rsid w:val="00DA3F30"/>
    <w:rsid w:val="00DA3FD6"/>
    <w:rsid w:val="00DA450C"/>
    <w:rsid w:val="00DA4802"/>
    <w:rsid w:val="00DA4CC9"/>
    <w:rsid w:val="00DA4FB6"/>
    <w:rsid w:val="00DA5543"/>
    <w:rsid w:val="00DA5F81"/>
    <w:rsid w:val="00DA67E7"/>
    <w:rsid w:val="00DA6E43"/>
    <w:rsid w:val="00DA7C76"/>
    <w:rsid w:val="00DA7DF0"/>
    <w:rsid w:val="00DA7FEE"/>
    <w:rsid w:val="00DB0223"/>
    <w:rsid w:val="00DB0711"/>
    <w:rsid w:val="00DB0CE3"/>
    <w:rsid w:val="00DB2487"/>
    <w:rsid w:val="00DB2A06"/>
    <w:rsid w:val="00DB360C"/>
    <w:rsid w:val="00DB49E2"/>
    <w:rsid w:val="00DB4A93"/>
    <w:rsid w:val="00DB4CB3"/>
    <w:rsid w:val="00DB50A7"/>
    <w:rsid w:val="00DB53A6"/>
    <w:rsid w:val="00DB5535"/>
    <w:rsid w:val="00DB5D3C"/>
    <w:rsid w:val="00DB5FD8"/>
    <w:rsid w:val="00DB7AD0"/>
    <w:rsid w:val="00DC0159"/>
    <w:rsid w:val="00DC095C"/>
    <w:rsid w:val="00DC0A3D"/>
    <w:rsid w:val="00DC1151"/>
    <w:rsid w:val="00DC14B5"/>
    <w:rsid w:val="00DC3784"/>
    <w:rsid w:val="00DC39D0"/>
    <w:rsid w:val="00DC3A87"/>
    <w:rsid w:val="00DC3EA8"/>
    <w:rsid w:val="00DC533D"/>
    <w:rsid w:val="00DC5BAA"/>
    <w:rsid w:val="00DC6929"/>
    <w:rsid w:val="00DD0101"/>
    <w:rsid w:val="00DD0817"/>
    <w:rsid w:val="00DD0C34"/>
    <w:rsid w:val="00DD154F"/>
    <w:rsid w:val="00DD1EA2"/>
    <w:rsid w:val="00DD1F52"/>
    <w:rsid w:val="00DD1FBA"/>
    <w:rsid w:val="00DD293E"/>
    <w:rsid w:val="00DD2D75"/>
    <w:rsid w:val="00DD32C9"/>
    <w:rsid w:val="00DD3CFD"/>
    <w:rsid w:val="00DD3D0C"/>
    <w:rsid w:val="00DD3D54"/>
    <w:rsid w:val="00DD477B"/>
    <w:rsid w:val="00DD61E4"/>
    <w:rsid w:val="00DD708E"/>
    <w:rsid w:val="00DD7D0F"/>
    <w:rsid w:val="00DD7FE7"/>
    <w:rsid w:val="00DE04A9"/>
    <w:rsid w:val="00DE24D7"/>
    <w:rsid w:val="00DE25E6"/>
    <w:rsid w:val="00DE2975"/>
    <w:rsid w:val="00DE30A8"/>
    <w:rsid w:val="00DE5A72"/>
    <w:rsid w:val="00DE6735"/>
    <w:rsid w:val="00DE6E89"/>
    <w:rsid w:val="00DE6F10"/>
    <w:rsid w:val="00DE744C"/>
    <w:rsid w:val="00DE7759"/>
    <w:rsid w:val="00DE7984"/>
    <w:rsid w:val="00DE7ABC"/>
    <w:rsid w:val="00DF0247"/>
    <w:rsid w:val="00DF0505"/>
    <w:rsid w:val="00DF1315"/>
    <w:rsid w:val="00DF139A"/>
    <w:rsid w:val="00DF15A6"/>
    <w:rsid w:val="00DF1A3D"/>
    <w:rsid w:val="00DF1F24"/>
    <w:rsid w:val="00DF2849"/>
    <w:rsid w:val="00DF31D2"/>
    <w:rsid w:val="00DF32B6"/>
    <w:rsid w:val="00DF4C6F"/>
    <w:rsid w:val="00DF5ABC"/>
    <w:rsid w:val="00DF68CF"/>
    <w:rsid w:val="00DF74B3"/>
    <w:rsid w:val="00E00868"/>
    <w:rsid w:val="00E00AEA"/>
    <w:rsid w:val="00E01104"/>
    <w:rsid w:val="00E0155A"/>
    <w:rsid w:val="00E0182D"/>
    <w:rsid w:val="00E0185B"/>
    <w:rsid w:val="00E01921"/>
    <w:rsid w:val="00E01D0F"/>
    <w:rsid w:val="00E02F25"/>
    <w:rsid w:val="00E0307B"/>
    <w:rsid w:val="00E03230"/>
    <w:rsid w:val="00E03245"/>
    <w:rsid w:val="00E038CD"/>
    <w:rsid w:val="00E03B92"/>
    <w:rsid w:val="00E0502B"/>
    <w:rsid w:val="00E053D8"/>
    <w:rsid w:val="00E0571F"/>
    <w:rsid w:val="00E05771"/>
    <w:rsid w:val="00E05E96"/>
    <w:rsid w:val="00E06895"/>
    <w:rsid w:val="00E07F0F"/>
    <w:rsid w:val="00E11784"/>
    <w:rsid w:val="00E1245B"/>
    <w:rsid w:val="00E13063"/>
    <w:rsid w:val="00E131C2"/>
    <w:rsid w:val="00E138C4"/>
    <w:rsid w:val="00E13C91"/>
    <w:rsid w:val="00E13DA7"/>
    <w:rsid w:val="00E149A0"/>
    <w:rsid w:val="00E15332"/>
    <w:rsid w:val="00E15451"/>
    <w:rsid w:val="00E158A6"/>
    <w:rsid w:val="00E15959"/>
    <w:rsid w:val="00E15ED0"/>
    <w:rsid w:val="00E16054"/>
    <w:rsid w:val="00E17164"/>
    <w:rsid w:val="00E1769C"/>
    <w:rsid w:val="00E205B0"/>
    <w:rsid w:val="00E20D91"/>
    <w:rsid w:val="00E22A22"/>
    <w:rsid w:val="00E230AC"/>
    <w:rsid w:val="00E2389C"/>
    <w:rsid w:val="00E23DA9"/>
    <w:rsid w:val="00E25F33"/>
    <w:rsid w:val="00E2733D"/>
    <w:rsid w:val="00E274C1"/>
    <w:rsid w:val="00E3049C"/>
    <w:rsid w:val="00E30E7A"/>
    <w:rsid w:val="00E31626"/>
    <w:rsid w:val="00E32196"/>
    <w:rsid w:val="00E32706"/>
    <w:rsid w:val="00E32E97"/>
    <w:rsid w:val="00E33109"/>
    <w:rsid w:val="00E33817"/>
    <w:rsid w:val="00E344E9"/>
    <w:rsid w:val="00E34FCD"/>
    <w:rsid w:val="00E36209"/>
    <w:rsid w:val="00E37505"/>
    <w:rsid w:val="00E3750E"/>
    <w:rsid w:val="00E413EB"/>
    <w:rsid w:val="00E41EE8"/>
    <w:rsid w:val="00E41EF3"/>
    <w:rsid w:val="00E4288C"/>
    <w:rsid w:val="00E42CB6"/>
    <w:rsid w:val="00E43F58"/>
    <w:rsid w:val="00E448E8"/>
    <w:rsid w:val="00E45927"/>
    <w:rsid w:val="00E45D20"/>
    <w:rsid w:val="00E45FF8"/>
    <w:rsid w:val="00E4619E"/>
    <w:rsid w:val="00E46864"/>
    <w:rsid w:val="00E4715C"/>
    <w:rsid w:val="00E4770C"/>
    <w:rsid w:val="00E47729"/>
    <w:rsid w:val="00E5010F"/>
    <w:rsid w:val="00E5042F"/>
    <w:rsid w:val="00E50AE2"/>
    <w:rsid w:val="00E51245"/>
    <w:rsid w:val="00E515B5"/>
    <w:rsid w:val="00E51D44"/>
    <w:rsid w:val="00E52C0D"/>
    <w:rsid w:val="00E5345A"/>
    <w:rsid w:val="00E54307"/>
    <w:rsid w:val="00E54F45"/>
    <w:rsid w:val="00E554ED"/>
    <w:rsid w:val="00E56CF9"/>
    <w:rsid w:val="00E6122D"/>
    <w:rsid w:val="00E612F4"/>
    <w:rsid w:val="00E6146C"/>
    <w:rsid w:val="00E63191"/>
    <w:rsid w:val="00E6390D"/>
    <w:rsid w:val="00E63A4F"/>
    <w:rsid w:val="00E63ADC"/>
    <w:rsid w:val="00E64015"/>
    <w:rsid w:val="00E64148"/>
    <w:rsid w:val="00E64DCF"/>
    <w:rsid w:val="00E651D6"/>
    <w:rsid w:val="00E660F2"/>
    <w:rsid w:val="00E66965"/>
    <w:rsid w:val="00E671D9"/>
    <w:rsid w:val="00E675E4"/>
    <w:rsid w:val="00E67B9D"/>
    <w:rsid w:val="00E700B7"/>
    <w:rsid w:val="00E70907"/>
    <w:rsid w:val="00E70F62"/>
    <w:rsid w:val="00E714C6"/>
    <w:rsid w:val="00E71694"/>
    <w:rsid w:val="00E71AA9"/>
    <w:rsid w:val="00E71E77"/>
    <w:rsid w:val="00E7216D"/>
    <w:rsid w:val="00E7238D"/>
    <w:rsid w:val="00E73D37"/>
    <w:rsid w:val="00E73D84"/>
    <w:rsid w:val="00E74633"/>
    <w:rsid w:val="00E74704"/>
    <w:rsid w:val="00E74F16"/>
    <w:rsid w:val="00E750CD"/>
    <w:rsid w:val="00E7545E"/>
    <w:rsid w:val="00E75BD4"/>
    <w:rsid w:val="00E75F21"/>
    <w:rsid w:val="00E76825"/>
    <w:rsid w:val="00E773B1"/>
    <w:rsid w:val="00E77477"/>
    <w:rsid w:val="00E779D8"/>
    <w:rsid w:val="00E77B63"/>
    <w:rsid w:val="00E77FF9"/>
    <w:rsid w:val="00E801F4"/>
    <w:rsid w:val="00E808F8"/>
    <w:rsid w:val="00E817FA"/>
    <w:rsid w:val="00E81BE5"/>
    <w:rsid w:val="00E82235"/>
    <w:rsid w:val="00E8224B"/>
    <w:rsid w:val="00E82689"/>
    <w:rsid w:val="00E83865"/>
    <w:rsid w:val="00E838BF"/>
    <w:rsid w:val="00E83C85"/>
    <w:rsid w:val="00E84097"/>
    <w:rsid w:val="00E8419B"/>
    <w:rsid w:val="00E84519"/>
    <w:rsid w:val="00E849D0"/>
    <w:rsid w:val="00E84A88"/>
    <w:rsid w:val="00E84ADC"/>
    <w:rsid w:val="00E8560A"/>
    <w:rsid w:val="00E8632A"/>
    <w:rsid w:val="00E86696"/>
    <w:rsid w:val="00E86B8F"/>
    <w:rsid w:val="00E87C61"/>
    <w:rsid w:val="00E910C4"/>
    <w:rsid w:val="00E919CA"/>
    <w:rsid w:val="00E91CEC"/>
    <w:rsid w:val="00E92D4B"/>
    <w:rsid w:val="00E92FBF"/>
    <w:rsid w:val="00E93159"/>
    <w:rsid w:val="00E9323A"/>
    <w:rsid w:val="00E93610"/>
    <w:rsid w:val="00E93C77"/>
    <w:rsid w:val="00E93FB0"/>
    <w:rsid w:val="00E946A8"/>
    <w:rsid w:val="00E954A3"/>
    <w:rsid w:val="00E95DFE"/>
    <w:rsid w:val="00E963FA"/>
    <w:rsid w:val="00E963FE"/>
    <w:rsid w:val="00E967D7"/>
    <w:rsid w:val="00E96C38"/>
    <w:rsid w:val="00E9716F"/>
    <w:rsid w:val="00E97BD5"/>
    <w:rsid w:val="00EA05EE"/>
    <w:rsid w:val="00EA1688"/>
    <w:rsid w:val="00EA276D"/>
    <w:rsid w:val="00EA2B33"/>
    <w:rsid w:val="00EA2F26"/>
    <w:rsid w:val="00EA40CA"/>
    <w:rsid w:val="00EA44C7"/>
    <w:rsid w:val="00EA636E"/>
    <w:rsid w:val="00EA69DD"/>
    <w:rsid w:val="00EA6AB4"/>
    <w:rsid w:val="00EA6B07"/>
    <w:rsid w:val="00EA6FB8"/>
    <w:rsid w:val="00EA7178"/>
    <w:rsid w:val="00EA7ECC"/>
    <w:rsid w:val="00EB1B35"/>
    <w:rsid w:val="00EB20F1"/>
    <w:rsid w:val="00EB2C81"/>
    <w:rsid w:val="00EB2E65"/>
    <w:rsid w:val="00EB428C"/>
    <w:rsid w:val="00EB4456"/>
    <w:rsid w:val="00EB44BA"/>
    <w:rsid w:val="00EB45F8"/>
    <w:rsid w:val="00EB46D2"/>
    <w:rsid w:val="00EB5260"/>
    <w:rsid w:val="00EB5CC8"/>
    <w:rsid w:val="00EB61BD"/>
    <w:rsid w:val="00EB6658"/>
    <w:rsid w:val="00EB683D"/>
    <w:rsid w:val="00EB6920"/>
    <w:rsid w:val="00EB6C3E"/>
    <w:rsid w:val="00EB721F"/>
    <w:rsid w:val="00EB7751"/>
    <w:rsid w:val="00EC047F"/>
    <w:rsid w:val="00EC0631"/>
    <w:rsid w:val="00EC0EAA"/>
    <w:rsid w:val="00EC158F"/>
    <w:rsid w:val="00EC1C40"/>
    <w:rsid w:val="00EC238F"/>
    <w:rsid w:val="00EC36CE"/>
    <w:rsid w:val="00EC3AA2"/>
    <w:rsid w:val="00EC3C73"/>
    <w:rsid w:val="00EC428C"/>
    <w:rsid w:val="00EC5C1C"/>
    <w:rsid w:val="00EC5FB2"/>
    <w:rsid w:val="00EC6126"/>
    <w:rsid w:val="00EC622C"/>
    <w:rsid w:val="00EC6B5C"/>
    <w:rsid w:val="00EC6F50"/>
    <w:rsid w:val="00ED08F6"/>
    <w:rsid w:val="00ED0A8E"/>
    <w:rsid w:val="00ED18FD"/>
    <w:rsid w:val="00ED1CF3"/>
    <w:rsid w:val="00ED29A1"/>
    <w:rsid w:val="00ED4095"/>
    <w:rsid w:val="00ED498F"/>
    <w:rsid w:val="00ED4B47"/>
    <w:rsid w:val="00ED5974"/>
    <w:rsid w:val="00ED66C2"/>
    <w:rsid w:val="00ED6C9F"/>
    <w:rsid w:val="00ED7567"/>
    <w:rsid w:val="00ED7820"/>
    <w:rsid w:val="00ED7E9C"/>
    <w:rsid w:val="00EE002B"/>
    <w:rsid w:val="00EE012E"/>
    <w:rsid w:val="00EE291B"/>
    <w:rsid w:val="00EE564E"/>
    <w:rsid w:val="00EE5E1D"/>
    <w:rsid w:val="00EE5F3E"/>
    <w:rsid w:val="00EE631C"/>
    <w:rsid w:val="00EE633E"/>
    <w:rsid w:val="00EE6377"/>
    <w:rsid w:val="00EE678D"/>
    <w:rsid w:val="00EE7246"/>
    <w:rsid w:val="00EE75B2"/>
    <w:rsid w:val="00EE779E"/>
    <w:rsid w:val="00EE77FE"/>
    <w:rsid w:val="00EE79C4"/>
    <w:rsid w:val="00EF0F1C"/>
    <w:rsid w:val="00EF170A"/>
    <w:rsid w:val="00EF1AD3"/>
    <w:rsid w:val="00EF1D17"/>
    <w:rsid w:val="00EF2D3F"/>
    <w:rsid w:val="00EF31D2"/>
    <w:rsid w:val="00EF35EF"/>
    <w:rsid w:val="00EF3717"/>
    <w:rsid w:val="00EF601F"/>
    <w:rsid w:val="00EF6207"/>
    <w:rsid w:val="00EF6862"/>
    <w:rsid w:val="00EF697B"/>
    <w:rsid w:val="00EF7200"/>
    <w:rsid w:val="00F001B0"/>
    <w:rsid w:val="00F001B4"/>
    <w:rsid w:val="00F0049C"/>
    <w:rsid w:val="00F005BE"/>
    <w:rsid w:val="00F0066B"/>
    <w:rsid w:val="00F01990"/>
    <w:rsid w:val="00F025A1"/>
    <w:rsid w:val="00F02A5C"/>
    <w:rsid w:val="00F033DE"/>
    <w:rsid w:val="00F04760"/>
    <w:rsid w:val="00F04945"/>
    <w:rsid w:val="00F04994"/>
    <w:rsid w:val="00F04F6D"/>
    <w:rsid w:val="00F0516F"/>
    <w:rsid w:val="00F051FF"/>
    <w:rsid w:val="00F05BA4"/>
    <w:rsid w:val="00F065FB"/>
    <w:rsid w:val="00F069F7"/>
    <w:rsid w:val="00F06AD0"/>
    <w:rsid w:val="00F071A7"/>
    <w:rsid w:val="00F07771"/>
    <w:rsid w:val="00F079BD"/>
    <w:rsid w:val="00F07A8A"/>
    <w:rsid w:val="00F07CAA"/>
    <w:rsid w:val="00F1055D"/>
    <w:rsid w:val="00F10D02"/>
    <w:rsid w:val="00F11025"/>
    <w:rsid w:val="00F117EB"/>
    <w:rsid w:val="00F11CA8"/>
    <w:rsid w:val="00F125AA"/>
    <w:rsid w:val="00F12C8D"/>
    <w:rsid w:val="00F132A8"/>
    <w:rsid w:val="00F14E52"/>
    <w:rsid w:val="00F17B45"/>
    <w:rsid w:val="00F21072"/>
    <w:rsid w:val="00F21ACF"/>
    <w:rsid w:val="00F21B5C"/>
    <w:rsid w:val="00F22AFC"/>
    <w:rsid w:val="00F23171"/>
    <w:rsid w:val="00F23237"/>
    <w:rsid w:val="00F2326D"/>
    <w:rsid w:val="00F23281"/>
    <w:rsid w:val="00F23AD1"/>
    <w:rsid w:val="00F24221"/>
    <w:rsid w:val="00F245EC"/>
    <w:rsid w:val="00F24AF0"/>
    <w:rsid w:val="00F25A2F"/>
    <w:rsid w:val="00F26787"/>
    <w:rsid w:val="00F26AB8"/>
    <w:rsid w:val="00F27682"/>
    <w:rsid w:val="00F27740"/>
    <w:rsid w:val="00F27821"/>
    <w:rsid w:val="00F27FED"/>
    <w:rsid w:val="00F30F2B"/>
    <w:rsid w:val="00F317EA"/>
    <w:rsid w:val="00F31F46"/>
    <w:rsid w:val="00F31F5B"/>
    <w:rsid w:val="00F32126"/>
    <w:rsid w:val="00F32543"/>
    <w:rsid w:val="00F3297B"/>
    <w:rsid w:val="00F32EE5"/>
    <w:rsid w:val="00F335A6"/>
    <w:rsid w:val="00F33805"/>
    <w:rsid w:val="00F33C98"/>
    <w:rsid w:val="00F33DD1"/>
    <w:rsid w:val="00F3483C"/>
    <w:rsid w:val="00F34CBA"/>
    <w:rsid w:val="00F355E2"/>
    <w:rsid w:val="00F35FF0"/>
    <w:rsid w:val="00F3674B"/>
    <w:rsid w:val="00F36919"/>
    <w:rsid w:val="00F36F10"/>
    <w:rsid w:val="00F37DA7"/>
    <w:rsid w:val="00F40556"/>
    <w:rsid w:val="00F407DE"/>
    <w:rsid w:val="00F41026"/>
    <w:rsid w:val="00F41102"/>
    <w:rsid w:val="00F41131"/>
    <w:rsid w:val="00F414B3"/>
    <w:rsid w:val="00F41F69"/>
    <w:rsid w:val="00F42A47"/>
    <w:rsid w:val="00F42F03"/>
    <w:rsid w:val="00F432F0"/>
    <w:rsid w:val="00F43530"/>
    <w:rsid w:val="00F43647"/>
    <w:rsid w:val="00F43E19"/>
    <w:rsid w:val="00F4520C"/>
    <w:rsid w:val="00F457DC"/>
    <w:rsid w:val="00F464FA"/>
    <w:rsid w:val="00F46706"/>
    <w:rsid w:val="00F4675E"/>
    <w:rsid w:val="00F47066"/>
    <w:rsid w:val="00F47349"/>
    <w:rsid w:val="00F47EE7"/>
    <w:rsid w:val="00F50005"/>
    <w:rsid w:val="00F507A4"/>
    <w:rsid w:val="00F50876"/>
    <w:rsid w:val="00F50A46"/>
    <w:rsid w:val="00F51110"/>
    <w:rsid w:val="00F51771"/>
    <w:rsid w:val="00F52288"/>
    <w:rsid w:val="00F524BA"/>
    <w:rsid w:val="00F52665"/>
    <w:rsid w:val="00F527EC"/>
    <w:rsid w:val="00F534AC"/>
    <w:rsid w:val="00F550CE"/>
    <w:rsid w:val="00F5541B"/>
    <w:rsid w:val="00F563EA"/>
    <w:rsid w:val="00F573F1"/>
    <w:rsid w:val="00F57AAA"/>
    <w:rsid w:val="00F6030E"/>
    <w:rsid w:val="00F60506"/>
    <w:rsid w:val="00F60DCE"/>
    <w:rsid w:val="00F6187D"/>
    <w:rsid w:val="00F6188D"/>
    <w:rsid w:val="00F61BB8"/>
    <w:rsid w:val="00F620B5"/>
    <w:rsid w:val="00F62806"/>
    <w:rsid w:val="00F63ECC"/>
    <w:rsid w:val="00F6404F"/>
    <w:rsid w:val="00F641FF"/>
    <w:rsid w:val="00F647FE"/>
    <w:rsid w:val="00F65253"/>
    <w:rsid w:val="00F653F2"/>
    <w:rsid w:val="00F660AF"/>
    <w:rsid w:val="00F66878"/>
    <w:rsid w:val="00F67CDD"/>
    <w:rsid w:val="00F7019A"/>
    <w:rsid w:val="00F705C4"/>
    <w:rsid w:val="00F708ED"/>
    <w:rsid w:val="00F70AE4"/>
    <w:rsid w:val="00F70BA9"/>
    <w:rsid w:val="00F70C45"/>
    <w:rsid w:val="00F71D72"/>
    <w:rsid w:val="00F724AD"/>
    <w:rsid w:val="00F72D77"/>
    <w:rsid w:val="00F743AC"/>
    <w:rsid w:val="00F745F1"/>
    <w:rsid w:val="00F74754"/>
    <w:rsid w:val="00F7485C"/>
    <w:rsid w:val="00F748CD"/>
    <w:rsid w:val="00F74A34"/>
    <w:rsid w:val="00F74A7B"/>
    <w:rsid w:val="00F759C5"/>
    <w:rsid w:val="00F75CF7"/>
    <w:rsid w:val="00F76225"/>
    <w:rsid w:val="00F765A9"/>
    <w:rsid w:val="00F7734C"/>
    <w:rsid w:val="00F7794F"/>
    <w:rsid w:val="00F77DE5"/>
    <w:rsid w:val="00F801ED"/>
    <w:rsid w:val="00F80A78"/>
    <w:rsid w:val="00F8101D"/>
    <w:rsid w:val="00F816B0"/>
    <w:rsid w:val="00F81C5A"/>
    <w:rsid w:val="00F828F3"/>
    <w:rsid w:val="00F82A6A"/>
    <w:rsid w:val="00F82AA8"/>
    <w:rsid w:val="00F82AB5"/>
    <w:rsid w:val="00F82E79"/>
    <w:rsid w:val="00F83290"/>
    <w:rsid w:val="00F834D3"/>
    <w:rsid w:val="00F83580"/>
    <w:rsid w:val="00F8501B"/>
    <w:rsid w:val="00F85C93"/>
    <w:rsid w:val="00F85CFB"/>
    <w:rsid w:val="00F86078"/>
    <w:rsid w:val="00F861B6"/>
    <w:rsid w:val="00F90820"/>
    <w:rsid w:val="00F90BD5"/>
    <w:rsid w:val="00F92074"/>
    <w:rsid w:val="00F920E6"/>
    <w:rsid w:val="00F9304B"/>
    <w:rsid w:val="00F9422C"/>
    <w:rsid w:val="00F943B0"/>
    <w:rsid w:val="00F943C2"/>
    <w:rsid w:val="00F945A8"/>
    <w:rsid w:val="00F95106"/>
    <w:rsid w:val="00F95146"/>
    <w:rsid w:val="00F9599A"/>
    <w:rsid w:val="00F959BE"/>
    <w:rsid w:val="00F95B2E"/>
    <w:rsid w:val="00F95B6A"/>
    <w:rsid w:val="00F9650B"/>
    <w:rsid w:val="00F9690E"/>
    <w:rsid w:val="00F97268"/>
    <w:rsid w:val="00F97274"/>
    <w:rsid w:val="00F97CF7"/>
    <w:rsid w:val="00FA16D6"/>
    <w:rsid w:val="00FA1D03"/>
    <w:rsid w:val="00FA1E20"/>
    <w:rsid w:val="00FA2530"/>
    <w:rsid w:val="00FA280D"/>
    <w:rsid w:val="00FA2878"/>
    <w:rsid w:val="00FA2BE5"/>
    <w:rsid w:val="00FA2BF0"/>
    <w:rsid w:val="00FA2CD7"/>
    <w:rsid w:val="00FA2F22"/>
    <w:rsid w:val="00FA408C"/>
    <w:rsid w:val="00FA4906"/>
    <w:rsid w:val="00FA4D50"/>
    <w:rsid w:val="00FA5C74"/>
    <w:rsid w:val="00FA64D8"/>
    <w:rsid w:val="00FA6B59"/>
    <w:rsid w:val="00FA6EEE"/>
    <w:rsid w:val="00FA6F39"/>
    <w:rsid w:val="00FA769A"/>
    <w:rsid w:val="00FA7A5E"/>
    <w:rsid w:val="00FB0134"/>
    <w:rsid w:val="00FB12B9"/>
    <w:rsid w:val="00FB20B0"/>
    <w:rsid w:val="00FB225F"/>
    <w:rsid w:val="00FB2FCA"/>
    <w:rsid w:val="00FB3081"/>
    <w:rsid w:val="00FB3C2D"/>
    <w:rsid w:val="00FB3EB9"/>
    <w:rsid w:val="00FB40E7"/>
    <w:rsid w:val="00FB4E54"/>
    <w:rsid w:val="00FB513B"/>
    <w:rsid w:val="00FB5654"/>
    <w:rsid w:val="00FB5863"/>
    <w:rsid w:val="00FB5C3D"/>
    <w:rsid w:val="00FB6947"/>
    <w:rsid w:val="00FB6A2E"/>
    <w:rsid w:val="00FB6E78"/>
    <w:rsid w:val="00FB746F"/>
    <w:rsid w:val="00FB769A"/>
    <w:rsid w:val="00FB773E"/>
    <w:rsid w:val="00FC014B"/>
    <w:rsid w:val="00FC04FD"/>
    <w:rsid w:val="00FC0891"/>
    <w:rsid w:val="00FC0A9C"/>
    <w:rsid w:val="00FC1059"/>
    <w:rsid w:val="00FC11FE"/>
    <w:rsid w:val="00FC1905"/>
    <w:rsid w:val="00FC231D"/>
    <w:rsid w:val="00FC34FC"/>
    <w:rsid w:val="00FC3619"/>
    <w:rsid w:val="00FC396B"/>
    <w:rsid w:val="00FC46F0"/>
    <w:rsid w:val="00FC49D8"/>
    <w:rsid w:val="00FC4CF4"/>
    <w:rsid w:val="00FC5230"/>
    <w:rsid w:val="00FC54C8"/>
    <w:rsid w:val="00FC67DC"/>
    <w:rsid w:val="00FC757E"/>
    <w:rsid w:val="00FC7E84"/>
    <w:rsid w:val="00FC7F66"/>
    <w:rsid w:val="00FD125F"/>
    <w:rsid w:val="00FD162E"/>
    <w:rsid w:val="00FD1E7A"/>
    <w:rsid w:val="00FD249F"/>
    <w:rsid w:val="00FD2F4D"/>
    <w:rsid w:val="00FD42DF"/>
    <w:rsid w:val="00FD4375"/>
    <w:rsid w:val="00FD4DBF"/>
    <w:rsid w:val="00FD52EF"/>
    <w:rsid w:val="00FD5766"/>
    <w:rsid w:val="00FD5AAB"/>
    <w:rsid w:val="00FD6118"/>
    <w:rsid w:val="00FD627C"/>
    <w:rsid w:val="00FD6E27"/>
    <w:rsid w:val="00FD6E45"/>
    <w:rsid w:val="00FD6E97"/>
    <w:rsid w:val="00FD7638"/>
    <w:rsid w:val="00FE00A5"/>
    <w:rsid w:val="00FE075B"/>
    <w:rsid w:val="00FE077A"/>
    <w:rsid w:val="00FE151D"/>
    <w:rsid w:val="00FE17B7"/>
    <w:rsid w:val="00FE1DC3"/>
    <w:rsid w:val="00FE25DE"/>
    <w:rsid w:val="00FE2A57"/>
    <w:rsid w:val="00FE34ED"/>
    <w:rsid w:val="00FE3A56"/>
    <w:rsid w:val="00FE6BE9"/>
    <w:rsid w:val="00FE6DAA"/>
    <w:rsid w:val="00FE7CA0"/>
    <w:rsid w:val="00FF0097"/>
    <w:rsid w:val="00FF0933"/>
    <w:rsid w:val="00FF0ACE"/>
    <w:rsid w:val="00FF0C95"/>
    <w:rsid w:val="00FF137E"/>
    <w:rsid w:val="00FF1BAE"/>
    <w:rsid w:val="00FF229E"/>
    <w:rsid w:val="00FF2367"/>
    <w:rsid w:val="00FF2558"/>
    <w:rsid w:val="00FF32BF"/>
    <w:rsid w:val="00FF3F7C"/>
    <w:rsid w:val="00FF42D2"/>
    <w:rsid w:val="00FF430B"/>
    <w:rsid w:val="00FF4330"/>
    <w:rsid w:val="00FF46CA"/>
    <w:rsid w:val="00FF4714"/>
    <w:rsid w:val="00FF4F94"/>
    <w:rsid w:val="00FF5312"/>
    <w:rsid w:val="00FF5D0C"/>
    <w:rsid w:val="00FF61B4"/>
    <w:rsid w:val="00FF6910"/>
    <w:rsid w:val="00FF6A39"/>
    <w:rsid w:val="00FF6A92"/>
    <w:rsid w:val="00FF6B53"/>
    <w:rsid w:val="00FF6C27"/>
    <w:rsid w:val="00FF7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689C35D"/>
  <w15:docId w15:val="{B639CFB4-34EB-423B-B5CC-0DDD24D99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before="120" w:after="12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ne koristi direktno"/>
    <w:qFormat/>
    <w:rsid w:val="00304334"/>
  </w:style>
  <w:style w:type="paragraph" w:styleId="Heading1">
    <w:name w:val="heading 1"/>
    <w:basedOn w:val="Normal"/>
    <w:next w:val="BodyText"/>
    <w:qFormat/>
    <w:rsid w:val="00E87C61"/>
    <w:pPr>
      <w:keepNext/>
      <w:pageBreakBefore/>
      <w:numPr>
        <w:numId w:val="6"/>
      </w:numPr>
      <w:spacing w:before="480" w:after="240"/>
      <w:jc w:val="right"/>
      <w:outlineLvl w:val="0"/>
    </w:pPr>
    <w:rPr>
      <w:rFonts w:ascii="Arial" w:hAnsi="Arial" w:cs="Arial"/>
      <w:b/>
      <w:bCs/>
      <w:kern w:val="32"/>
      <w:sz w:val="32"/>
      <w:szCs w:val="32"/>
      <w:lang w:val="sr-Latn-CS"/>
    </w:rPr>
  </w:style>
  <w:style w:type="paragraph" w:styleId="Heading2">
    <w:name w:val="heading 2"/>
    <w:basedOn w:val="Normal"/>
    <w:next w:val="BodyText"/>
    <w:qFormat/>
    <w:rsid w:val="00E87C61"/>
    <w:pPr>
      <w:keepNext/>
      <w:numPr>
        <w:ilvl w:val="1"/>
        <w:numId w:val="6"/>
      </w:numPr>
      <w:spacing w:before="360" w:after="24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Heading3">
    <w:name w:val="heading 3"/>
    <w:basedOn w:val="Normal"/>
    <w:next w:val="BodyText"/>
    <w:qFormat/>
    <w:rsid w:val="00E131C2"/>
    <w:pPr>
      <w:keepNext/>
      <w:numPr>
        <w:ilvl w:val="2"/>
        <w:numId w:val="6"/>
      </w:numPr>
      <w:spacing w:before="360" w:after="240"/>
      <w:outlineLvl w:val="2"/>
    </w:pPr>
    <w:rPr>
      <w:rFonts w:ascii="Arial" w:hAnsi="Arial"/>
      <w:b/>
      <w:bCs/>
      <w:color w:val="2F5496" w:themeColor="accent1" w:themeShade="BF"/>
      <w:lang w:val="sr-Latn-CS"/>
      <w14:textOutline w14:w="9525" w14:cap="rnd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F65253"/>
    <w:pPr>
      <w:ind w:firstLine="567"/>
      <w:jc w:val="both"/>
    </w:pPr>
    <w:rPr>
      <w:szCs w:val="20"/>
      <w:lang w:val="sr-Latn-CS"/>
    </w:rPr>
  </w:style>
  <w:style w:type="paragraph" w:customStyle="1" w:styleId="Nabrajanje">
    <w:name w:val="Nabrajanje"/>
    <w:basedOn w:val="BodyText"/>
    <w:rsid w:val="00A51DD8"/>
    <w:pPr>
      <w:numPr>
        <w:numId w:val="1"/>
      </w:numPr>
      <w:tabs>
        <w:tab w:val="clear" w:pos="720"/>
        <w:tab w:val="num" w:pos="360"/>
      </w:tabs>
      <w:ind w:left="357" w:hanging="357"/>
      <w:jc w:val="left"/>
    </w:pPr>
    <w:rPr>
      <w:sz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color w:val="000000"/>
    </w:rPr>
  </w:style>
  <w:style w:type="paragraph" w:styleId="TOC1">
    <w:name w:val="toc 1"/>
    <w:basedOn w:val="Normal"/>
    <w:next w:val="Normal"/>
    <w:autoRedefine/>
    <w:uiPriority w:val="39"/>
    <w:rsid w:val="004D2EFF"/>
    <w:pPr>
      <w:tabs>
        <w:tab w:val="left" w:pos="480"/>
        <w:tab w:val="right" w:leader="dot" w:pos="6715"/>
      </w:tabs>
    </w:pPr>
    <w:rPr>
      <w:lang w:val="de-DE" w:eastAsia="de-DE"/>
    </w:rPr>
  </w:style>
  <w:style w:type="paragraph" w:customStyle="1" w:styleId="Code">
    <w:name w:val="Code"/>
    <w:basedOn w:val="Normal"/>
    <w:rsid w:val="003F1F04"/>
    <w:pPr>
      <w:adjustRightInd w:val="0"/>
      <w:contextualSpacing/>
    </w:pPr>
    <w:rPr>
      <w:rFonts w:ascii="Courier New" w:hAnsi="Courier New"/>
      <w:sz w:val="20"/>
      <w:szCs w:val="18"/>
      <w:lang w:val="en-GB" w:eastAsia="de-DE"/>
    </w:rPr>
  </w:style>
  <w:style w:type="paragraph" w:styleId="TOC2">
    <w:name w:val="toc 2"/>
    <w:basedOn w:val="Normal"/>
    <w:next w:val="Normal"/>
    <w:autoRedefine/>
    <w:uiPriority w:val="39"/>
    <w:rsid w:val="00CD0B39"/>
    <w:pPr>
      <w:tabs>
        <w:tab w:val="left" w:pos="960"/>
        <w:tab w:val="right" w:leader="dot" w:pos="6715"/>
      </w:tabs>
      <w:ind w:left="245"/>
      <w:jc w:val="both"/>
    </w:pPr>
  </w:style>
  <w:style w:type="paragraph" w:styleId="TOC3">
    <w:name w:val="toc 3"/>
    <w:basedOn w:val="Normal"/>
    <w:next w:val="Normal"/>
    <w:autoRedefine/>
    <w:uiPriority w:val="39"/>
    <w:rsid w:val="002467E3"/>
    <w:pPr>
      <w:tabs>
        <w:tab w:val="left" w:pos="1200"/>
        <w:tab w:val="right" w:leader="dot" w:pos="6715"/>
        <w:tab w:val="right" w:leader="dot" w:pos="9346"/>
      </w:tabs>
      <w:spacing w:before="75" w:line="276" w:lineRule="auto"/>
      <w:ind w:left="432"/>
      <w:jc w:val="both"/>
    </w:pPr>
  </w:style>
  <w:style w:type="paragraph" w:styleId="Header">
    <w:name w:val="header"/>
    <w:basedOn w:val="Normal"/>
    <w:link w:val="HeaderChar"/>
    <w:uiPriority w:val="99"/>
    <w:rsid w:val="00A51DD8"/>
    <w:pPr>
      <w:tabs>
        <w:tab w:val="center" w:pos="4320"/>
        <w:tab w:val="right" w:pos="8640"/>
      </w:tabs>
    </w:pPr>
    <w:rPr>
      <w:sz w:val="20"/>
    </w:rPr>
  </w:style>
  <w:style w:type="paragraph" w:styleId="Caption">
    <w:name w:val="caption"/>
    <w:basedOn w:val="Normal"/>
    <w:next w:val="Normal"/>
    <w:autoRedefine/>
    <w:rsid w:val="00557398"/>
    <w:pPr>
      <w:jc w:val="both"/>
    </w:pPr>
    <w:rPr>
      <w:rFonts w:ascii="Courier New" w:hAnsi="Courier New"/>
      <w:bCs/>
      <w:sz w:val="20"/>
      <w:szCs w:val="20"/>
    </w:rPr>
  </w:style>
  <w:style w:type="paragraph" w:styleId="Footer">
    <w:name w:val="footer"/>
    <w:basedOn w:val="Normal"/>
    <w:link w:val="FooterChar"/>
    <w:uiPriority w:val="99"/>
    <w:rsid w:val="00A51DD8"/>
    <w:pPr>
      <w:tabs>
        <w:tab w:val="center" w:pos="4320"/>
        <w:tab w:val="right" w:pos="8640"/>
      </w:tabs>
    </w:pPr>
    <w:rPr>
      <w:sz w:val="20"/>
    </w:rPr>
  </w:style>
  <w:style w:type="character" w:styleId="PageNumber">
    <w:name w:val="page number"/>
    <w:rsid w:val="00E84097"/>
    <w:rPr>
      <w:sz w:val="20"/>
    </w:r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paragraph" w:customStyle="1" w:styleId="Potpisslike">
    <w:name w:val="Potpis slike"/>
    <w:basedOn w:val="BodyText"/>
    <w:rsid w:val="00490867"/>
    <w:pPr>
      <w:spacing w:after="240"/>
      <w:ind w:firstLine="0"/>
      <w:jc w:val="center"/>
    </w:pPr>
    <w:rPr>
      <w:rFonts w:ascii="Courier New" w:hAnsi="Courier New"/>
      <w:sz w:val="20"/>
    </w:rPr>
  </w:style>
  <w:style w:type="table" w:styleId="TableGrid">
    <w:name w:val="Table Grid"/>
    <w:basedOn w:val="TableNormal"/>
    <w:rsid w:val="00BF17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9D0C2A"/>
    <w:rPr>
      <w:color w:val="0000FF"/>
      <w:u w:val="single"/>
    </w:rPr>
  </w:style>
  <w:style w:type="paragraph" w:customStyle="1" w:styleId="Tekst">
    <w:name w:val="Tekst"/>
    <w:basedOn w:val="Normal"/>
    <w:link w:val="TekstChar"/>
    <w:rsid w:val="00BF2D07"/>
    <w:pPr>
      <w:jc w:val="both"/>
    </w:pPr>
    <w:rPr>
      <w:rFonts w:ascii="TimesRoman" w:hAnsi="TimesRoman"/>
      <w:kern w:val="20"/>
      <w:sz w:val="28"/>
      <w:szCs w:val="20"/>
      <w:lang w:val="sr-Latn-RS" w:eastAsia="sr-Latn-RS"/>
    </w:rPr>
  </w:style>
  <w:style w:type="character" w:customStyle="1" w:styleId="TekstChar">
    <w:name w:val="Tekst Char"/>
    <w:link w:val="Tekst"/>
    <w:rsid w:val="00BF2D07"/>
    <w:rPr>
      <w:rFonts w:ascii="TimesRoman" w:hAnsi="TimesRoman"/>
      <w:kern w:val="20"/>
      <w:sz w:val="28"/>
      <w:lang w:val="sr-Latn-RS" w:eastAsia="sr-Latn-RS"/>
    </w:rPr>
  </w:style>
  <w:style w:type="paragraph" w:customStyle="1" w:styleId="Tabela">
    <w:name w:val="Tabela"/>
    <w:basedOn w:val="Tekst"/>
    <w:uiPriority w:val="99"/>
    <w:rsid w:val="00BF2D07"/>
    <w:pPr>
      <w:spacing w:after="60"/>
      <w:ind w:left="142" w:right="142"/>
      <w:jc w:val="right"/>
    </w:pPr>
    <w:rPr>
      <w:rFonts w:ascii="CHelvItalic" w:hAnsi="CHelvItalic"/>
      <w:sz w:val="22"/>
    </w:rPr>
  </w:style>
  <w:style w:type="paragraph" w:customStyle="1" w:styleId="tab">
    <w:name w:val="tab"/>
    <w:basedOn w:val="Tekst"/>
    <w:link w:val="tabChar"/>
    <w:rsid w:val="00BF2D07"/>
    <w:pPr>
      <w:spacing w:before="60"/>
    </w:pPr>
    <w:rPr>
      <w:sz w:val="20"/>
    </w:rPr>
  </w:style>
  <w:style w:type="paragraph" w:customStyle="1" w:styleId="ime">
    <w:name w:val="ime"/>
    <w:basedOn w:val="Normal"/>
    <w:uiPriority w:val="99"/>
    <w:rsid w:val="00BF2D07"/>
    <w:pPr>
      <w:spacing w:before="1440"/>
      <w:jc w:val="center"/>
    </w:pPr>
    <w:rPr>
      <w:rFonts w:ascii="VogueBold" w:hAnsi="VogueBold"/>
      <w:kern w:val="20"/>
      <w:sz w:val="30"/>
      <w:szCs w:val="20"/>
      <w:lang w:val="sr-Latn-RS" w:eastAsia="sr-Latn-RS"/>
    </w:rPr>
  </w:style>
  <w:style w:type="character" w:customStyle="1" w:styleId="tabChar">
    <w:name w:val="tab Char"/>
    <w:link w:val="tab"/>
    <w:rsid w:val="00BF2D07"/>
    <w:rPr>
      <w:rFonts w:ascii="TimesRoman" w:hAnsi="TimesRoman"/>
      <w:kern w:val="20"/>
      <w:lang w:val="sr-Latn-RS" w:eastAsia="sr-Latn-RS"/>
    </w:rPr>
  </w:style>
  <w:style w:type="character" w:styleId="FollowedHyperlink">
    <w:name w:val="FollowedHyperlink"/>
    <w:rsid w:val="008B24C3"/>
    <w:rPr>
      <w:color w:val="954F72"/>
      <w:u w:val="single"/>
    </w:rPr>
  </w:style>
  <w:style w:type="character" w:styleId="PlaceholderText">
    <w:name w:val="Placeholder Text"/>
    <w:basedOn w:val="DefaultParagraphFont"/>
    <w:uiPriority w:val="99"/>
    <w:semiHidden/>
    <w:rsid w:val="004372EF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1A7"/>
    <w:rPr>
      <w:color w:val="605E5C"/>
      <w:shd w:val="clear" w:color="auto" w:fill="E1DFDD"/>
    </w:rPr>
  </w:style>
  <w:style w:type="table" w:customStyle="1" w:styleId="TableGridLight1">
    <w:name w:val="Table Grid Light1"/>
    <w:basedOn w:val="TableNormal"/>
    <w:uiPriority w:val="40"/>
    <w:rsid w:val="0093009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lainTable11">
    <w:name w:val="Plain Table 11"/>
    <w:basedOn w:val="TableNormal"/>
    <w:uiPriority w:val="41"/>
    <w:rsid w:val="0093009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93009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93009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istParagraph">
    <w:name w:val="List Paragraph"/>
    <w:basedOn w:val="Normal"/>
    <w:uiPriority w:val="34"/>
    <w:rsid w:val="000750EB"/>
    <w:pPr>
      <w:spacing w:after="160"/>
      <w:ind w:left="720"/>
      <w:contextualSpacing/>
      <w:jc w:val="both"/>
    </w:pPr>
    <w:rPr>
      <w:rFonts w:eastAsiaTheme="minorEastAsia" w:cstheme="minorBidi"/>
      <w:szCs w:val="22"/>
      <w:lang w:val="sr-Latn-RS"/>
    </w:rPr>
  </w:style>
  <w:style w:type="paragraph" w:styleId="Revision">
    <w:name w:val="Revision"/>
    <w:hidden/>
    <w:uiPriority w:val="99"/>
    <w:semiHidden/>
    <w:rsid w:val="00427EC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D36FA8"/>
    <w:rPr>
      <w:color w:val="605E5C"/>
      <w:shd w:val="clear" w:color="auto" w:fill="E1DFDD"/>
    </w:rPr>
  </w:style>
  <w:style w:type="numbering" w:customStyle="1" w:styleId="MultilevelHeading">
    <w:name w:val="Multilevel Heading"/>
    <w:uiPriority w:val="99"/>
    <w:rsid w:val="00FA2CD7"/>
    <w:pPr>
      <w:numPr>
        <w:numId w:val="19"/>
      </w:numPr>
    </w:pPr>
  </w:style>
  <w:style w:type="paragraph" w:styleId="FootnoteText">
    <w:name w:val="footnote text"/>
    <w:basedOn w:val="Normal"/>
    <w:link w:val="FootnoteTextChar"/>
    <w:uiPriority w:val="99"/>
    <w:unhideWhenUsed/>
    <w:rsid w:val="009969E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9969EE"/>
  </w:style>
  <w:style w:type="character" w:styleId="FootnoteReference">
    <w:name w:val="footnote reference"/>
    <w:basedOn w:val="DefaultParagraphFont"/>
    <w:semiHidden/>
    <w:unhideWhenUsed/>
    <w:rsid w:val="009969EE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D6408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rsid w:val="00184853"/>
    <w:rPr>
      <w:sz w:val="22"/>
      <w:lang w:val="sr-Latn-CS"/>
    </w:rPr>
  </w:style>
  <w:style w:type="character" w:customStyle="1" w:styleId="s1">
    <w:name w:val="s1"/>
    <w:basedOn w:val="DefaultParagraphFont"/>
    <w:rsid w:val="00293DBE"/>
    <w:rPr>
      <w:rFonts w:ascii="Helvetica" w:hAnsi="Helvetica" w:hint="default"/>
      <w:sz w:val="14"/>
      <w:szCs w:val="14"/>
    </w:rPr>
  </w:style>
  <w:style w:type="character" w:styleId="BookTitle">
    <w:name w:val="Book Title"/>
    <w:basedOn w:val="DefaultParagraphFont"/>
    <w:uiPriority w:val="33"/>
    <w:rsid w:val="008E6527"/>
    <w:rPr>
      <w:b/>
      <w:bCs/>
      <w:i/>
      <w:iCs/>
      <w:spacing w:val="5"/>
    </w:rPr>
  </w:style>
  <w:style w:type="paragraph" w:customStyle="1" w:styleId="Obiantekst">
    <w:name w:val="Običan tekst"/>
    <w:basedOn w:val="BodyText"/>
    <w:link w:val="ObiantekstChar"/>
    <w:qFormat/>
    <w:rsid w:val="007943A9"/>
    <w:pPr>
      <w:spacing w:before="160" w:after="160" w:line="276" w:lineRule="auto"/>
      <w:ind w:firstLine="0"/>
    </w:pPr>
    <w:rPr>
      <w:lang w:val="sr-Latn-RS"/>
    </w:rPr>
  </w:style>
  <w:style w:type="paragraph" w:customStyle="1" w:styleId="Teze">
    <w:name w:val="Teze"/>
    <w:basedOn w:val="BodyText"/>
    <w:link w:val="TezeChar"/>
    <w:qFormat/>
    <w:rsid w:val="009104F3"/>
    <w:pPr>
      <w:numPr>
        <w:numId w:val="7"/>
      </w:numPr>
      <w:ind w:left="996" w:hanging="288"/>
    </w:pPr>
    <w:rPr>
      <w:lang w:val="sr-Latn-RS"/>
    </w:rPr>
  </w:style>
  <w:style w:type="character" w:customStyle="1" w:styleId="ObiantekstChar">
    <w:name w:val="Običan tekst Char"/>
    <w:basedOn w:val="BodyTextChar"/>
    <w:link w:val="Obiantekst"/>
    <w:rsid w:val="007943A9"/>
    <w:rPr>
      <w:sz w:val="22"/>
      <w:szCs w:val="20"/>
      <w:lang w:val="sr-Latn-RS"/>
    </w:rPr>
  </w:style>
  <w:style w:type="paragraph" w:customStyle="1" w:styleId="Labelaslike">
    <w:name w:val="Labela (slike"/>
    <w:aliases w:val="listing)"/>
    <w:basedOn w:val="BodyText"/>
    <w:link w:val="LabelaslikeChar"/>
    <w:qFormat/>
    <w:rsid w:val="00F4675E"/>
    <w:pPr>
      <w:spacing w:before="60" w:after="60"/>
      <w:ind w:firstLine="0"/>
      <w:jc w:val="center"/>
    </w:pPr>
    <w:rPr>
      <w:sz w:val="18"/>
      <w:szCs w:val="16"/>
    </w:rPr>
  </w:style>
  <w:style w:type="character" w:customStyle="1" w:styleId="TezeChar">
    <w:name w:val="Teze Char"/>
    <w:basedOn w:val="BodyTextChar"/>
    <w:link w:val="Teze"/>
    <w:rsid w:val="009104F3"/>
    <w:rPr>
      <w:sz w:val="24"/>
      <w:lang w:val="sr-Latn-RS"/>
    </w:rPr>
  </w:style>
  <w:style w:type="paragraph" w:customStyle="1" w:styleId="Kod">
    <w:name w:val="Kod"/>
    <w:basedOn w:val="Normal"/>
    <w:link w:val="KodChar"/>
    <w:qFormat/>
    <w:rsid w:val="002C2480"/>
    <w:rPr>
      <w:rFonts w:ascii="Consolas" w:hAnsi="Consolas" w:cs="Courier New"/>
      <w:bCs/>
      <w:color w:val="000000"/>
      <w:sz w:val="20"/>
      <w:szCs w:val="18"/>
      <w:lang w:val="sr-Latn-RS"/>
    </w:rPr>
  </w:style>
  <w:style w:type="character" w:customStyle="1" w:styleId="LabelaslikeChar">
    <w:name w:val="Labela (slike Char"/>
    <w:aliases w:val="listing) Char"/>
    <w:basedOn w:val="BodyTextChar"/>
    <w:link w:val="Labelaslike"/>
    <w:rsid w:val="00F4675E"/>
    <w:rPr>
      <w:sz w:val="18"/>
      <w:szCs w:val="16"/>
      <w:lang w:val="sr-Latn-CS"/>
    </w:rPr>
  </w:style>
  <w:style w:type="character" w:customStyle="1" w:styleId="KodChar">
    <w:name w:val="Kod Char"/>
    <w:basedOn w:val="DefaultParagraphFont"/>
    <w:link w:val="Kod"/>
    <w:rsid w:val="002C2480"/>
    <w:rPr>
      <w:rFonts w:ascii="Consolas" w:hAnsi="Consolas" w:cs="Courier New"/>
      <w:bCs/>
      <w:color w:val="000000"/>
      <w:sz w:val="20"/>
      <w:szCs w:val="18"/>
      <w:lang w:val="sr-Latn-RS"/>
    </w:rPr>
  </w:style>
  <w:style w:type="character" w:customStyle="1" w:styleId="FooterChar">
    <w:name w:val="Footer Char"/>
    <w:basedOn w:val="DefaultParagraphFont"/>
    <w:link w:val="Footer"/>
    <w:uiPriority w:val="99"/>
    <w:rsid w:val="00F77DE5"/>
    <w:rPr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F77DE5"/>
    <w:rPr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26132"/>
    <w:pPr>
      <w:keepLines/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val="en-US"/>
    </w:rPr>
  </w:style>
  <w:style w:type="table" w:styleId="GridTable1Light">
    <w:name w:val="Grid Table 1 Light"/>
    <w:basedOn w:val="TableNormal"/>
    <w:uiPriority w:val="46"/>
    <w:rsid w:val="00006EA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MediumList2-Accent1">
    <w:name w:val="Medium List 2 Accent 1"/>
    <w:basedOn w:val="TableNormal"/>
    <w:uiPriority w:val="66"/>
    <w:rsid w:val="00D46B02"/>
    <w:rPr>
      <w:rFonts w:asciiTheme="majorHAnsi" w:eastAsiaTheme="majorEastAsia" w:hAnsiTheme="majorHAnsi" w:cstheme="majorBidi"/>
      <w:color w:val="000000" w:themeColor="text1"/>
      <w:sz w:val="22"/>
      <w:szCs w:val="22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DecimalAligned">
    <w:name w:val="Decimal Aligned"/>
    <w:basedOn w:val="Normal"/>
    <w:uiPriority w:val="40"/>
    <w:qFormat/>
    <w:rsid w:val="00D46B02"/>
    <w:pPr>
      <w:tabs>
        <w:tab w:val="decimal" w:pos="360"/>
      </w:tabs>
      <w:spacing w:after="200" w:line="276" w:lineRule="auto"/>
    </w:pPr>
    <w:rPr>
      <w:rFonts w:asciiTheme="minorHAnsi" w:eastAsiaTheme="minorEastAsia" w:hAnsiTheme="minorHAnsi"/>
      <w:szCs w:val="22"/>
    </w:rPr>
  </w:style>
  <w:style w:type="character" w:styleId="SubtleEmphasis">
    <w:name w:val="Subtle Emphasis"/>
    <w:basedOn w:val="DefaultParagraphFont"/>
    <w:uiPriority w:val="19"/>
    <w:qFormat/>
    <w:rsid w:val="00D46B02"/>
    <w:rPr>
      <w:i/>
      <w:iCs/>
    </w:rPr>
  </w:style>
  <w:style w:type="table" w:styleId="MediumShading2-Accent5">
    <w:name w:val="Medium Shading 2 Accent 5"/>
    <w:basedOn w:val="TableNormal"/>
    <w:uiPriority w:val="64"/>
    <w:rsid w:val="00D46B02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dTable4-Accent3">
    <w:name w:val="Grid Table 4 Accent 3"/>
    <w:basedOn w:val="TableNormal"/>
    <w:uiPriority w:val="49"/>
    <w:rsid w:val="00D46B0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">
    <w:name w:val="ја"/>
    <w:basedOn w:val="Normal"/>
    <w:qFormat/>
    <w:rsid w:val="00DD2D75"/>
    <w:pPr>
      <w:suppressAutoHyphens/>
      <w:spacing w:before="60" w:line="276" w:lineRule="auto"/>
      <w:ind w:left="720" w:hanging="360"/>
      <w:jc w:val="right"/>
    </w:pPr>
    <w:rPr>
      <w:rFonts w:ascii="Arial" w:eastAsia="Calibri" w:hAnsi="Arial"/>
      <w:b/>
      <w:sz w:val="40"/>
      <w:szCs w:val="40"/>
      <w:lang w:val="sr-Latn-CS" w:eastAsia="ar-SA"/>
    </w:rPr>
  </w:style>
  <w:style w:type="character" w:customStyle="1" w:styleId="markedcontent">
    <w:name w:val="markedcontent"/>
    <w:basedOn w:val="DefaultParagraphFont"/>
    <w:rsid w:val="00AD2525"/>
  </w:style>
  <w:style w:type="character" w:customStyle="1" w:styleId="highlight">
    <w:name w:val="highlight"/>
    <w:basedOn w:val="DefaultParagraphFont"/>
    <w:rsid w:val="00AD2525"/>
  </w:style>
  <w:style w:type="paragraph" w:customStyle="1" w:styleId="Default">
    <w:name w:val="Default"/>
    <w:rsid w:val="00F641F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table" w:customStyle="1" w:styleId="a0">
    <w:name w:val="Табела"/>
    <w:basedOn w:val="TableNormal"/>
    <w:uiPriority w:val="99"/>
    <w:rsid w:val="00F4675E"/>
    <w:pPr>
      <w:spacing w:before="115" w:after="115"/>
      <w:jc w:val="center"/>
    </w:p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  <w:jc w:val="center"/>
    </w:trPr>
    <w:tcPr>
      <w:shd w:val="clear" w:color="auto" w:fill="FFFFFF" w:themeFill="background1"/>
      <w:vAlign w:val="center"/>
    </w:tcPr>
    <w:tblStylePr w:type="firstRow">
      <w:rPr>
        <w:b/>
      </w:rPr>
      <w:tblPr/>
      <w:tcPr>
        <w:shd w:val="clear" w:color="auto" w:fill="E7E6E6" w:themeFill="background2"/>
      </w:tcPr>
    </w:tblStylePr>
    <w:tblStylePr w:type="firstCol">
      <w:rPr>
        <w:i w:val="0"/>
      </w:rPr>
    </w:tblStylePr>
  </w:style>
  <w:style w:type="character" w:customStyle="1" w:styleId="fontstyle01">
    <w:name w:val="fontstyle01"/>
    <w:basedOn w:val="DefaultParagraphFont"/>
    <w:rsid w:val="008E050B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8E050B"/>
    <w:rPr>
      <w:rFonts w:ascii="Calibri-Italic" w:hAnsi="Calibri-Italic" w:hint="default"/>
      <w:b w:val="0"/>
      <w:bCs w:val="0"/>
      <w:i/>
      <w:iCs/>
      <w:color w:val="000000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7A7A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4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2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9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microsoft.com/office/2011/relationships/commentsExtended" Target="commentsExtended.xml"/><Relationship Id="rId26" Type="http://schemas.openxmlformats.org/officeDocument/2006/relationships/header" Target="header7.xml"/><Relationship Id="rId39" Type="http://schemas.openxmlformats.org/officeDocument/2006/relationships/image" Target="media/image16.png"/><Relationship Id="rId21" Type="http://schemas.openxmlformats.org/officeDocument/2006/relationships/header" Target="header5.xml"/><Relationship Id="rId34" Type="http://schemas.openxmlformats.org/officeDocument/2006/relationships/image" Target="media/image11.png"/><Relationship Id="rId42" Type="http://schemas.openxmlformats.org/officeDocument/2006/relationships/hyperlink" Target="https://eclipse.dev/modeling/emf/" TargetMode="External"/><Relationship Id="rId47" Type="http://schemas.openxmlformats.org/officeDocument/2006/relationships/hyperlink" Target="https://spring.io/projects/spring-security" TargetMode="External"/><Relationship Id="rId50" Type="http://schemas.openxmlformats.org/officeDocument/2006/relationships/hyperlink" Target="https://docs.oracle.com/en/database/" TargetMode="External"/><Relationship Id="rId55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6.jpg"/><Relationship Id="rId11" Type="http://schemas.openxmlformats.org/officeDocument/2006/relationships/header" Target="header1.xml"/><Relationship Id="rId24" Type="http://schemas.openxmlformats.org/officeDocument/2006/relationships/header" Target="header6.xm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hyperlink" Target="https://eclipse.dev/Xtext/xtend/documentation/index.html" TargetMode="External"/><Relationship Id="rId53" Type="http://schemas.openxmlformats.org/officeDocument/2006/relationships/footer" Target="footer7.xml"/><Relationship Id="rId58" Type="http://schemas.microsoft.com/office/2018/08/relationships/commentsExtensible" Target="commentsExtensible.xml"/><Relationship Id="rId5" Type="http://schemas.openxmlformats.org/officeDocument/2006/relationships/webSettings" Target="webSettings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oter" Target="footer2.xml"/><Relationship Id="rId22" Type="http://schemas.openxmlformats.org/officeDocument/2006/relationships/footer" Target="footer5.xml"/><Relationship Id="rId27" Type="http://schemas.openxmlformats.org/officeDocument/2006/relationships/header" Target="header8.xm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hyperlink" Target="https://projects.eclipse.org/projects/modeling.mdt.ocl" TargetMode="External"/><Relationship Id="rId48" Type="http://schemas.openxmlformats.org/officeDocument/2006/relationships/hyperlink" Target="https://www.postgresql.org/about/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1.wmf"/><Relationship Id="rId51" Type="http://schemas.openxmlformats.org/officeDocument/2006/relationships/hyperlink" Target="https://docs.spring.io/spring-security/reference/servlet/authentication/passwords/basic.html%23page-title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comments" Target="comments.xml"/><Relationship Id="rId25" Type="http://schemas.openxmlformats.org/officeDocument/2006/relationships/image" Target="media/image4.png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hyperlink" Target="https://spring.io/projects/spring-boot" TargetMode="External"/><Relationship Id="rId20" Type="http://schemas.openxmlformats.org/officeDocument/2006/relationships/header" Target="header4.xml"/><Relationship Id="rId41" Type="http://schemas.openxmlformats.org/officeDocument/2006/relationships/hyperlink" Target="https://docs.oracle.com/en/java/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footer" Target="footer6.xml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49" Type="http://schemas.openxmlformats.org/officeDocument/2006/relationships/hyperlink" Target="https://dev.mysql.com/doc/" TargetMode="External"/><Relationship Id="rId57" Type="http://schemas.microsoft.com/office/2016/09/relationships/commentsIds" Target="commentsIds.xml"/><Relationship Id="rId10" Type="http://schemas.openxmlformats.org/officeDocument/2006/relationships/image" Target="media/image2.png"/><Relationship Id="rId31" Type="http://schemas.openxmlformats.org/officeDocument/2006/relationships/image" Target="media/image8.png"/><Relationship Id="rId44" Type="http://schemas.openxmlformats.org/officeDocument/2006/relationships/hyperlink" Target="https://projects.eclipse.org/projects/modeling.tmf.xtext" TargetMode="External"/><Relationship Id="rId52" Type="http://schemas.openxmlformats.org/officeDocument/2006/relationships/header" Target="header9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solidFill>
            <a:prstClr val="black"/>
          </a:solidFill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Jav</b:Tag>
    <b:SourceType>Report</b:SourceType>
    <b:Guid>{C6ABFD1D-1BD5-4357-8575-CA3EEF4AD6B9}</b:Guid>
    <b:Title>Java Documentation</b:Title>
    <b:RefOrder>2</b:RefOrder>
  </b:Source>
  <b:Source>
    <b:Tag>Sta23</b:Tag>
    <b:SourceType>Report</b:SourceType>
    <b:Guid>{A9B052AA-0E24-4224-B3CB-CA9A7181427C}</b:Guid>
    <b:Author>
      <b:Author>
        <b:NameList>
          <b:Person>
            <b:Last>Statista</b:Last>
          </b:Person>
        </b:NameList>
      </b:Author>
    </b:Author>
    <b:Title>Most used programming languages worldwide as of 2023</b:Title>
    <b:Year>2023</b:Year>
    <b:RefOrder>1</b:RefOrder>
  </b:Source>
</b:Sources>
</file>

<file path=customXml/itemProps1.xml><?xml version="1.0" encoding="utf-8"?>
<ds:datastoreItem xmlns:ds="http://schemas.openxmlformats.org/officeDocument/2006/customXml" ds:itemID="{CF529D5A-3EAA-4B0F-A8F7-75FCBE1894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11899</TotalTime>
  <Pages>73</Pages>
  <Words>13229</Words>
  <Characters>75407</Characters>
  <Application>Microsoft Office Word</Application>
  <DocSecurity>0</DocSecurity>
  <Lines>628</Lines>
  <Paragraphs>176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Detekcija i prepoznavanje saobraćajnih znakova</vt:lpstr>
    </vt:vector>
  </TitlesOfParts>
  <Company/>
  <LinksUpToDate>false</LinksUpToDate>
  <CharactersWithSpaces>88460</CharactersWithSpaces>
  <SharedDoc>false</SharedDoc>
  <HLinks>
    <vt:vector size="30" baseType="variant">
      <vt:variant>
        <vt:i4>1638452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_Toc520833276</vt:lpwstr>
      </vt:variant>
      <vt:variant>
        <vt:i4>1638452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_Toc520833275</vt:lpwstr>
      </vt:variant>
      <vt:variant>
        <vt:i4>1638452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_Toc520833274</vt:lpwstr>
      </vt:variant>
      <vt:variant>
        <vt:i4>1638452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_Toc520833273</vt:lpwstr>
      </vt:variant>
      <vt:variant>
        <vt:i4>1638452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_Toc520833272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Detekcija i prepoznavanje saobraćajnih znakova</dc:title>
  <dc:subject>Mašinsko učenje</dc:subject>
  <dc:creator>Luka Maletin</dc:creator>
  <cp:keywords/>
  <dc:description/>
  <cp:lastModifiedBy>Jelena Hrnjak</cp:lastModifiedBy>
  <cp:revision>1241</cp:revision>
  <cp:lastPrinted>2022-09-20T09:25:00Z</cp:lastPrinted>
  <dcterms:created xsi:type="dcterms:W3CDTF">2022-09-13T11:56:00Z</dcterms:created>
  <dcterms:modified xsi:type="dcterms:W3CDTF">2023-08-30T22:32:00Z</dcterms:modified>
</cp:coreProperties>
</file>