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A43182" w:rsidRDefault="00721186">
      <w:pPr>
        <w:rPr>
          <w:lang w:val="sr-Cyrl-RS"/>
        </w:rPr>
      </w:pPr>
      <w:bookmarkStart w:id="0" w:name="_Toc74351910"/>
      <w:bookmarkStart w:id="1" w:name="_Toc71118734"/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A43182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A43182" w:rsidRDefault="00ED1CF3" w:rsidP="00A06954">
            <w:pPr>
              <w:jc w:val="center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noProof/>
                <w:sz w:val="20"/>
                <w:lang w:val="sr-Cyrl-RS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7.8pt;height:67.8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25" DrawAspect="Content" ObjectID="_1754830412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A43182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A43182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A43182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F087D55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312EA06" w14:textId="0155060E" w:rsidR="00BF2D07" w:rsidRPr="00A43182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Јелена Хрњак</w:t>
      </w:r>
    </w:p>
    <w:p w14:paraId="23E6CC87" w14:textId="3E14717A" w:rsidR="0024144D" w:rsidRPr="00A43182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1E237382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34E70D" w14:textId="77777777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2F417CB7" w14:textId="4EAD866A" w:rsidR="0014466B" w:rsidRPr="00A43182" w:rsidRDefault="00C26891" w:rsidP="0014466B">
      <w:pPr>
        <w:jc w:val="center"/>
        <w:rPr>
          <w:rFonts w:cs="Arial"/>
          <w:b/>
          <w:i/>
          <w:caps/>
          <w:spacing w:val="-20"/>
          <w:sz w:val="48"/>
          <w:szCs w:val="48"/>
          <w:lang w:val="sr-Cyrl-RS"/>
        </w:rPr>
      </w:pPr>
      <w:r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SECURI</w:t>
      </w:r>
      <w:r w:rsidR="003901A4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tydsl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 xml:space="preserve"> </w:t>
      </w:r>
      <w:r w:rsidR="007F57A3" w:rsidRPr="00A43182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spring</w:t>
      </w:r>
    </w:p>
    <w:p w14:paraId="5E903A6C" w14:textId="6F6DF596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73709A" w14:textId="6D1F2D77" w:rsidR="0024144D" w:rsidRPr="00A43182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602023A4" w14:textId="77777777" w:rsidR="008D5F4A" w:rsidRPr="00A43182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5E1E31C6" w14:textId="69BC7647" w:rsidR="00BF2D07" w:rsidRPr="00A43182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Мастер</w:t>
      </w:r>
      <w:r w:rsidR="00BF2D07"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рад</w:t>
      </w:r>
    </w:p>
    <w:p w14:paraId="47687263" w14:textId="0A509582" w:rsidR="00BF2D07" w:rsidRPr="00A43182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 xml:space="preserve">- </w:t>
      </w:r>
      <w:r w:rsidR="00641594" w:rsidRPr="00A43182">
        <w:rPr>
          <w:rFonts w:ascii="Arial" w:hAnsi="Arial"/>
          <w:sz w:val="40"/>
          <w:szCs w:val="40"/>
          <w:lang w:val="sr-Cyrl-RS"/>
        </w:rPr>
        <w:t>Мастер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академске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студије</w:t>
      </w:r>
      <w:r w:rsidRPr="00A43182">
        <w:rPr>
          <w:rFonts w:ascii="Arial" w:hAnsi="Arial"/>
          <w:sz w:val="40"/>
          <w:szCs w:val="40"/>
          <w:lang w:val="sr-Cyrl-RS"/>
        </w:rPr>
        <w:t xml:space="preserve"> -</w:t>
      </w:r>
    </w:p>
    <w:p w14:paraId="02CD7184" w14:textId="1D5E7E0E" w:rsidR="0024144D" w:rsidRPr="00A43182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35318BE7" w14:textId="66AC24A0" w:rsidR="00A7523D" w:rsidRPr="00A43182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21587CAA" w14:textId="77777777" w:rsidR="0024144D" w:rsidRPr="00A43182" w:rsidRDefault="0024144D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414525FF" w14:textId="620C6B6C" w:rsidR="008A69A5" w:rsidRPr="00A43182" w:rsidRDefault="00E2733D" w:rsidP="004865C5">
      <w:pPr>
        <w:ind w:right="285"/>
        <w:jc w:val="center"/>
        <w:rPr>
          <w:rFonts w:ascii="Arial" w:hAnsi="Arial"/>
          <w:sz w:val="36"/>
          <w:szCs w:val="40"/>
          <w:lang w:val="sr-Cyrl-RS"/>
        </w:rPr>
      </w:pPr>
      <w:r w:rsidRPr="00A43182">
        <w:rPr>
          <w:rFonts w:ascii="Arial" w:hAnsi="Arial"/>
          <w:sz w:val="36"/>
          <w:szCs w:val="40"/>
          <w:lang w:val="sr-Cyrl-RS"/>
        </w:rPr>
        <w:t>Нови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 </w:t>
      </w:r>
      <w:r w:rsidRPr="00A43182">
        <w:rPr>
          <w:rFonts w:ascii="Arial" w:hAnsi="Arial"/>
          <w:sz w:val="36"/>
          <w:szCs w:val="40"/>
          <w:lang w:val="sr-Cyrl-RS"/>
        </w:rPr>
        <w:t>Сад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, </w:t>
      </w:r>
      <w:r w:rsidR="00641594" w:rsidRPr="00A43182">
        <w:rPr>
          <w:rFonts w:ascii="Arial" w:hAnsi="Arial"/>
          <w:sz w:val="36"/>
          <w:szCs w:val="40"/>
          <w:lang w:val="sr-Cyrl-RS"/>
        </w:rPr>
        <w:t>2023</w:t>
      </w:r>
      <w:r w:rsidR="00573F8E" w:rsidRPr="00A43182">
        <w:rPr>
          <w:rFonts w:ascii="Arial" w:hAnsi="Arial"/>
          <w:sz w:val="36"/>
          <w:szCs w:val="40"/>
          <w:lang w:val="sr-Cyrl-RS"/>
        </w:rPr>
        <w:t>.</w:t>
      </w:r>
    </w:p>
    <w:p w14:paraId="7F246FC2" w14:textId="777B761B" w:rsidR="00721186" w:rsidRPr="00A43182" w:rsidRDefault="00721186">
      <w:pPr>
        <w:rPr>
          <w:rFonts w:ascii="Arial" w:hAnsi="Arial"/>
          <w:sz w:val="32"/>
          <w:szCs w:val="40"/>
          <w:lang w:val="sr-Cyrl-RS"/>
        </w:rPr>
      </w:pPr>
      <w:r w:rsidRPr="00A43182">
        <w:rPr>
          <w:rFonts w:ascii="Arial" w:hAnsi="Arial"/>
          <w:sz w:val="32"/>
          <w:szCs w:val="40"/>
          <w:lang w:val="sr-Cyrl-RS"/>
        </w:rPr>
        <w:lastRenderedPageBreak/>
        <w:br w:type="page"/>
      </w:r>
    </w:p>
    <w:p w14:paraId="2A624680" w14:textId="5F2F89EF" w:rsidR="00666A19" w:rsidRPr="00A43182" w:rsidRDefault="00666A19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3DCB7AAE" w14:textId="77777777" w:rsidR="003E59B7" w:rsidRPr="00A43182" w:rsidRDefault="003E59B7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  <w:sectPr w:rsidR="003E59B7" w:rsidRPr="00A43182" w:rsidSect="00D31E8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775"/>
        <w:gridCol w:w="1693"/>
        <w:gridCol w:w="3860"/>
        <w:gridCol w:w="1554"/>
      </w:tblGrid>
      <w:tr w:rsidR="00414C11" w:rsidRPr="00A43182" w14:paraId="137C12F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Редни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РБР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794ADFD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Идентификациони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36433813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документације,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Монографска документација</w:t>
            </w:r>
          </w:p>
        </w:tc>
      </w:tr>
      <w:tr w:rsidR="00414C11" w:rsidRPr="00A43182" w14:paraId="4997490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записа,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Текстуални штампани материјал</w:t>
            </w:r>
          </w:p>
        </w:tc>
      </w:tr>
      <w:tr w:rsidR="00414C11" w:rsidRPr="00A43182" w14:paraId="31BC749A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Врста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A43182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Мастер 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рад</w:t>
            </w:r>
          </w:p>
        </w:tc>
      </w:tr>
      <w:tr w:rsidR="00414C11" w:rsidRPr="00A43182" w14:paraId="088C209F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Аутор,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АУ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Јелена Хрњак</w:t>
            </w:r>
          </w:p>
        </w:tc>
      </w:tr>
      <w:tr w:rsidR="00414C11" w:rsidRPr="00A43182" w14:paraId="30DFB769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Ментор,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Pr="00A43182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р Владимир Димитриески, </w:t>
            </w:r>
            <w:commentRangeStart w:id="2"/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доцент</w:t>
            </w:r>
            <w:commentRangeEnd w:id="2"/>
            <w:r w:rsidR="00792399">
              <w:rPr>
                <w:rStyle w:val="CommentReference"/>
              </w:rPr>
              <w:commentReference w:id="2"/>
            </w:r>
          </w:p>
        </w:tc>
      </w:tr>
      <w:tr w:rsidR="00414C11" w:rsidRPr="00A43182" w14:paraId="5ECBD531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Наслов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7A9A1214" w:rsidR="00414C11" w:rsidRPr="00A43182" w:rsidRDefault="00840874" w:rsidP="00AF18B1">
            <w:pPr>
              <w:spacing w:before="60" w:after="60"/>
              <w:jc w:val="both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 xml:space="preserve">SecurityDSL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– Наменск</w:t>
            </w:r>
            <w:r w:rsidR="008E1483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и језик за подршку брзог успостављања конфигурације безбедносних аспеката у радном оквиру </w:t>
            </w:r>
            <w:r w:rsidR="008E1483"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Spring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</w:p>
        </w:tc>
      </w:tr>
      <w:tr w:rsidR="00414C11" w:rsidRPr="00A43182" w14:paraId="0F1D7EF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публикације,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 / ћирилица</w:t>
            </w:r>
          </w:p>
        </w:tc>
      </w:tr>
      <w:tr w:rsidR="00414C11" w:rsidRPr="00A43182" w14:paraId="0940D7FD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извода,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ЈИ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</w:t>
            </w:r>
          </w:p>
        </w:tc>
      </w:tr>
      <w:tr w:rsidR="00414C11" w:rsidRPr="00A43182" w14:paraId="21497D6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Земља публиковања,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ЗП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Република Србија</w:t>
            </w:r>
          </w:p>
        </w:tc>
      </w:tr>
      <w:tr w:rsidR="00414C11" w:rsidRPr="00A43182" w14:paraId="1EEF829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Уже географско подручје,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УГП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Војводина</w:t>
            </w:r>
          </w:p>
        </w:tc>
      </w:tr>
      <w:tr w:rsidR="00414C11" w:rsidRPr="00A43182" w14:paraId="682BAF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Година,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ГО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A43182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2023</w:t>
            </w:r>
          </w:p>
        </w:tc>
      </w:tr>
      <w:tr w:rsidR="00414C11" w:rsidRPr="00A43182" w14:paraId="34D460C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Издавач,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Ауторски репринт</w:t>
            </w:r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/ Факултет техничких наука</w:t>
            </w:r>
          </w:p>
        </w:tc>
      </w:tr>
      <w:tr w:rsidR="00414C11" w:rsidRPr="00A43182" w14:paraId="03BE19D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Место и адреса,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МА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Нови Сад, Трг Доситеја Обрадовића 6</w:t>
            </w:r>
          </w:p>
        </w:tc>
      </w:tr>
      <w:tr w:rsidR="00414C11" w:rsidRPr="00A43182" w14:paraId="3B7943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A43182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Физички опис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ФО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pacing w:val="-4"/>
                <w:sz w:val="13"/>
                <w:lang w:val="sr-Cyrl-RS"/>
              </w:rPr>
              <w:t>(поглавља/страна/ цитата/табела/слика/графика/прилога)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6D0D01DF" w:rsidR="00414C11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414C11" w:rsidRPr="00A43182" w14:paraId="231DEFD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област,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A43182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Електротехничко и рачунарско инжењерство</w:t>
            </w:r>
          </w:p>
        </w:tc>
      </w:tr>
      <w:tr w:rsidR="00414C11" w:rsidRPr="00A43182" w14:paraId="230E3D6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дисциплина,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Примењене рачунарске науке и информатика</w:t>
            </w:r>
          </w:p>
        </w:tc>
      </w:tr>
      <w:tr w:rsidR="00414C11" w:rsidRPr="00A43182" w14:paraId="068DF8D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Pr="00A43182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Предметна одредница/Кqучне речи, </w:t>
            </w:r>
            <w:r w:rsidRPr="00A43182">
              <w:rPr>
                <w:rFonts w:ascii="Arial" w:hAnsi="Arial"/>
                <w:b/>
                <w:spacing w:val="-8"/>
                <w:sz w:val="18"/>
                <w:lang w:val="sr-Cyrl-RS"/>
              </w:rPr>
              <w:t>ПО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A43182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Доменски оријентисано моделовање и језици</w:t>
            </w:r>
          </w:p>
        </w:tc>
      </w:tr>
      <w:tr w:rsidR="00414C11" w:rsidRPr="00A43182" w14:paraId="76A3AD3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A43182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УДК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122F8AE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Чува се,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ЧУ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Библиотека Факултета техничких наука, Нови Сад</w:t>
            </w:r>
          </w:p>
        </w:tc>
      </w:tr>
      <w:tr w:rsidR="00414C11" w:rsidRPr="00A43182" w14:paraId="2D6E59A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Важна напомена,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25D296CE" w14:textId="77777777" w:rsidTr="00AF18B1">
        <w:trPr>
          <w:cantSplit/>
          <w:trHeight w:hRule="exact" w:val="145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Извод,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64AFA8A" w14:textId="77777777" w:rsidR="00AA0ADD" w:rsidRPr="00A43182" w:rsidRDefault="00AA0ADD" w:rsidP="00C94BC0">
            <w:pPr>
              <w:jc w:val="both"/>
              <w:rPr>
                <w:rFonts w:ascii="Arial" w:hAnsi="Arial" w:cs="Arial"/>
                <w:iCs/>
                <w:sz w:val="18"/>
                <w:szCs w:val="18"/>
                <w:lang w:val="sr-Cyrl-RS"/>
              </w:rPr>
            </w:pPr>
          </w:p>
          <w:p w14:paraId="043B7ECC" w14:textId="6C93AB51" w:rsidR="00414C11" w:rsidRPr="00A43182" w:rsidRDefault="002A3429" w:rsidP="00C94BC0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  <w:p w14:paraId="797C04D7" w14:textId="77777777" w:rsidR="00414C11" w:rsidRPr="00A43182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414C11" w:rsidRPr="00A43182" w14:paraId="307766F3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прихватања теме,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414C11" w:rsidRPr="00A43182" w14:paraId="062D9FB6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одбране,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359302D9" w14:textId="77777777" w:rsidTr="00FF6A39">
        <w:trPr>
          <w:gridAfter w:val="1"/>
          <w:wAfter w:w="889" w:type="pct"/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54B3D4" w14:textId="77777777" w:rsidR="00414C11" w:rsidRPr="00A43182" w:rsidRDefault="00414C1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 xml:space="preserve">Чланови комисије, </w:t>
            </w:r>
            <w:r w:rsidRPr="00A43182">
              <w:rPr>
                <w:rFonts w:ascii="Arial" w:hAnsi="Arial"/>
                <w:b/>
                <w:spacing w:val="-4"/>
                <w:sz w:val="18"/>
                <w:lang w:val="sr-Cyrl-RS"/>
              </w:rPr>
              <w:t>КО</w:t>
            </w: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:</w:t>
            </w: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commentRangeStart w:id="3"/>
            <w:r w:rsidRPr="00A43182">
              <w:rPr>
                <w:rFonts w:ascii="Arial" w:hAnsi="Arial"/>
                <w:sz w:val="18"/>
                <w:lang w:val="sr-Cyrl-RS"/>
              </w:rPr>
              <w:t>Председник</w:t>
            </w:r>
            <w:commentRangeEnd w:id="3"/>
            <w:r w:rsidR="00792399">
              <w:rPr>
                <w:rStyle w:val="CommentReference"/>
              </w:rPr>
              <w:commentReference w:id="3"/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414C11" w:rsidRPr="00A43182" w:rsidRDefault="00414C11" w:rsidP="00C93798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77D899BE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E1009E" w14:textId="7269D7B9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76E80E63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5748B44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6A07AE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6185B77C" w14:textId="7CB5550E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538CF8CA" w14:textId="62313D3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064D09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414C11" w:rsidRPr="00A43182" w:rsidRDefault="00414C11" w:rsidP="00C93798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8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Потпис ментора</w:t>
            </w:r>
          </w:p>
        </w:tc>
      </w:tr>
      <w:tr w:rsidR="00414C11" w:rsidRPr="00A43182" w14:paraId="4E74FF5D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Члан, ментор: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др Владимир Димитриески, доцент</w:t>
            </w:r>
          </w:p>
        </w:tc>
        <w:tc>
          <w:tcPr>
            <w:tcW w:w="88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75A617D8" w14:textId="7A9DBF91" w:rsidR="00666A19" w:rsidRPr="00A43182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A43182" w:rsidSect="0048305D">
          <w:footerReference w:type="first" r:id="rId19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1581"/>
        <w:gridCol w:w="4045"/>
        <w:gridCol w:w="1412"/>
      </w:tblGrid>
      <w:tr w:rsidR="0001041A" w:rsidRPr="00A43182" w14:paraId="361F752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Accession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4FF6C9C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Identification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INO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7DFE741F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Document type,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Monographic publication</w:t>
            </w:r>
          </w:p>
        </w:tc>
      </w:tr>
      <w:tr w:rsidR="0001041A" w:rsidRPr="00A43182" w14:paraId="1798295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Type of record,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TR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Textual printed material</w:t>
            </w:r>
          </w:p>
        </w:tc>
      </w:tr>
      <w:tr w:rsidR="0001041A" w:rsidRPr="00A43182" w14:paraId="7455F32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Contents code,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CC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A43182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Graduate-master</w:t>
            </w:r>
            <w:r w:rsidR="0001041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Thesis</w:t>
            </w:r>
          </w:p>
        </w:tc>
      </w:tr>
      <w:tr w:rsidR="0001041A" w:rsidRPr="00A43182" w14:paraId="502FCA0D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Author,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AU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Jelena Hrnjak</w:t>
            </w:r>
          </w:p>
        </w:tc>
      </w:tr>
      <w:tr w:rsidR="0001041A" w:rsidRPr="00A43182" w14:paraId="23EC1A6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Mentor,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MN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Vladimir Dimitrieski, </w:t>
            </w:r>
            <w:r w:rsidR="009F1B6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PhD,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</w:tr>
      <w:tr w:rsidR="0001041A" w:rsidRPr="00A43182" w14:paraId="58CE61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Title,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TI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15CC0FEB" w:rsidR="0001041A" w:rsidRPr="00A43182" w:rsidRDefault="00A81E5A" w:rsidP="00E963F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SecurityDSL – A Domain-Specific Language for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Supporting Ra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pid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C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onfiguration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of Security Aspects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in the S</w:t>
            </w:r>
            <w:r w:rsidR="00FF2558" w:rsidRPr="00A43182">
              <w:rPr>
                <w:rFonts w:ascii="Arial" w:hAnsi="Arial" w:cs="Arial"/>
                <w:sz w:val="18"/>
                <w:szCs w:val="18"/>
                <w:lang w:val="sr-Cyrl-RS"/>
              </w:rPr>
              <w:t>pring Fr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amework</w:t>
            </w:r>
          </w:p>
        </w:tc>
      </w:tr>
      <w:tr w:rsidR="0001041A" w:rsidRPr="00A43182" w14:paraId="6442EA6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text,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38F69042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LA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58FDF55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Country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Republic of Serbia</w:t>
            </w:r>
          </w:p>
        </w:tc>
      </w:tr>
      <w:tr w:rsidR="0001041A" w:rsidRPr="00A43182" w14:paraId="7D402B5C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Locality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Vojvodina</w:t>
            </w:r>
          </w:p>
        </w:tc>
      </w:tr>
      <w:tr w:rsidR="0001041A" w:rsidRPr="00A43182" w14:paraId="0BF183D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year,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PY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A43182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</w:t>
            </w:r>
            <w:r w:rsidR="00A07C93" w:rsidRPr="00A43182">
              <w:rPr>
                <w:rFonts w:ascii="Arial" w:hAnsi="Arial" w:cs="Arial"/>
                <w:sz w:val="18"/>
                <w:szCs w:val="18"/>
                <w:lang w:val="sr-Cyrl-RS"/>
              </w:rPr>
              <w:t>3</w:t>
            </w:r>
          </w:p>
        </w:tc>
      </w:tr>
      <w:tr w:rsidR="0001041A" w:rsidRPr="00A43182" w14:paraId="47E5577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Publisher,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0FF69DF5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commentRangeStart w:id="4"/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Author’s reprint</w:t>
            </w:r>
            <w:ins w:id="5" w:author="Vladimir Dimitrieski" w:date="2023-08-13T10:13:00Z">
              <w:r w:rsidR="00792399">
                <w:rPr>
                  <w:rFonts w:ascii="Arial" w:hAnsi="Arial" w:cs="Arial"/>
                  <w:color w:val="FF0000"/>
                  <w:sz w:val="18"/>
                  <w:szCs w:val="18"/>
                  <w:lang w:val="sr-Latn-RS"/>
                </w:rPr>
                <w:t xml:space="preserve"> </w:t>
              </w:r>
            </w:ins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/</w:t>
            </w:r>
            <w:ins w:id="6" w:author="Vladimir Dimitrieski" w:date="2023-08-13T10:13:00Z">
              <w:r w:rsidR="00792399">
                <w:rPr>
                  <w:rFonts w:ascii="Arial" w:hAnsi="Arial" w:cs="Arial"/>
                  <w:color w:val="FF0000"/>
                  <w:sz w:val="18"/>
                  <w:szCs w:val="18"/>
                  <w:lang w:val="sr-Latn-RS"/>
                </w:rPr>
                <w:t xml:space="preserve"> </w:t>
              </w:r>
            </w:ins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Faculty of Technical Sciences</w:t>
            </w:r>
            <w:commentRangeEnd w:id="4"/>
            <w:r w:rsidR="002F0D1D">
              <w:rPr>
                <w:rStyle w:val="CommentReference"/>
              </w:rPr>
              <w:commentReference w:id="4"/>
            </w:r>
          </w:p>
        </w:tc>
      </w:tr>
      <w:tr w:rsidR="0001041A" w:rsidRPr="00A43182" w14:paraId="787F9E5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place,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Novi Sad, Faculty of Technical Sciences, Dositeja Obradovica sq. 6</w:t>
            </w:r>
          </w:p>
        </w:tc>
      </w:tr>
      <w:tr w:rsidR="0001041A" w:rsidRPr="00A43182" w14:paraId="633B389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A43182" w:rsidRDefault="0001041A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Physical description,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z w:val="13"/>
                <w:lang w:val="sr-Cyrl-RS"/>
              </w:rPr>
              <w:t>(chapters/pages/ref./tables/pictures/graphs/appendixes)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2777FA7A" w:rsidR="0001041A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5887ACC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field,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SF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Electrical and computer engineering</w:t>
            </w:r>
          </w:p>
        </w:tc>
      </w:tr>
      <w:tr w:rsidR="0001041A" w:rsidRPr="00A43182" w14:paraId="4965CD5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discipline,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Applied computer science and informatics</w:t>
            </w:r>
          </w:p>
        </w:tc>
      </w:tr>
      <w:tr w:rsidR="0001041A" w:rsidRPr="00A43182" w14:paraId="0C235A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A43182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Subject/Key words,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</w:t>
            </w:r>
            <w:r w:rsidRPr="00A43182">
              <w:rPr>
                <w:rFonts w:ascii="Arial" w:hAnsi="Arial"/>
                <w:sz w:val="18"/>
                <w:lang w:val="sr-Cyrl-RS"/>
              </w:rPr>
              <w:t>/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KW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A43182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Domain-Specific Modeling Languages</w:t>
            </w:r>
          </w:p>
        </w:tc>
      </w:tr>
      <w:tr w:rsidR="0001041A" w:rsidRPr="00A43182" w14:paraId="7F7FCB04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A43182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UC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5667CAC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Holding data,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HD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The Library of Faculty of Technical Sciences, Novi Sad, Serbia</w:t>
            </w:r>
          </w:p>
        </w:tc>
      </w:tr>
      <w:tr w:rsidR="0001041A" w:rsidRPr="00A43182" w14:paraId="53EA853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Note,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1D377A92" w14:textId="77777777" w:rsidTr="00AA0ADD">
        <w:trPr>
          <w:cantSplit/>
          <w:trHeight w:hRule="exact" w:val="1576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7323F7" w14:textId="6D602A64" w:rsidR="0001041A" w:rsidRPr="00A43182" w:rsidRDefault="002A3429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283A7C3E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Accepted by the Scientific Board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ASB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A43182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01041A" w:rsidRPr="00A43182" w14:paraId="6849554F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DE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611C81DE" w14:textId="77777777" w:rsidTr="00AA0ADD">
        <w:trPr>
          <w:gridAfter w:val="1"/>
          <w:wAfter w:w="795" w:type="pct"/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Board,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President: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543591C1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Member: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Menthor's sign</w:t>
            </w:r>
          </w:p>
        </w:tc>
      </w:tr>
      <w:tr w:rsidR="0001041A" w:rsidRPr="00A43182" w14:paraId="406F9DAE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A43182" w:rsidRDefault="0001041A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Member, Mentor: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Pr="00A43182" w:rsidRDefault="0001041A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Vladimir Dimitrieski</w:t>
            </w:r>
            <w:r w:rsidR="002834B2" w:rsidRPr="00A43182">
              <w:rPr>
                <w:rFonts w:ascii="Arial" w:hAnsi="Arial" w:cs="Arial"/>
                <w:sz w:val="18"/>
                <w:szCs w:val="18"/>
                <w:lang w:val="sr-Cyrl-RS"/>
              </w:rPr>
              <w:t>, PhD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, 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222DC85E" w14:textId="77777777" w:rsidR="00833FB2" w:rsidRPr="00A43182" w:rsidRDefault="00833FB2">
      <w:pPr>
        <w:rPr>
          <w:lang w:val="sr-Cyrl-RS"/>
        </w:rPr>
      </w:pPr>
      <w:r w:rsidRPr="00A43182">
        <w:rPr>
          <w:lang w:val="sr-Cyrl-RS"/>
        </w:rPr>
        <w:lastRenderedPageBreak/>
        <w:br w:type="page"/>
      </w:r>
    </w:p>
    <w:p w14:paraId="6BBE9438" w14:textId="346AE92B" w:rsidR="00F641FF" w:rsidRPr="00A43182" w:rsidRDefault="00F641FF">
      <w:pPr>
        <w:rPr>
          <w:lang w:val="sr-Cyrl-RS"/>
        </w:rPr>
        <w:sectPr w:rsidR="00F641FF" w:rsidRPr="00A43182" w:rsidSect="0048305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A43182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A43182" w:rsidRDefault="00F641FF" w:rsidP="00063814">
            <w:pPr>
              <w:jc w:val="center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A43182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УНИВЕРЗИТЕТ У НОВОМ САДУ </w:t>
            </w:r>
            <w:r w:rsidRPr="00A43182">
              <w:rPr>
                <w:rFonts w:ascii="Arial" w:hAnsi="Arial"/>
                <w:spacing w:val="-8"/>
                <w:sz w:val="16"/>
                <w:lang w:val="sr-Cyrl-RS"/>
              </w:rPr>
              <w:sym w:font="Wingdings" w:char="F06C"/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spacing w:val="-8"/>
                <w:sz w:val="20"/>
                <w:lang w:val="sr-Cyrl-RS"/>
              </w:rPr>
              <w:t>ФАКУЛТЕТ ТЕХНИЧКИХ НАУКА</w:t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</w:p>
          <w:p w14:paraId="7880484C" w14:textId="77777777" w:rsidR="00F641FF" w:rsidRPr="00A43182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26"/>
                <w:sz w:val="20"/>
                <w:lang w:val="sr-Cyrl-RS"/>
              </w:rPr>
              <w:t>21000 НОВИ САД, Трг Доситеја Обрадовића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Датум:</w:t>
            </w:r>
          </w:p>
        </w:tc>
      </w:tr>
      <w:tr w:rsidR="008249C0" w:rsidRPr="00A43182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A43182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</w:p>
        </w:tc>
      </w:tr>
      <w:tr w:rsidR="008249C0" w:rsidRPr="00A43182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A43182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8"/>
                <w:lang w:val="sr-Cyrl-RS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A43182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A43182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A43182" w14:paraId="2B99F832" w14:textId="77777777" w:rsidTr="00603C86">
        <w:trPr>
          <w:cantSplit/>
          <w:trHeight w:val="474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A43182" w:rsidRDefault="00F641FF" w:rsidP="00603C86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A43182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6"/>
                <w:lang w:val="sr-Cyrl-RS"/>
              </w:rPr>
              <w:t>Рачунарство и аутоматика</w:t>
            </w:r>
          </w:p>
        </w:tc>
      </w:tr>
      <w:tr w:rsidR="00F641FF" w:rsidRPr="00A43182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2AADBE8D" w:rsidR="00F641FF" w:rsidRPr="00A43182" w:rsidRDefault="00F641FF" w:rsidP="001340FB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Руководилац ст</w:t>
            </w:r>
            <w:ins w:id="7" w:author="Vladimir Dimitrieski" w:date="2023-08-13T10:13:00Z">
              <w:r w:rsidR="00342A78">
                <w:rPr>
                  <w:rFonts w:ascii="Arial" w:hAnsi="Arial"/>
                  <w:spacing w:val="-4"/>
                  <w:lang w:val="sr-Cyrl-RS"/>
                </w:rPr>
                <w:t>у</w:t>
              </w:r>
            </w:ins>
            <w:del w:id="8" w:author="Vladimir Dimitrieski" w:date="2023-08-13T10:13:00Z">
              <w:r w:rsidRPr="00A43182" w:rsidDel="00342A78">
                <w:rPr>
                  <w:rFonts w:ascii="Arial" w:hAnsi="Arial"/>
                  <w:spacing w:val="-4"/>
                  <w:lang w:val="sr-Cyrl-RS"/>
                </w:rPr>
                <w:delText>и</w:delText>
              </w:r>
            </w:del>
            <w:r w:rsidRPr="00A43182">
              <w:rPr>
                <w:rFonts w:ascii="Arial" w:hAnsi="Arial"/>
                <w:spacing w:val="-4"/>
                <w:lang w:val="sr-Cyrl-RS"/>
              </w:rPr>
              <w:t>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A43182" w:rsidRDefault="00161665" w:rsidP="00127A13">
            <w:pPr>
              <w:rPr>
                <w:rFonts w:ascii="Arial" w:hAnsi="Arial"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26"/>
                <w:lang w:val="sr-Cyrl-RS"/>
              </w:rPr>
              <w:t>д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р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,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 професор</w:t>
            </w:r>
          </w:p>
        </w:tc>
      </w:tr>
    </w:tbl>
    <w:p w14:paraId="39A0CEC5" w14:textId="2C8878FB" w:rsidR="00F641FF" w:rsidRPr="00A43182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sr-Cyrl-RS"/>
        </w:rPr>
      </w:pPr>
      <w:r w:rsidRPr="00A43182">
        <w:rPr>
          <w:rFonts w:ascii="Arial" w:hAnsi="Arial"/>
          <w:i/>
          <w:lang w:val="sr-Cyrl-RS"/>
        </w:rPr>
        <w:t>(Податке уноси предметни наставник - ментор)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A43182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A43182" w:rsidRDefault="00F641FF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Е2 64/2022</w:t>
            </w:r>
          </w:p>
        </w:tc>
      </w:tr>
      <w:tr w:rsidR="00F641FF" w:rsidRPr="00A43182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Област: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204EAC16" w:rsidR="00F641FF" w:rsidRPr="003F01A1" w:rsidRDefault="003F01A1" w:rsidP="005E6AE9">
            <w:pPr>
              <w:rPr>
                <w:rFonts w:ascii="Arial" w:hAnsi="Arial"/>
                <w:b/>
                <w:bCs/>
                <w:sz w:val="20"/>
                <w:lang w:val="sr-Cyrl-RS"/>
              </w:rPr>
            </w:pPr>
            <w:ins w:id="9" w:author="Vladimir Dimitrieski" w:date="2023-08-13T10:14:00Z">
              <w:r w:rsidRPr="00056F45">
                <w:rPr>
                  <w:rFonts w:ascii="Arial" w:eastAsia="Arial" w:hAnsi="Arial" w:cs="Arial"/>
                  <w:b/>
                  <w:bCs/>
                  <w:sz w:val="20"/>
                  <w:szCs w:val="20"/>
                </w:rPr>
                <w:t>Електротехничко и рачунарско инжењерство</w:t>
              </w:r>
            </w:ins>
            <w:del w:id="10" w:author="Vladimir Dimitrieski" w:date="2023-08-13T10:14:00Z">
              <w:r w:rsidR="00584F65" w:rsidRPr="003F01A1" w:rsidDel="003F01A1">
                <w:rPr>
                  <w:rFonts w:ascii="Arial" w:hAnsi="Arial"/>
                  <w:b/>
                  <w:bCs/>
                  <w:sz w:val="20"/>
                  <w:lang w:val="sr-Cyrl-RS"/>
                </w:rPr>
                <w:delText>Примењене рачунарске науке и информатика</w:delText>
              </w:r>
            </w:del>
          </w:p>
        </w:tc>
      </w:tr>
      <w:tr w:rsidR="00F641FF" w:rsidRPr="00A43182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Pr="00A43182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</w:pPr>
            <w:r w:rsidRPr="00A43182"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  <w:t>др Владимир Димитриески, доцент</w:t>
            </w:r>
          </w:p>
        </w:tc>
      </w:tr>
      <w:tr w:rsidR="00F641FF" w:rsidRPr="00A43182" w14:paraId="69BF0328" w14:textId="77777777" w:rsidTr="00D23491">
        <w:trPr>
          <w:cantSplit/>
          <w:trHeight w:val="201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A43182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  <w:p w14:paraId="32AE0691" w14:textId="310AE215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RS"/>
              </w:rPr>
            </w:pPr>
            <w:r w:rsidRPr="00A43182">
              <w:rPr>
                <w:rFonts w:ascii="Arial" w:hAnsi="Arial"/>
                <w:lang w:val="sr-Cyrl-RS"/>
              </w:rPr>
              <w:t>НА ОСНОВУ ПОДНЕТЕ ПРИЈАВЕ, ПРИЛОЖЕНЕ ДОКУМЕНТАЦИЈЕ И ОДРЕДБИ СТАТУТА</w:t>
            </w:r>
            <w:r w:rsidR="005A75C3" w:rsidRPr="00A43182">
              <w:rPr>
                <w:rFonts w:ascii="Arial" w:hAnsi="Arial"/>
                <w:lang w:val="sr-Cyrl-RS"/>
              </w:rPr>
              <w:t xml:space="preserve"> ФАКУЛТЕТА ИЗДАЈЕ СЕ ЗАДАТАК ЗА</w:t>
            </w:r>
            <w:r w:rsidRPr="00A43182">
              <w:rPr>
                <w:rFonts w:ascii="Arial" w:hAnsi="Arial"/>
                <w:lang w:val="sr-Cyrl-RS"/>
              </w:rPr>
              <w:t xml:space="preserve"> </w:t>
            </w:r>
            <w:r w:rsidR="00B859A4" w:rsidRPr="00A43182">
              <w:rPr>
                <w:rFonts w:ascii="Arial" w:hAnsi="Arial"/>
                <w:lang w:val="sr-Cyrl-RS"/>
              </w:rPr>
              <w:t>МАСТЕР</w:t>
            </w:r>
            <w:r w:rsidRPr="00A43182">
              <w:rPr>
                <w:rFonts w:ascii="Arial" w:hAnsi="Arial"/>
                <w:lang w:val="sr-Cyrl-RS"/>
              </w:rPr>
              <w:t xml:space="preserve"> РАД, СА СЛЕДЕЋИМ ЕЛЕМЕНТИМА:</w:t>
            </w:r>
          </w:p>
          <w:p w14:paraId="593EC968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проблем – тема рада;</w:t>
            </w:r>
          </w:p>
          <w:p w14:paraId="58C187BA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1C70499" w14:textId="0DCF74CA" w:rsidR="00F641FF" w:rsidRPr="00A43182" w:rsidRDefault="00D23491" w:rsidP="00D23491">
            <w:pPr>
              <w:numPr>
                <w:ilvl w:val="0"/>
                <w:numId w:val="28"/>
              </w:numPr>
              <w:rPr>
                <w:rFonts w:ascii="Arial" w:hAnsi="Arial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литература</w:t>
            </w:r>
          </w:p>
          <w:p w14:paraId="5B085558" w14:textId="77777777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</w:tc>
      </w:tr>
    </w:tbl>
    <w:p w14:paraId="5FE90ED7" w14:textId="61AAB716" w:rsidR="00F641FF" w:rsidRPr="00A43182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 xml:space="preserve">НАСЛОВ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ДИПЛОМСКОГ</w:t>
      </w:r>
      <w:r w:rsidRPr="00A43182">
        <w:rPr>
          <w:rFonts w:ascii="Arial" w:hAnsi="Arial"/>
          <w:b/>
          <w:spacing w:val="-4"/>
          <w:sz w:val="26"/>
          <w:lang w:val="sr-Cyrl-RS"/>
        </w:rPr>
        <w:t xml:space="preserve">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61470EB5" w:rsidR="00F641FF" w:rsidRPr="003A78CC" w:rsidRDefault="003A78CC" w:rsidP="00063814">
            <w:pPr>
              <w:pStyle w:val="tab"/>
              <w:spacing w:after="0"/>
              <w:jc w:val="center"/>
              <w:rPr>
                <w:rFonts w:ascii="Arial" w:hAnsi="Arial"/>
                <w:b/>
                <w:sz w:val="24"/>
                <w:szCs w:val="24"/>
                <w:lang w:val="sr-Cyrl-RS"/>
              </w:rPr>
            </w:pP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 xml:space="preserve">SecurityDSL 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– Наменски језик за подршку брзог успостављања конфигурације безбедносних аспеката у радном оквиру 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Spring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 </w:t>
            </w:r>
          </w:p>
        </w:tc>
      </w:tr>
    </w:tbl>
    <w:p w14:paraId="593CB59E" w14:textId="77777777" w:rsidR="00F641FF" w:rsidRPr="00A43182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280AAC88" w14:textId="77777777" w:rsidTr="00DA4FB6">
        <w:trPr>
          <w:cantSplit/>
          <w:trHeight w:val="2738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04B3D" w14:textId="77777777" w:rsidR="00F641FF" w:rsidRPr="00A43182" w:rsidRDefault="00F641FF" w:rsidP="00063814">
            <w:pPr>
              <w:pStyle w:val="Default"/>
              <w:rPr>
                <w:color w:val="auto"/>
                <w:sz w:val="18"/>
                <w:szCs w:val="18"/>
                <w:lang w:val="sr-Cyrl-RS"/>
              </w:rPr>
            </w:pPr>
          </w:p>
          <w:p w14:paraId="3A583F3E" w14:textId="351AE3C8" w:rsidR="00B859A4" w:rsidRPr="00A43182" w:rsidRDefault="00402BEC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sr-Cyrl-RS"/>
              </w:rPr>
            </w:pPr>
            <w:r>
              <w:rPr>
                <w:color w:val="FF0000"/>
                <w:sz w:val="18"/>
                <w:szCs w:val="18"/>
              </w:rPr>
              <w:t>TODO</w:t>
            </w:r>
          </w:p>
          <w:p w14:paraId="1CEC15BD" w14:textId="77777777" w:rsidR="00F641FF" w:rsidRPr="00A43182" w:rsidRDefault="00F641FF" w:rsidP="00063814">
            <w:pPr>
              <w:pStyle w:val="tab"/>
              <w:spacing w:after="0"/>
              <w:rPr>
                <w:rFonts w:ascii="Arial" w:hAnsi="Arial"/>
                <w:sz w:val="18"/>
                <w:szCs w:val="18"/>
                <w:lang w:val="sr-Cyrl-RS"/>
              </w:rPr>
            </w:pP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A43182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 рада:</w:t>
            </w:r>
          </w:p>
        </w:tc>
      </w:tr>
      <w:tr w:rsidR="00F641FF" w:rsidRPr="00A43182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</w:tr>
    </w:tbl>
    <w:p w14:paraId="354C52BE" w14:textId="77777777" w:rsidR="00F641FF" w:rsidRPr="00A43182" w:rsidRDefault="00F641FF" w:rsidP="00F641FF">
      <w:pPr>
        <w:jc w:val="both"/>
        <w:rPr>
          <w:rFonts w:ascii="Calibri" w:hAnsi="Calibri"/>
          <w:sz w:val="6"/>
          <w:szCs w:val="22"/>
          <w:lang w:val="sr-Cyrl-R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A43182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A43182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 xml:space="preserve">Примерак за: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Студента;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Ментора</w:t>
            </w:r>
          </w:p>
        </w:tc>
      </w:tr>
    </w:tbl>
    <w:p w14:paraId="2DE119A3" w14:textId="77777777" w:rsidR="00F641FF" w:rsidRPr="00A43182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RS"/>
        </w:rPr>
      </w:pPr>
    </w:p>
    <w:p w14:paraId="743289EE" w14:textId="77777777" w:rsidR="00F641FF" w:rsidRPr="00A43182" w:rsidRDefault="00F641FF">
      <w:pPr>
        <w:rPr>
          <w:lang w:val="sr-Cyrl-RS"/>
        </w:rPr>
      </w:pPr>
      <w:r w:rsidRPr="00A43182">
        <w:rPr>
          <w:lang w:val="sr-Cyrl-RS"/>
        </w:rPr>
        <w:br w:type="page"/>
      </w:r>
    </w:p>
    <w:p w14:paraId="7DD8F5D6" w14:textId="77777777" w:rsidR="007701CD" w:rsidRPr="00A43182" w:rsidRDefault="007701CD" w:rsidP="00414C11">
      <w:pPr>
        <w:rPr>
          <w:lang w:val="sr-Cyrl-RS"/>
        </w:rPr>
        <w:sectPr w:rsidR="007701CD" w:rsidRPr="00A43182" w:rsidSect="00946360">
          <w:headerReference w:type="first" r:id="rId26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commentRangeStart w:id="11" w:displacedByCustomXml="prev"/>
        <w:p w14:paraId="39CAB57E" w14:textId="4E0AE0C9" w:rsidR="00426132" w:rsidRPr="00A43182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A43182">
            <w:rPr>
              <w:b/>
              <w:color w:val="000000" w:themeColor="text1"/>
              <w:sz w:val="36"/>
              <w:lang w:val="sr-Cyrl-RS"/>
            </w:rPr>
            <w:t>Садржај</w:t>
          </w:r>
          <w:commentRangeEnd w:id="11"/>
          <w:r w:rsidR="00FB5C3D">
            <w:rPr>
              <w:rStyle w:val="CommentReference"/>
              <w:rFonts w:ascii="Times New Roman" w:eastAsia="Times New Roman" w:hAnsi="Times New Roman" w:cs="Times New Roman"/>
              <w:color w:val="auto"/>
            </w:rPr>
            <w:commentReference w:id="11"/>
          </w:r>
        </w:p>
        <w:p w14:paraId="034A3345" w14:textId="42420A70" w:rsidR="00810BFD" w:rsidRDefault="0042613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A43182">
            <w:rPr>
              <w:lang w:val="sr-Cyrl-RS"/>
            </w:rPr>
            <w:fldChar w:fldCharType="begin"/>
          </w:r>
          <w:r w:rsidRPr="00A43182">
            <w:rPr>
              <w:lang w:val="sr-Cyrl-RS"/>
            </w:rPr>
            <w:instrText xml:space="preserve"> TOC \o "1-3" \h \z \u </w:instrText>
          </w:r>
          <w:r w:rsidRPr="00A43182">
            <w:rPr>
              <w:lang w:val="sr-Cyrl-RS"/>
            </w:rPr>
            <w:fldChar w:fldCharType="separate"/>
          </w:r>
          <w:hyperlink w:anchor="_Toc142484081" w:history="1">
            <w:r w:rsidR="00810BFD" w:rsidRPr="000020EC">
              <w:rPr>
                <w:rStyle w:val="Hyperlink"/>
                <w:noProof/>
                <w:lang w:val="sr-Cyrl-RS"/>
              </w:rPr>
              <w:t>1.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Увод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_Toc142484081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509D95BD" w14:textId="0614B68F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2" w:history="1">
            <w:r w:rsidR="00810BFD" w:rsidRPr="000020EC">
              <w:rPr>
                <w:rStyle w:val="Hyperlink"/>
                <w:noProof/>
                <w:lang w:val="sr-Cyrl-RS"/>
              </w:rPr>
              <w:t>1.1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Структура рада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_Toc142484082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48864BEE" w14:textId="4CCD2A85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3" w:history="1">
            <w:r w:rsidR="00810BFD" w:rsidRPr="000020EC">
              <w:rPr>
                <w:rStyle w:val="Hyperlink"/>
                <w:noProof/>
                <w:lang w:val="sr-Cyrl-RS"/>
              </w:rPr>
              <w:t>2.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Теоријске основе моделима вођеног развоја, наменских језика и безбедносних аспеката у радном оквиру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Spring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_Toc142484083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631BB2E4" w14:textId="27952002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4" w:history="1">
            <w:r w:rsidR="00810BFD" w:rsidRPr="000020EC">
              <w:rPr>
                <w:rStyle w:val="Hyperlink"/>
                <w:noProof/>
                <w:lang w:val="sr-Cyrl-RS"/>
              </w:rPr>
              <w:t>2.1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Теоријске основе моделима вођеног развоја и наменских језика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_Toc142484084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38AAAEF8" w14:textId="516429CB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5" w:history="1">
            <w:r w:rsidR="00810BFD" w:rsidRPr="000020EC">
              <w:rPr>
                <w:rStyle w:val="Hyperlink"/>
                <w:noProof/>
                <w:lang w:val="sr-Cyrl-RS"/>
              </w:rPr>
              <w:t>2.2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Преглед безбедносних механизама у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Spring Boot</w:t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 апликацијама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_Toc142484085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7072748" w14:textId="27D0CEA0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6" w:history="1">
            <w:r w:rsidR="00810BFD" w:rsidRPr="000020EC">
              <w:rPr>
                <w:rStyle w:val="Hyperlink"/>
                <w:noProof/>
                <w:lang w:val="sr-Cyrl-RS"/>
              </w:rPr>
              <w:t>2.2.1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Java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_Toc142484086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387A97B3" w14:textId="6AA134C9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7" w:history="1">
            <w:r w:rsidR="00810BFD" w:rsidRPr="000020EC">
              <w:rPr>
                <w:rStyle w:val="Hyperlink"/>
                <w:noProof/>
                <w:lang w:val="sr-Cyrl-RS"/>
              </w:rPr>
              <w:t>2.2.2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Spring Boot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_Toc142484087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521A7DC0" w14:textId="5F0F601E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8" w:history="1">
            <w:r w:rsidR="00810BFD" w:rsidRPr="000020EC">
              <w:rPr>
                <w:rStyle w:val="Hyperlink"/>
                <w:noProof/>
                <w:lang w:val="sr-Cyrl-RS"/>
              </w:rPr>
              <w:t>2.2.3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Basic Authentication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_Toc142484088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5D5712C7" w14:textId="15D2B837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9" w:history="1">
            <w:r w:rsidR="00810BFD" w:rsidRPr="000020EC">
              <w:rPr>
                <w:rStyle w:val="Hyperlink"/>
                <w:noProof/>
                <w:lang w:val="sr-Cyrl-RS"/>
              </w:rPr>
              <w:t>2.2.4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Аутентификација помоћу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JSON Web</w:t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 токена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_Toc142484089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707848F0" w14:textId="11BB0BE4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0" w:history="1">
            <w:r w:rsidR="00810BFD" w:rsidRPr="000020EC">
              <w:rPr>
                <w:rStyle w:val="Hyperlink"/>
                <w:noProof/>
                <w:lang w:val="sr-Cyrl-RS"/>
              </w:rPr>
              <w:t>2.2.5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OAuth2.0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_Toc142484090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51930790" w14:textId="31D98F0D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1" w:history="1">
            <w:r w:rsidR="00810BFD" w:rsidRPr="000020EC">
              <w:rPr>
                <w:rStyle w:val="Hyperlink"/>
                <w:noProof/>
                <w:lang w:val="sr-Cyrl-RS"/>
              </w:rPr>
              <w:t>2.2.6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PostgreSQL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_Toc142484091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1095FA34" w14:textId="68BB903A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2" w:history="1">
            <w:r w:rsidR="00810BFD" w:rsidRPr="000020EC">
              <w:rPr>
                <w:rStyle w:val="Hyperlink"/>
                <w:noProof/>
                <w:lang w:val="sr-Cyrl-RS"/>
              </w:rPr>
              <w:t>2.2.7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MySQl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_Toc142484092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64AC5D07" w14:textId="77676526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3" w:history="1">
            <w:r w:rsidR="00810BFD" w:rsidRPr="000020EC">
              <w:rPr>
                <w:rStyle w:val="Hyperlink"/>
                <w:noProof/>
                <w:lang w:val="sr-Cyrl-RS"/>
              </w:rPr>
              <w:t>2.2.8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Oracle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_Toc142484093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4379C1F7" w14:textId="63A0800D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4" w:history="1">
            <w:r w:rsidR="00810BFD" w:rsidRPr="000020EC">
              <w:rPr>
                <w:rStyle w:val="Hyperlink"/>
                <w:noProof/>
                <w:lang w:val="sr-Cyrl-RS"/>
              </w:rPr>
              <w:t>3.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_Toc142484094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4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3112F434" w14:textId="40251EB9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5" w:history="1">
            <w:r w:rsidR="00810BFD" w:rsidRPr="000020EC">
              <w:rPr>
                <w:rStyle w:val="Hyperlink"/>
                <w:noProof/>
                <w:lang w:val="sr-Cyrl-RS"/>
              </w:rPr>
              <w:t>3.1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Преглед постојећих начина за моделовање веб апликација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_Toc142484095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4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3F2F2FB4" w14:textId="694C5BD7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6" w:history="1">
            <w:r w:rsidR="00810BFD" w:rsidRPr="000020EC">
              <w:rPr>
                <w:rStyle w:val="Hyperlink"/>
                <w:noProof/>
                <w:lang w:val="sr-Cyrl-RS"/>
              </w:rPr>
              <w:t>4.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Наменски језик за подршку брзог успостављања конфигурације безбедносних аспеката у радном оквиру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Spring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_Toc142484096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5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1045EACE" w14:textId="55656B9C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7" w:history="1">
            <w:r w:rsidR="00810BFD" w:rsidRPr="000020EC">
              <w:rPr>
                <w:rStyle w:val="Hyperlink"/>
                <w:noProof/>
                <w:lang w:val="sr-Cyrl-RS"/>
              </w:rPr>
              <w:t>4.1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Апстрактна синтакса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_Toc142484097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5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654D8F37" w14:textId="41F676EC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8" w:history="1">
            <w:r w:rsidR="00810BFD" w:rsidRPr="000020EC">
              <w:rPr>
                <w:rStyle w:val="Hyperlink"/>
                <w:noProof/>
                <w:lang w:val="sr-Cyrl-RS"/>
              </w:rPr>
              <w:t>4.1.1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Application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_Toc142484098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7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6B7C1B87" w14:textId="68BE829F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9" w:history="1">
            <w:r w:rsidR="00810BFD" w:rsidRPr="000020EC">
              <w:rPr>
                <w:rStyle w:val="Hyperlink"/>
                <w:noProof/>
                <w:lang w:val="sr-Cyrl-RS"/>
              </w:rPr>
              <w:t>4.1.2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Концепт Database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_Toc142484099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8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1338EF20" w14:textId="432D9C9D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0" w:history="1">
            <w:r w:rsidR="00810BFD" w:rsidRPr="000020EC">
              <w:rPr>
                <w:rStyle w:val="Hyperlink"/>
                <w:noProof/>
                <w:lang w:val="sr-Cyrl-RS"/>
              </w:rPr>
              <w:t>4.1.3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Attribute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_Toc142484100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9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A3A5374" w14:textId="3DCA4218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1" w:history="1">
            <w:r w:rsidR="00810BFD" w:rsidRPr="000020EC">
              <w:rPr>
                <w:rStyle w:val="Hyperlink"/>
                <w:noProof/>
                <w:lang w:val="sr-Cyrl-RS"/>
              </w:rPr>
              <w:t>4.1.4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Entity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_Toc142484101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10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7AA03EC9" w14:textId="71D4EF1E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2" w:history="1">
            <w:r w:rsidR="00810BFD" w:rsidRPr="000020EC">
              <w:rPr>
                <w:rStyle w:val="Hyperlink"/>
                <w:noProof/>
                <w:lang w:val="sr-Cyrl-RS"/>
              </w:rPr>
              <w:t>4.1.5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User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_Toc142484102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11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7095A751" w14:textId="1A24F602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3" w:history="1">
            <w:r w:rsidR="00810BFD" w:rsidRPr="000020EC">
              <w:rPr>
                <w:rStyle w:val="Hyperlink"/>
                <w:noProof/>
                <w:lang w:val="sr-Cyrl-RS"/>
              </w:rPr>
              <w:t>4.1.6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Role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_Toc142484103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3840C9D5" w14:textId="344E74E8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4" w:history="1">
            <w:r w:rsidR="00810BFD" w:rsidRPr="000020EC">
              <w:rPr>
                <w:rStyle w:val="Hyperlink"/>
                <w:noProof/>
                <w:lang w:val="sr-Cyrl-RS"/>
              </w:rPr>
              <w:t>4.1.7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RoleInstance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_Toc142484104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288BD083" w14:textId="15F43F05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5" w:history="1">
            <w:r w:rsidR="00810BFD" w:rsidRPr="000020EC">
              <w:rPr>
                <w:rStyle w:val="Hyperlink"/>
                <w:noProof/>
                <w:lang w:val="sr-Cyrl-RS"/>
              </w:rPr>
              <w:t>4.1.8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Endpoint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_Toc142484105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16CB0D28" w14:textId="796FBE4E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6" w:history="1">
            <w:r w:rsidR="00810BFD" w:rsidRPr="000020EC">
              <w:rPr>
                <w:rStyle w:val="Hyperlink"/>
                <w:noProof/>
                <w:lang w:val="sr-Cyrl-RS"/>
              </w:rPr>
              <w:t>4.1.9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Controller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_Toc142484106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14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6C469A9" w14:textId="219D9DBA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7" w:history="1">
            <w:r w:rsidR="00810BFD" w:rsidRPr="000020EC">
              <w:rPr>
                <w:rStyle w:val="Hyperlink"/>
                <w:noProof/>
                <w:lang w:val="sr-Cyrl-RS"/>
              </w:rPr>
              <w:t>4.1.10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Authentication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_Toc142484107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16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38163FBA" w14:textId="4C1C9299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8" w:history="1">
            <w:r w:rsidR="00810BFD" w:rsidRPr="000020EC">
              <w:rPr>
                <w:rStyle w:val="Hyperlink"/>
                <w:noProof/>
                <w:lang w:val="sr-Cyrl-RS"/>
              </w:rPr>
              <w:t>4.1.11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Security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_Toc142484108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17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48979969" w14:textId="319ACBC8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9" w:history="1">
            <w:r w:rsidR="00810BFD" w:rsidRPr="000020EC">
              <w:rPr>
                <w:rStyle w:val="Hyperlink"/>
                <w:noProof/>
                <w:lang w:val="sr-Cyrl-RS"/>
              </w:rPr>
              <w:t>4.1.12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BasicAuthentication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_Toc142484109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17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7AE53EFC" w14:textId="4E127780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0" w:history="1">
            <w:r w:rsidR="00810BFD" w:rsidRPr="000020EC">
              <w:rPr>
                <w:rStyle w:val="Hyperlink"/>
                <w:noProof/>
                <w:lang w:val="sr-Cyrl-RS"/>
              </w:rPr>
              <w:t>4.1.13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JWT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_Toc142484110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17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47AE54B0" w14:textId="15E2F944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1" w:history="1">
            <w:r w:rsidR="00810BFD" w:rsidRPr="000020EC">
              <w:rPr>
                <w:rStyle w:val="Hyperlink"/>
                <w:noProof/>
                <w:lang w:val="sr-Cyrl-RS"/>
              </w:rPr>
              <w:t>4.1.14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Claim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_Toc142484111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18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5F3C99E" w14:textId="6A8DC0CB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2" w:history="1">
            <w:r w:rsidR="00810BFD" w:rsidRPr="000020EC">
              <w:rPr>
                <w:rStyle w:val="Hyperlink"/>
                <w:noProof/>
                <w:lang w:val="sr-Cyrl-RS"/>
              </w:rPr>
              <w:t>4.1.15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Концепт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 xml:space="preserve"> OAuth2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_Toc142484112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21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748A7887" w14:textId="2B8B3965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3" w:history="1">
            <w:r w:rsidR="00810BFD" w:rsidRPr="000020EC">
              <w:rPr>
                <w:rStyle w:val="Hyperlink"/>
                <w:noProof/>
                <w:lang w:val="sr-Cyrl-RS"/>
              </w:rPr>
              <w:t>4.1.16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Provider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_Toc142484113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22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7F3ED3D7" w14:textId="185AB8D3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4" w:history="1">
            <w:r w:rsidR="00810BFD" w:rsidRPr="000020EC">
              <w:rPr>
                <w:rStyle w:val="Hyperlink"/>
                <w:noProof/>
                <w:lang w:val="sr-Cyrl-RS"/>
              </w:rPr>
              <w:t>4.2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Конкретна синтакса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_Toc142484114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22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2851E89A" w14:textId="6ABD5597" w:rsidR="00810BFD" w:rsidRDefault="00C83DF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5" w:history="1">
            <w:r w:rsidR="00810BFD" w:rsidRPr="000020EC">
              <w:rPr>
                <w:rStyle w:val="Hyperlink"/>
                <w:noProof/>
                <w:lang w:val="sr-Cyrl-RS"/>
              </w:rPr>
              <w:t>4.2.1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Граматика наменског језика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securityDSL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_Toc142484115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22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69551B68" w14:textId="3373A546" w:rsidR="00810BFD" w:rsidRDefault="00C83DFE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6" w:history="1">
            <w:r w:rsidR="00810BFD" w:rsidRPr="000020EC">
              <w:rPr>
                <w:rStyle w:val="Hyperlink"/>
                <w:noProof/>
                <w:lang w:val="sr-Cyrl-RS"/>
              </w:rPr>
              <w:t>4.3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Примери модела описаних наменским језиком </w:t>
            </w:r>
            <w:r w:rsidR="00810BFD" w:rsidRPr="000020EC">
              <w:rPr>
                <w:rStyle w:val="Hyperlink"/>
                <w:i/>
                <w:noProof/>
                <w:lang w:val="sr-Cyrl-RS"/>
              </w:rPr>
              <w:t>securityDSL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_Toc142484116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26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1095F38" w14:textId="3BBBD82A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7" w:history="1">
            <w:r w:rsidR="00810BFD" w:rsidRPr="000020EC">
              <w:rPr>
                <w:rStyle w:val="Hyperlink"/>
                <w:noProof/>
                <w:lang w:val="sr-Cyrl-RS"/>
              </w:rPr>
              <w:t>5.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 xml:space="preserve">Генерисање </w:t>
            </w:r>
            <w:r w:rsidR="00810BFD" w:rsidRPr="000020EC">
              <w:rPr>
                <w:rStyle w:val="Hyperlink"/>
                <w:i/>
                <w:noProof/>
                <w:lang w:val="en-US"/>
              </w:rPr>
              <w:t xml:space="preserve">Spring </w:t>
            </w:r>
            <w:r w:rsidR="00810BFD" w:rsidRPr="000020EC">
              <w:rPr>
                <w:rStyle w:val="Hyperlink"/>
                <w:noProof/>
                <w:lang w:val="sr-Cyrl-RS"/>
              </w:rPr>
              <w:t>веб апликација са безбедносном конфигурацијом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_Toc142484117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32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5F96932D" w14:textId="6EC4B2CE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8" w:history="1">
            <w:r w:rsidR="00810BFD" w:rsidRPr="000020EC">
              <w:rPr>
                <w:rStyle w:val="Hyperlink"/>
                <w:noProof/>
                <w:lang w:val="sr-Cyrl-RS"/>
              </w:rPr>
              <w:t>6.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Закључак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_Toc142484118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33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2E990928" w14:textId="2CC26E83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9" w:history="1">
            <w:r w:rsidR="00810BFD" w:rsidRPr="000020EC">
              <w:rPr>
                <w:rStyle w:val="Hyperlink"/>
                <w:noProof/>
                <w:lang w:val="sr-Cyrl-RS"/>
              </w:rPr>
              <w:t>Скраћенице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_Toc142484119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34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40010060" w14:textId="3503B060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20" w:history="1">
            <w:r w:rsidR="00810BFD" w:rsidRPr="000020EC">
              <w:rPr>
                <w:rStyle w:val="Hyperlink"/>
                <w:noProof/>
                <w:lang w:val="sr-Cyrl-RS"/>
              </w:rPr>
              <w:t>Литература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_Toc142484120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35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178293D" w14:textId="1AC5D310" w:rsidR="00810BFD" w:rsidRDefault="00C83D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21" w:history="1">
            <w:r w:rsidR="00810BFD" w:rsidRPr="000020EC">
              <w:rPr>
                <w:rStyle w:val="Hyperlink"/>
                <w:noProof/>
                <w:lang w:val="sr-Cyrl-RS"/>
              </w:rPr>
              <w:t>Биографија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_Toc142484121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36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0F9A9F09" w14:textId="52BEF858" w:rsidR="00AA4407" w:rsidRPr="00A43182" w:rsidRDefault="00426132" w:rsidP="00AB4298">
          <w:pPr>
            <w:tabs>
              <w:tab w:val="right" w:leader="dot" w:pos="9346"/>
            </w:tabs>
            <w:spacing w:before="75" w:line="276" w:lineRule="auto"/>
            <w:ind w:left="202"/>
            <w:jc w:val="right"/>
            <w:rPr>
              <w:b/>
              <w:bCs/>
              <w:noProof/>
              <w:lang w:val="sr-Cyrl-RS"/>
            </w:rPr>
          </w:pPr>
          <w:r w:rsidRPr="00A43182">
            <w:rPr>
              <w:b/>
              <w:bCs/>
              <w:noProof/>
              <w:lang w:val="sr-Cyrl-RS"/>
            </w:rPr>
            <w:fldChar w:fldCharType="end"/>
          </w:r>
        </w:p>
        <w:p w14:paraId="30A1775E" w14:textId="150C3003" w:rsidR="00426132" w:rsidRPr="00A43182" w:rsidRDefault="00C83DFE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lang w:val="sr-Cyrl-RS"/>
            </w:rPr>
          </w:pPr>
        </w:p>
      </w:sdtContent>
    </w:sdt>
    <w:p w14:paraId="155BB41F" w14:textId="712F1823" w:rsidR="00A2204C" w:rsidRPr="00A43182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Cyrl-RS"/>
        </w:rPr>
      </w:pPr>
    </w:p>
    <w:bookmarkEnd w:id="0"/>
    <w:p w14:paraId="02DE8F11" w14:textId="4D1349FC" w:rsidR="00340E40" w:rsidRPr="00A43182" w:rsidRDefault="00340E40" w:rsidP="00340E40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340E40" w:rsidRPr="00A43182" w:rsidSect="006352D4">
          <w:headerReference w:type="default" r:id="rId27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77AB118E" w:rsidR="00184853" w:rsidRPr="00A43182" w:rsidRDefault="00426132" w:rsidP="00426132">
      <w:pPr>
        <w:pStyle w:val="Heading1"/>
        <w:rPr>
          <w:lang w:val="sr-Cyrl-RS"/>
        </w:rPr>
      </w:pPr>
      <w:bookmarkStart w:id="12" w:name="_Toc142484081"/>
      <w:bookmarkEnd w:id="1"/>
      <w:r w:rsidRPr="00A43182">
        <w:rPr>
          <w:lang w:val="sr-Cyrl-RS"/>
        </w:rPr>
        <w:lastRenderedPageBreak/>
        <w:t>Увод</w:t>
      </w:r>
      <w:bookmarkEnd w:id="12"/>
    </w:p>
    <w:p w14:paraId="28B5B688" w14:textId="470B7E91" w:rsidR="000F5A06" w:rsidRPr="00A43182" w:rsidRDefault="008450FD" w:rsidP="00BF4A8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</w:t>
      </w:r>
      <w:r w:rsidR="00392BF8" w:rsidRPr="00A43182">
        <w:rPr>
          <w:lang w:val="sr-Cyrl-RS"/>
        </w:rPr>
        <w:t xml:space="preserve">ришћење веб апликација </w:t>
      </w:r>
      <w:r w:rsidR="00F27740" w:rsidRPr="00A43182">
        <w:rPr>
          <w:lang w:val="sr-Cyrl-RS"/>
        </w:rPr>
        <w:t>представља</w:t>
      </w:r>
      <w:r w:rsidR="00392BF8" w:rsidRPr="00A43182">
        <w:rPr>
          <w:lang w:val="sr-Cyrl-RS"/>
        </w:rPr>
        <w:t xml:space="preserve"> </w:t>
      </w:r>
      <w:r w:rsidR="00183AAC" w:rsidRPr="00A43182">
        <w:rPr>
          <w:lang w:val="sr-Cyrl-RS"/>
        </w:rPr>
        <w:t>неизоставни део свакодневног</w:t>
      </w:r>
      <w:r w:rsidR="00C13161">
        <w:rPr>
          <w:lang w:val="sr-Cyrl-RS"/>
        </w:rPr>
        <w:t xml:space="preserve"> живота за велики део популације</w:t>
      </w:r>
      <w:r w:rsidR="004170D0">
        <w:rPr>
          <w:lang w:val="sr-Cyrl-RS"/>
        </w:rPr>
        <w:t>. К</w:t>
      </w:r>
      <w:r w:rsidRPr="00A43182">
        <w:rPr>
          <w:lang w:val="sr-Cyrl-RS"/>
        </w:rPr>
        <w:t xml:space="preserve">орисници </w:t>
      </w:r>
      <w:r w:rsidR="007F07D8">
        <w:rPr>
          <w:lang w:val="sr-Cyrl-RS"/>
        </w:rPr>
        <w:t xml:space="preserve">веб апликација </w:t>
      </w:r>
      <w:r w:rsidRPr="00A43182">
        <w:rPr>
          <w:lang w:val="sr-Cyrl-RS"/>
        </w:rPr>
        <w:t xml:space="preserve">често нису свесни колико личних података те апликације </w:t>
      </w:r>
      <w:r w:rsidR="00785DBB" w:rsidRPr="00A43182">
        <w:rPr>
          <w:lang w:val="sr-Cyrl-RS"/>
        </w:rPr>
        <w:t xml:space="preserve">прикупљају, обрађују и </w:t>
      </w:r>
      <w:r w:rsidRPr="00A43182">
        <w:rPr>
          <w:lang w:val="sr-Cyrl-RS"/>
        </w:rPr>
        <w:t>складиште и колик</w:t>
      </w:r>
      <w:r w:rsidR="003D7ECB" w:rsidRPr="00A43182">
        <w:rPr>
          <w:lang w:val="sr-Cyrl-RS"/>
        </w:rPr>
        <w:t xml:space="preserve">о безбедносни </w:t>
      </w:r>
      <w:r w:rsidR="00FB20B0" w:rsidRPr="00A43182">
        <w:rPr>
          <w:lang w:val="sr-Cyrl-RS"/>
        </w:rPr>
        <w:t>пропусти</w:t>
      </w:r>
      <w:r w:rsidR="003D7ECB" w:rsidRPr="00A43182">
        <w:rPr>
          <w:lang w:val="sr-Cyrl-RS"/>
        </w:rPr>
        <w:t xml:space="preserve"> могу да утичу на њих.</w:t>
      </w:r>
      <w:r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>С о</w:t>
      </w:r>
      <w:r w:rsidR="00E77FF9" w:rsidRPr="00A43182">
        <w:rPr>
          <w:lang w:val="sr-Cyrl-RS"/>
        </w:rPr>
        <w:t>бзиром на осетљивост и важност података којим</w:t>
      </w:r>
      <w:r w:rsidR="00C37D75" w:rsidRPr="00A43182">
        <w:rPr>
          <w:lang w:val="sr-Cyrl-RS"/>
        </w:rPr>
        <w:t>а</w:t>
      </w:r>
      <w:r w:rsidR="00E77FF9" w:rsidRPr="00A43182">
        <w:rPr>
          <w:lang w:val="sr-Cyrl-RS"/>
        </w:rPr>
        <w:t xml:space="preserve"> а</w:t>
      </w:r>
      <w:r w:rsidR="002A71C5" w:rsidRPr="00A43182">
        <w:rPr>
          <w:lang w:val="sr-Cyrl-RS"/>
        </w:rPr>
        <w:t>пликације неретко рукују</w:t>
      </w:r>
      <w:r w:rsidR="00E77FF9" w:rsidRPr="00A43182">
        <w:rPr>
          <w:lang w:val="sr-Cyrl-RS"/>
        </w:rPr>
        <w:t xml:space="preserve">, </w:t>
      </w:r>
      <w:r w:rsidR="00662936" w:rsidRPr="00A43182">
        <w:rPr>
          <w:lang w:val="sr-Cyrl-RS"/>
        </w:rPr>
        <w:t>нео</w:t>
      </w:r>
      <w:r w:rsidR="00764768" w:rsidRPr="00A43182">
        <w:rPr>
          <w:lang w:val="sr-Cyrl-RS"/>
        </w:rPr>
        <w:t>влашћ</w:t>
      </w:r>
      <w:r w:rsidR="00724266" w:rsidRPr="00A43182">
        <w:rPr>
          <w:lang w:val="sr-Cyrl-RS"/>
        </w:rPr>
        <w:t xml:space="preserve">ен приступ </w:t>
      </w:r>
      <w:r w:rsidR="002B5797">
        <w:rPr>
          <w:lang w:val="sr-Cyrl-RS"/>
        </w:rPr>
        <w:t xml:space="preserve">подацима </w:t>
      </w:r>
      <w:r w:rsidR="0036364E" w:rsidRPr="00A43182">
        <w:rPr>
          <w:lang w:val="sr-Cyrl-RS"/>
        </w:rPr>
        <w:t xml:space="preserve">би </w:t>
      </w:r>
      <w:r w:rsidR="00724266" w:rsidRPr="00A43182">
        <w:rPr>
          <w:lang w:val="sr-Cyrl-RS"/>
        </w:rPr>
        <w:t xml:space="preserve">могао да доведе до </w:t>
      </w:r>
      <w:r w:rsidR="000D2AB8" w:rsidRPr="00A43182">
        <w:rPr>
          <w:lang w:val="sr-Cyrl-RS"/>
        </w:rPr>
        <w:t>безбедносн</w:t>
      </w:r>
      <w:r w:rsidR="0036364E" w:rsidRPr="00A43182">
        <w:rPr>
          <w:lang w:val="sr-Cyrl-RS"/>
        </w:rPr>
        <w:t>их ризика, укључујући злоупотребу и нарушавање</w:t>
      </w:r>
      <w:r w:rsidR="00724266" w:rsidRPr="00A43182">
        <w:rPr>
          <w:lang w:val="sr-Cyrl-RS"/>
        </w:rPr>
        <w:t xml:space="preserve"> приватности корисника</w:t>
      </w:r>
      <w:r w:rsidR="00662936" w:rsidRPr="00A43182">
        <w:rPr>
          <w:lang w:val="sr-Cyrl-RS"/>
        </w:rPr>
        <w:t>.</w:t>
      </w:r>
      <w:r w:rsidR="009E4A19" w:rsidRPr="00A43182">
        <w:rPr>
          <w:lang w:val="sr-Cyrl-RS"/>
        </w:rPr>
        <w:t xml:space="preserve"> </w:t>
      </w:r>
      <w:r w:rsidR="00BF4A8D" w:rsidRPr="00A43182">
        <w:rPr>
          <w:lang w:val="sr-Cyrl-RS"/>
        </w:rPr>
        <w:t>С</w:t>
      </w:r>
      <w:r w:rsidR="00BD7BE2" w:rsidRPr="00A43182">
        <w:rPr>
          <w:lang w:val="sr-Cyrl-RS"/>
        </w:rPr>
        <w:t>тога</w:t>
      </w:r>
      <w:r w:rsidR="00BF4A8D" w:rsidRPr="00A43182">
        <w:rPr>
          <w:lang w:val="sr-Cyrl-RS"/>
        </w:rPr>
        <w:t xml:space="preserve">, </w:t>
      </w:r>
      <w:r w:rsidR="00A000C3" w:rsidRPr="00A43182">
        <w:rPr>
          <w:lang w:val="sr-Cyrl-RS"/>
        </w:rPr>
        <w:t>обез</w:t>
      </w:r>
      <w:r w:rsidR="00C37D75" w:rsidRPr="00A43182">
        <w:rPr>
          <w:lang w:val="sr-Cyrl-RS"/>
        </w:rPr>
        <w:t>б</w:t>
      </w:r>
      <w:r w:rsidR="00A000C3" w:rsidRPr="00A43182">
        <w:rPr>
          <w:lang w:val="sr-Cyrl-RS"/>
        </w:rPr>
        <w:t xml:space="preserve">еђивање </w:t>
      </w:r>
      <w:r w:rsidR="005D4E01" w:rsidRPr="00A43182">
        <w:rPr>
          <w:lang w:val="sr-Cyrl-RS"/>
        </w:rPr>
        <w:t xml:space="preserve">високог нивоа </w:t>
      </w:r>
      <w:r w:rsidR="00AA0623" w:rsidRPr="00A43182">
        <w:rPr>
          <w:lang w:val="sr-Cyrl-RS"/>
        </w:rPr>
        <w:t>з</w:t>
      </w:r>
      <w:r w:rsidR="000F5A06" w:rsidRPr="00A43182">
        <w:rPr>
          <w:lang w:val="sr-Cyrl-RS"/>
        </w:rPr>
        <w:t>аштите</w:t>
      </w:r>
      <w:r w:rsidR="00AA0623" w:rsidRPr="00A43182">
        <w:rPr>
          <w:lang w:val="sr-Cyrl-RS"/>
        </w:rPr>
        <w:t xml:space="preserve"> корисника и њихових података представља </w:t>
      </w:r>
      <w:r w:rsidR="008061F0">
        <w:rPr>
          <w:lang w:val="sr-Cyrl-RS"/>
        </w:rPr>
        <w:t xml:space="preserve">важан део </w:t>
      </w:r>
      <w:r w:rsidR="00AA0623" w:rsidRPr="00A43182">
        <w:rPr>
          <w:lang w:val="sr-Cyrl-RS"/>
        </w:rPr>
        <w:t xml:space="preserve">развоја </w:t>
      </w:r>
      <w:r w:rsidR="000F5A06" w:rsidRPr="00A43182">
        <w:rPr>
          <w:lang w:val="sr-Cyrl-RS"/>
        </w:rPr>
        <w:t xml:space="preserve">сигурних </w:t>
      </w:r>
      <w:r w:rsidR="00AA0623" w:rsidRPr="00A43182">
        <w:rPr>
          <w:lang w:val="sr-Cyrl-RS"/>
        </w:rPr>
        <w:t xml:space="preserve">веб апликација. </w:t>
      </w:r>
      <w:r w:rsidR="00BF4A8D" w:rsidRPr="00A43182">
        <w:rPr>
          <w:lang w:val="sr-Cyrl-RS"/>
        </w:rPr>
        <w:t xml:space="preserve"> </w:t>
      </w:r>
    </w:p>
    <w:p w14:paraId="394C8567" w14:textId="62FE3E44" w:rsidR="00A93193" w:rsidRDefault="004E50B4" w:rsidP="00F27740">
      <w:pPr>
        <w:pStyle w:val="Obiantekst"/>
        <w:ind w:firstLine="360"/>
        <w:rPr>
          <w:ins w:id="13" w:author="Jelena Hrnjak" w:date="2023-08-29T15:46:00Z"/>
          <w:lang w:val="sr-Cyrl-RS"/>
        </w:rPr>
      </w:pPr>
      <w:r>
        <w:rPr>
          <w:lang w:val="sr-Cyrl-RS"/>
        </w:rPr>
        <w:t>Сигурност у веб апликацијама предст</w:t>
      </w:r>
      <w:r w:rsidR="00E3750E">
        <w:rPr>
          <w:lang w:val="sr-Cyrl-RS"/>
        </w:rPr>
        <w:t>авља скуп мера и механизама који су примењени</w:t>
      </w:r>
      <w:r>
        <w:rPr>
          <w:lang w:val="sr-Cyrl-RS"/>
        </w:rPr>
        <w:t xml:space="preserve"> како би </w:t>
      </w:r>
      <w:r w:rsidR="00E3750E">
        <w:rPr>
          <w:lang w:val="sr-Cyrl-RS"/>
        </w:rPr>
        <w:t xml:space="preserve">се заштитили </w:t>
      </w:r>
      <w:r>
        <w:rPr>
          <w:lang w:val="sr-Cyrl-RS"/>
        </w:rPr>
        <w:t xml:space="preserve">корисници, систем и подаци од </w:t>
      </w:r>
      <w:r w:rsidR="00E3750E">
        <w:rPr>
          <w:lang w:val="sr-Cyrl-RS"/>
        </w:rPr>
        <w:t>различитих вид</w:t>
      </w:r>
      <w:r>
        <w:rPr>
          <w:lang w:val="sr-Cyrl-RS"/>
        </w:rPr>
        <w:t xml:space="preserve">ова </w:t>
      </w:r>
      <w:del w:id="14" w:author="Vladimir Dimitrieski" w:date="2023-08-13T10:19:00Z">
        <w:r w:rsidR="00D771D4" w:rsidDel="00FC396B">
          <w:rPr>
            <w:lang w:val="sr-Cyrl-RS"/>
          </w:rPr>
          <w:delText xml:space="preserve">потенцијалних </w:delText>
        </w:r>
      </w:del>
      <w:r>
        <w:rPr>
          <w:lang w:val="sr-Cyrl-RS"/>
        </w:rPr>
        <w:t>напада</w:t>
      </w:r>
      <w:r w:rsidR="00D771D4">
        <w:rPr>
          <w:lang w:val="sr-Cyrl-RS"/>
        </w:rPr>
        <w:t>, крађа</w:t>
      </w:r>
      <w:r>
        <w:rPr>
          <w:lang w:val="sr-Cyrl-RS"/>
        </w:rPr>
        <w:t xml:space="preserve"> и злоупотреба. </w:t>
      </w:r>
      <w:r w:rsidR="002A43C5" w:rsidRPr="00A43182">
        <w:rPr>
          <w:lang w:val="sr-Cyrl-RS"/>
        </w:rPr>
        <w:t>Имплементација жељеног нивоа аутентификације и ауторизације</w:t>
      </w:r>
      <w:ins w:id="15" w:author="Vladimir Dimitrieski" w:date="2023-08-13T10:19:00Z">
        <w:r w:rsidR="00E03245">
          <w:rPr>
            <w:lang w:val="sr-Cyrl-RS"/>
          </w:rPr>
          <w:t>,</w:t>
        </w:r>
      </w:ins>
      <w:r w:rsidR="00F47349">
        <w:rPr>
          <w:lang w:val="sr-Cyrl-RS"/>
        </w:rPr>
        <w:t xml:space="preserve"> као два основна концепта у области безбедноснти</w:t>
      </w:r>
      <w:r w:rsidR="002A43C5" w:rsidRPr="00A43182">
        <w:rPr>
          <w:lang w:val="sr-Cyrl-RS"/>
        </w:rPr>
        <w:t>, представља основу ефик</w:t>
      </w:r>
      <w:r w:rsidR="00D771D4">
        <w:rPr>
          <w:lang w:val="sr-Cyrl-RS"/>
        </w:rPr>
        <w:t>асне заштите</w:t>
      </w:r>
      <w:r w:rsidR="002A43C5" w:rsidRPr="00A43182">
        <w:rPr>
          <w:lang w:val="sr-Cyrl-RS"/>
        </w:rPr>
        <w:t>.</w:t>
      </w:r>
      <w:r w:rsidR="00F27740" w:rsidRPr="00A43182">
        <w:rPr>
          <w:lang w:val="sr-Cyrl-RS"/>
        </w:rPr>
        <w:t xml:space="preserve"> </w:t>
      </w:r>
      <w:r w:rsidR="00B21C7E">
        <w:rPr>
          <w:lang w:val="sr-Cyrl-RS"/>
        </w:rPr>
        <w:t xml:space="preserve">Аутентификација </w:t>
      </w:r>
      <w:r w:rsidR="00F47349">
        <w:rPr>
          <w:lang w:val="sr-Cyrl-RS"/>
        </w:rPr>
        <w:t xml:space="preserve">се односни на процес потврђивања идентитета корисника или ентитета који приступа систему. Ауторизација представља контролу приступа </w:t>
      </w:r>
      <w:r w:rsidR="004B6D51">
        <w:rPr>
          <w:lang w:val="sr-Cyrl-RS"/>
        </w:rPr>
        <w:t>корисника</w:t>
      </w:r>
      <w:r w:rsidR="00F47349">
        <w:rPr>
          <w:lang w:val="sr-Cyrl-RS"/>
        </w:rPr>
        <w:t xml:space="preserve"> или </w:t>
      </w:r>
      <w:r w:rsidR="004B6D51">
        <w:rPr>
          <w:lang w:val="sr-Cyrl-RS"/>
        </w:rPr>
        <w:t>ентитета</w:t>
      </w:r>
      <w:r w:rsidR="00F47349">
        <w:rPr>
          <w:lang w:val="sr-Cyrl-RS"/>
        </w:rPr>
        <w:t xml:space="preserve"> при приступању одређеним ресурсима или функционалностима система.</w:t>
      </w:r>
      <w:r w:rsidR="00B21C7E">
        <w:rPr>
          <w:lang w:val="sr-Cyrl-RS"/>
        </w:rPr>
        <w:t xml:space="preserve"> </w:t>
      </w:r>
    </w:p>
    <w:p w14:paraId="4EA79291" w14:textId="36D674C4" w:rsidR="00C83DFE" w:rsidRPr="0013413C" w:rsidRDefault="00C83DFE" w:rsidP="00F27740">
      <w:pPr>
        <w:pStyle w:val="Obiantekst"/>
        <w:ind w:firstLine="360"/>
        <w:rPr>
          <w:color w:val="FF0000"/>
          <w:lang w:val="sr-Cyrl-RS"/>
          <w:rPrChange w:id="16" w:author="Jelena Hrnjak" w:date="2023-08-29T15:53:00Z">
            <w:rPr>
              <w:lang w:val="sr-Cyrl-RS"/>
            </w:rPr>
          </w:rPrChange>
        </w:rPr>
      </w:pPr>
      <w:ins w:id="17" w:author="Jelena Hrnjak" w:date="2023-08-29T15:47:00Z">
        <w:r>
          <w:rPr>
            <w:i/>
            <w:color w:val="FF0000"/>
            <w:lang w:val="en-US"/>
          </w:rPr>
          <w:t>Java</w:t>
        </w:r>
      </w:ins>
      <w:ins w:id="18" w:author="Jelena Hrnjak" w:date="2023-08-29T15:55:00Z">
        <w:r w:rsidR="00B81543">
          <w:rPr>
            <w:i/>
            <w:color w:val="FF0000"/>
            <w:lang w:val="en-US"/>
          </w:rPr>
          <w:t xml:space="preserve"> [1]</w:t>
        </w:r>
      </w:ins>
      <w:ins w:id="19" w:author="Jelena Hrnjak" w:date="2023-08-29T15:47:00Z">
        <w:r>
          <w:rPr>
            <w:i/>
            <w:color w:val="FF0000"/>
            <w:lang w:val="en-US"/>
          </w:rPr>
          <w:t xml:space="preserve"> </w:t>
        </w:r>
        <w:r w:rsidR="00B4406E">
          <w:rPr>
            <w:color w:val="FF0000"/>
            <w:lang w:val="sr-Cyrl-RS"/>
          </w:rPr>
          <w:t>представља</w:t>
        </w:r>
        <w:r>
          <w:rPr>
            <w:color w:val="FF0000"/>
            <w:lang w:val="sr-Cyrl-RS"/>
          </w:rPr>
          <w:t xml:space="preserve"> један од најпопула</w:t>
        </w:r>
      </w:ins>
      <w:ins w:id="20" w:author="Jelena Hrnjak" w:date="2023-08-29T15:48:00Z">
        <w:r w:rsidR="00B4406E">
          <w:rPr>
            <w:color w:val="FF0000"/>
            <w:lang w:val="sr-Cyrl-RS"/>
          </w:rPr>
          <w:t>рниј</w:t>
        </w:r>
      </w:ins>
      <w:ins w:id="21" w:author="Jelena Hrnjak" w:date="2023-08-29T15:49:00Z">
        <w:r w:rsidR="00B4406E">
          <w:rPr>
            <w:color w:val="FF0000"/>
            <w:lang w:val="sr-Cyrl-RS"/>
          </w:rPr>
          <w:t>их програмских језика</w:t>
        </w:r>
        <w:r w:rsidR="0013413C">
          <w:rPr>
            <w:color w:val="FF0000"/>
            <w:lang w:val="sr-Cyrl-RS"/>
          </w:rPr>
          <w:t xml:space="preserve"> за развој веб апликација</w:t>
        </w:r>
      </w:ins>
      <w:ins w:id="22" w:author="Jelena Hrnjak" w:date="2023-08-29T15:52:00Z">
        <w:r w:rsidR="001D267A">
          <w:rPr>
            <w:color w:val="FF0000"/>
            <w:lang w:val="en-US"/>
          </w:rPr>
          <w:t>.</w:t>
        </w:r>
      </w:ins>
      <w:ins w:id="23" w:author="Jelena Hrnjak" w:date="2023-08-29T15:53:00Z">
        <w:r w:rsidR="0013413C">
          <w:rPr>
            <w:color w:val="FF0000"/>
            <w:lang w:val="sr-Cyrl-RS"/>
          </w:rPr>
          <w:t xml:space="preserve"> П</w:t>
        </w:r>
        <w:r w:rsidR="00B81543">
          <w:rPr>
            <w:color w:val="FF0000"/>
            <w:lang w:val="sr-Cyrl-RS"/>
          </w:rPr>
          <w:t>рема статистици, преко 55</w:t>
        </w:r>
      </w:ins>
      <w:ins w:id="24" w:author="Jelena Hrnjak" w:date="2023-08-29T15:55:00Z">
        <w:r w:rsidR="00B81543">
          <w:rPr>
            <w:color w:val="FF0000"/>
            <w:lang w:val="sr-Cyrl-RS"/>
          </w:rPr>
          <w:t xml:space="preserve">% веб апликација је имплементирано у програмском језику </w:t>
        </w:r>
        <w:r w:rsidR="00B81543">
          <w:rPr>
            <w:i/>
            <w:color w:val="FF0000"/>
            <w:lang w:val="en-US"/>
          </w:rPr>
          <w:t>Java [2]</w:t>
        </w:r>
      </w:ins>
      <w:ins w:id="25" w:author="Jelena Hrnjak" w:date="2023-08-29T15:52:00Z">
        <w:r w:rsidR="001D267A">
          <w:rPr>
            <w:color w:val="FF0000"/>
            <w:lang w:val="en-US"/>
          </w:rPr>
          <w:t xml:space="preserve"> </w:t>
        </w:r>
      </w:ins>
    </w:p>
    <w:p w14:paraId="78F112B2" w14:textId="0F784A59" w:rsidR="009E4A19" w:rsidRPr="001D11E7" w:rsidRDefault="00F27740" w:rsidP="00F27740">
      <w:pPr>
        <w:pStyle w:val="Obiantekst"/>
        <w:ind w:firstLine="360"/>
        <w:rPr>
          <w:lang w:val="sr-Cyrl-RS"/>
        </w:rPr>
      </w:pPr>
      <w:commentRangeStart w:id="26"/>
      <w:r w:rsidRPr="00A43182">
        <w:rPr>
          <w:lang w:val="sr-Cyrl-RS"/>
        </w:rPr>
        <w:t>Међутим</w:t>
      </w:r>
      <w:commentRangeEnd w:id="26"/>
      <w:r w:rsidR="00F573F1">
        <w:rPr>
          <w:rStyle w:val="CommentReference"/>
          <w:lang w:val="en-US"/>
        </w:rPr>
        <w:commentReference w:id="26"/>
      </w:r>
      <w:r w:rsidRPr="00A43182">
        <w:rPr>
          <w:lang w:val="sr-Cyrl-RS"/>
        </w:rPr>
        <w:t xml:space="preserve">, обезбеђивање </w:t>
      </w:r>
      <w:r w:rsidR="009E4A19" w:rsidRPr="00A43182">
        <w:rPr>
          <w:lang w:val="sr-Cyrl-RS"/>
        </w:rPr>
        <w:t>одговарајуће заш</w:t>
      </w:r>
      <w:r w:rsidR="000D2AB8" w:rsidRPr="00A43182">
        <w:rPr>
          <w:lang w:val="sr-Cyrl-RS"/>
        </w:rPr>
        <w:t>тите за апликације</w:t>
      </w:r>
      <w:r w:rsidR="00AD3279">
        <w:rPr>
          <w:lang w:val="sr-Cyrl-RS"/>
        </w:rPr>
        <w:t xml:space="preserve"> у радном оквиру </w:t>
      </w:r>
      <w:r w:rsidR="00AD3279">
        <w:rPr>
          <w:i/>
          <w:lang w:val="en-US"/>
        </w:rPr>
        <w:t>Spring</w:t>
      </w:r>
      <w:r w:rsidR="000D2AB8"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 xml:space="preserve">представља </w:t>
      </w:r>
      <w:r w:rsidR="000D2AB8" w:rsidRPr="00A43182">
        <w:rPr>
          <w:lang w:val="sr-Cyrl-RS"/>
        </w:rPr>
        <w:t>сложен и временски захтеван процес</w:t>
      </w:r>
      <w:r w:rsidR="000E4A62" w:rsidRPr="00A43182">
        <w:rPr>
          <w:lang w:val="sr-Cyrl-RS"/>
        </w:rPr>
        <w:t xml:space="preserve">, </w:t>
      </w:r>
      <w:r w:rsidR="00BD7BE2" w:rsidRPr="00A43182">
        <w:rPr>
          <w:lang w:val="sr-Cyrl-RS"/>
        </w:rPr>
        <w:t>те је самим тим подложан</w:t>
      </w:r>
      <w:r w:rsidR="000E4A62" w:rsidRPr="00A43182">
        <w:rPr>
          <w:lang w:val="sr-Cyrl-RS"/>
        </w:rPr>
        <w:t xml:space="preserve"> грешкама</w:t>
      </w:r>
      <w:r w:rsidR="000E1B2B">
        <w:rPr>
          <w:lang w:val="sr-Cyrl-RS"/>
        </w:rPr>
        <w:t xml:space="preserve">. </w:t>
      </w:r>
      <w:ins w:id="27" w:author="Vladimir Dimitrieski" w:date="2023-08-13T10:22:00Z">
        <w:r w:rsidR="006C5168">
          <w:rPr>
            <w:lang w:val="sr-Cyrl-RS"/>
          </w:rPr>
          <w:t>О</w:t>
        </w:r>
      </w:ins>
      <w:del w:id="28" w:author="Vladimir Dimitrieski" w:date="2023-08-13T10:22:00Z">
        <w:r w:rsidR="000E1B2B" w:rsidDel="006C5168">
          <w:rPr>
            <w:lang w:val="sr-Cyrl-RS"/>
          </w:rPr>
          <w:delText>С о</w:delText>
        </w:r>
      </w:del>
      <w:r w:rsidR="000E1B2B">
        <w:rPr>
          <w:lang w:val="sr-Cyrl-RS"/>
        </w:rPr>
        <w:t>бзиром да се безбед</w:t>
      </w:r>
      <w:r w:rsidR="009E4A19" w:rsidRPr="00A43182">
        <w:rPr>
          <w:lang w:val="sr-Cyrl-RS"/>
        </w:rPr>
        <w:t xml:space="preserve">носни апекти </w:t>
      </w:r>
      <w:r w:rsidR="001C2FD2" w:rsidRPr="00A43182">
        <w:rPr>
          <w:lang w:val="sr-Cyrl-RS"/>
        </w:rPr>
        <w:t>изнова</w:t>
      </w:r>
      <w:r w:rsidR="009E4A19" w:rsidRPr="00A43182">
        <w:rPr>
          <w:lang w:val="sr-Cyrl-RS"/>
        </w:rPr>
        <w:t xml:space="preserve"> конфигуришу при </w:t>
      </w:r>
      <w:r w:rsidR="001C2FD2" w:rsidRPr="00A43182">
        <w:rPr>
          <w:lang w:val="sr-Cyrl-RS"/>
        </w:rPr>
        <w:t xml:space="preserve">почетној </w:t>
      </w:r>
      <w:r w:rsidR="004637AD" w:rsidRPr="00A43182">
        <w:rPr>
          <w:lang w:val="sr-Cyrl-RS"/>
        </w:rPr>
        <w:t>имплементацији</w:t>
      </w:r>
      <w:r w:rsidR="009E4A19" w:rsidRPr="00A43182">
        <w:rPr>
          <w:lang w:val="sr-Cyrl-RS"/>
        </w:rPr>
        <w:t xml:space="preserve"> сваке апликације, поре</w:t>
      </w:r>
      <w:r w:rsidR="00031B51" w:rsidRPr="00A43182">
        <w:rPr>
          <w:lang w:val="sr-Cyrl-RS"/>
        </w:rPr>
        <w:t>д тога што је сложен и дуготрајан</w:t>
      </w:r>
      <w:r w:rsidR="009E4A19" w:rsidRPr="00A43182">
        <w:rPr>
          <w:lang w:val="sr-Cyrl-RS"/>
        </w:rPr>
        <w:t>, овак</w:t>
      </w:r>
      <w:r w:rsidR="001D11E7">
        <w:rPr>
          <w:lang w:val="sr-Cyrl-RS"/>
        </w:rPr>
        <w:t xml:space="preserve">ав посао постаје и репетативан. </w:t>
      </w:r>
    </w:p>
    <w:p w14:paraId="446BB182" w14:textId="1D9EF3C4" w:rsidR="00BF4A8D" w:rsidRPr="00A43182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безбедних веб апликација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безбед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носни пропусти</w:t>
      </w:r>
      <w:r w:rsidR="001C2FD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 грешке,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али и уштедело време потребно 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</w:t>
      </w:r>
      <w:r w:rsidR="001C2FD2" w:rsidRPr="00A43182">
        <w:rPr>
          <w:lang w:val="sr-Cyrl-RS"/>
        </w:rPr>
        <w:t xml:space="preserve"> 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ју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40540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405400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аспектима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који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на основу дефинисања основних параметара апликације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утоматизација</w:t>
      </w:r>
      <w:ins w:id="29" w:author="Jelena Hrnjak" w:date="2023-08-25T13:00:00Z">
        <w:r w:rsidR="00877DE2">
          <w:rPr>
            <w:rStyle w:val="fontstyle01"/>
            <w:rFonts w:ascii="Times New Roman" w:hAnsi="Times New Roman" w:cs="Times New Roman"/>
            <w:color w:val="auto"/>
            <w:szCs w:val="20"/>
            <w:lang w:val="en-US"/>
          </w:rPr>
          <w:t xml:space="preserve"> </w:t>
        </w:r>
        <w:r w:rsidR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 xml:space="preserve">би </w:t>
        </w:r>
      </w:ins>
      <w:del w:id="30" w:author="Jelena Hrnjak" w:date="2023-08-25T13:00:00Z">
        <w:r w:rsidR="00692C79" w:rsidRPr="00A43182" w:rsidDel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 </w:delText>
        </w:r>
      </w:del>
      <w:commentRangeStart w:id="31"/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значајно</w:t>
      </w:r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олакша</w:t>
      </w:r>
      <w:ins w:id="32" w:author="Jelena Hrnjak" w:date="2023-08-25T13:00:00Z">
        <w:r w:rsidR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>ла</w:t>
        </w:r>
      </w:ins>
      <w:del w:id="33" w:author="Jelena Hrnjak" w:date="2023-08-25T13:00:00Z">
        <w:r w:rsidR="009F4A59" w:rsidRPr="00A43182" w:rsidDel="00877DE2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ва</w:delText>
        </w:r>
      </w:del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commentRangeEnd w:id="31"/>
      <w:r w:rsidR="00A04325">
        <w:rPr>
          <w:rStyle w:val="CommentReference"/>
          <w:lang w:val="en-US"/>
        </w:rPr>
        <w:commentReference w:id="31"/>
      </w:r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рад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експертима у пољу безбедносних конфигурација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због уштеде времена, допринос</w:t>
      </w:r>
      <w:ins w:id="34" w:author="Jelena Hrnjak" w:date="2023-08-25T15:58:00Z">
        <w:r w:rsidR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>а</w:t>
        </w:r>
      </w:ins>
      <w:del w:id="35" w:author="Jelena Hrnjak" w:date="2023-08-25T15:58:00Z">
        <w:r w:rsidR="001E286D" w:rsidRPr="00A43182" w:rsidDel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и</w:delText>
        </w:r>
      </w:del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квалитету софтвера и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минимиз</w:t>
      </w:r>
      <w:ins w:id="36" w:author="Jelena Hrnjak" w:date="2023-08-25T15:58:00Z">
        <w:r w:rsidR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t>ације</w:t>
        </w:r>
      </w:ins>
      <w:del w:id="37" w:author="Jelena Hrnjak" w:date="2023-08-25T15:58:00Z">
        <w:r w:rsidR="00692C79" w:rsidRPr="00A43182" w:rsidDel="000F1B9D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ира</w:delText>
        </w:r>
      </w:del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шансе за грешку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F0591E4" w14:textId="744D86CB" w:rsidR="006865EF" w:rsidRDefault="00A67D0A" w:rsidP="00EC1C40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За постизање овог циља креиран је наменски језик 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 Domain-Specific Language (securityDSL)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11317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веб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апликација уз генераторе који модел трансформишу у извршиви код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.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Иако је п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del w:id="38" w:author="Vladimir Dimitrieski" w:date="2023-08-13T10:23:00Z">
        <w:r w:rsidR="00BA0C03" w:rsidRPr="00A43182" w:rsidDel="00584D0C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>је</w:delText>
        </w:r>
        <w:r w:rsidR="001D544C" w:rsidRPr="00A43182" w:rsidDel="00584D0C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 </w:delText>
        </w:r>
      </w:del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како би</w:t>
      </w:r>
      <w:r w:rsidR="007E72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моделовање веб апликација било могуће, неопходно је да </w:t>
      </w:r>
      <w:r w:rsidR="007E7262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securityDSL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садржи концепте за моделовање свих елемената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lastRenderedPageBreak/>
        <w:t>апликације. Основни елементи се односе на базу података, слој за репрезентацију података, обраду захтева корисника и безбедносну конфигурацију.</w:t>
      </w:r>
      <w:r w:rsidR="001C1F2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</w:t>
      </w:r>
      <w:commentRangeStart w:id="39"/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језику </w:t>
      </w:r>
      <w:r w:rsidR="001904C9" w:rsidRPr="00A43182">
        <w:rPr>
          <w:i/>
          <w:lang w:val="sr-Cyrl-RS"/>
        </w:rPr>
        <w:t>Java</w:t>
      </w:r>
      <w:del w:id="40" w:author="Jelena Hrnjak" w:date="2023-08-25T13:21:00Z">
        <w:r w:rsidR="001904C9" w:rsidRPr="00A43182" w:rsidDel="00293DF5">
          <w:rPr>
            <w:i/>
            <w:lang w:val="sr-Cyrl-RS"/>
          </w:rPr>
          <w:delText xml:space="preserve"> [1]</w:delText>
        </w:r>
      </w:del>
      <w:r w:rsidR="001904C9" w:rsidRPr="00A43182">
        <w:rPr>
          <w:lang w:val="sr-Cyrl-RS"/>
        </w:rPr>
        <w:t xml:space="preserve">, коришћењем развојног оквира </w:t>
      </w:r>
      <w:r w:rsidR="008C66F2" w:rsidRPr="00A43182">
        <w:rPr>
          <w:i/>
          <w:lang w:val="sr-Cyrl-RS"/>
        </w:rPr>
        <w:t>Spring</w:t>
      </w:r>
      <w:ins w:id="41" w:author="Jelena Hrnjak" w:date="2023-08-25T13:21:00Z">
        <w:r w:rsidR="00293DF5">
          <w:rPr>
            <w:lang w:val="sr-Cyrl-RS"/>
          </w:rPr>
          <w:t xml:space="preserve">. </w:t>
        </w:r>
      </w:ins>
      <w:del w:id="42" w:author="Jelena Hrnjak" w:date="2023-08-25T13:21:00Z">
        <w:r w:rsidR="008C66F2" w:rsidRPr="00A43182" w:rsidDel="00293DF5">
          <w:rPr>
            <w:i/>
            <w:lang w:val="sr-Cyrl-RS"/>
          </w:rPr>
          <w:delText xml:space="preserve"> </w:delText>
        </w:r>
        <w:r w:rsidR="001904C9" w:rsidRPr="00A43182" w:rsidDel="00293DF5">
          <w:rPr>
            <w:i/>
            <w:lang w:val="sr-Cyrl-RS"/>
          </w:rPr>
          <w:delText>[2</w:delText>
        </w:r>
        <w:commentRangeEnd w:id="39"/>
        <w:r w:rsidR="00B06791" w:rsidDel="00293DF5">
          <w:rPr>
            <w:rStyle w:val="CommentReference"/>
            <w:lang w:val="en-US"/>
          </w:rPr>
          <w:commentReference w:id="39"/>
        </w:r>
        <w:r w:rsidR="001904C9" w:rsidRPr="00A43182" w:rsidDel="00293DF5">
          <w:rPr>
            <w:i/>
            <w:lang w:val="sr-Cyrl-RS"/>
          </w:rPr>
          <w:delText>]</w:delText>
        </w:r>
        <w:r w:rsidR="006B0B7F" w:rsidDel="00293DF5">
          <w:rPr>
            <w:rStyle w:val="fontstyle01"/>
            <w:rFonts w:ascii="Times New Roman" w:hAnsi="Times New Roman" w:cs="Times New Roman"/>
            <w:color w:val="auto"/>
            <w:szCs w:val="20"/>
            <w:lang w:val="sr-Cyrl-RS"/>
          </w:rPr>
          <w:delText xml:space="preserve">. </w:delText>
        </w:r>
      </w:del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Користећи овај језик, експерти у пољу безбедносних конфигурација могу брзо и једноставно да дефинишу параметре апликација и конфигуришу различите безбедносне механизме 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помоћу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синтаксе која им је лако читљива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. 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Имплементација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 овај начин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постаје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</w:t>
      </w:r>
      <w:r w:rsidR="00E0502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 уједно смањује 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могућност</w:t>
      </w:r>
      <w:r w:rsidR="00170D2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грешака у процесу развоја</w:t>
      </w:r>
      <w:r w:rsidR="00120AB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0A254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</w:p>
    <w:p w14:paraId="6C39DEB0" w14:textId="697600B2" w:rsidR="00BD46AD" w:rsidRPr="00EC1C40" w:rsidRDefault="00BD46AD" w:rsidP="006865EF">
      <w:pPr>
        <w:pStyle w:val="Heading2"/>
        <w:rPr>
          <w:i/>
          <w:lang w:val="sr-Cyrl-RS"/>
        </w:rPr>
      </w:pPr>
      <w:bookmarkStart w:id="43" w:name="_Toc142484082"/>
      <w:r w:rsidRPr="00A43182">
        <w:rPr>
          <w:lang w:val="sr-Cyrl-RS"/>
        </w:rPr>
        <w:t>Структура рада</w:t>
      </w:r>
      <w:bookmarkEnd w:id="43"/>
    </w:p>
    <w:p w14:paraId="7912792D" w14:textId="75CA325F" w:rsidR="00620FB9" w:rsidRPr="00620FB9" w:rsidRDefault="00BD46AD" w:rsidP="009347EF">
      <w:pPr>
        <w:pStyle w:val="Obiantekst"/>
        <w:ind w:firstLine="360"/>
        <w:rPr>
          <w:lang w:val="sr-Cyrl-RS"/>
        </w:rPr>
      </w:pPr>
      <w:r w:rsidRPr="00A43182">
        <w:t xml:space="preserve">Након уводног поглавља следи поглавње </w:t>
      </w:r>
      <w:r w:rsidR="00620FB9">
        <w:t>,,</w:t>
      </w:r>
      <w:r w:rsidR="00620FB9" w:rsidRPr="00A43182">
        <w:t xml:space="preserve">Теоријске основе моделима вођеног развоја, наменских језика и безбедносних аспеката у радном оквиру </w:t>
      </w:r>
      <w:r w:rsidR="00620FB9" w:rsidRPr="00A43182">
        <w:rPr>
          <w:i/>
        </w:rPr>
        <w:t>Spring</w:t>
      </w:r>
      <w:r w:rsidR="00620FB9">
        <w:t>“</w:t>
      </w:r>
      <w:r w:rsidR="00620FB9">
        <w:rPr>
          <w:lang w:val="sr-Cyrl-RS"/>
        </w:rPr>
        <w:t xml:space="preserve"> у ко</w:t>
      </w:r>
      <w:r w:rsidR="00D9017E">
        <w:rPr>
          <w:lang w:val="sr-Cyrl-RS"/>
        </w:rPr>
        <w:t>м су описане теоријске основе моделима вођеног развоја и технологије коришћене при развоју.</w:t>
      </w:r>
    </w:p>
    <w:p w14:paraId="3A8CB8D2" w14:textId="3E280E9C" w:rsidR="00AA00AB" w:rsidRPr="00A43182" w:rsidRDefault="009347EF" w:rsidP="000C2200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Затим следи поглавље </w:t>
      </w:r>
      <w:r w:rsidR="00BD46AD" w:rsidRPr="00A43182">
        <w:rPr>
          <w:lang w:val="sr-Cyrl-RS"/>
        </w:rPr>
        <w:t>,,</w:t>
      </w:r>
      <w:r w:rsidR="000C2200" w:rsidRPr="00A43182">
        <w:rPr>
          <w:lang w:val="sr-Cyrl-RS"/>
        </w:rPr>
        <w:t>Преглед постојећег стања у области</w:t>
      </w:r>
      <w:r w:rsidR="002D505D" w:rsidRPr="00A43182">
        <w:rPr>
          <w:lang w:val="sr-Cyrl-RS"/>
        </w:rPr>
        <w:t>”</w:t>
      </w:r>
      <w:r w:rsidR="00A06E8C" w:rsidRPr="00A43182">
        <w:rPr>
          <w:lang w:val="sr-Cyrl-RS"/>
        </w:rPr>
        <w:t xml:space="preserve"> где </w:t>
      </w:r>
      <w:r w:rsidR="00BB3727" w:rsidRPr="00A43182">
        <w:rPr>
          <w:lang w:val="sr-Cyrl-RS"/>
        </w:rPr>
        <w:t>је направљен осврт на постојећ</w:t>
      </w:r>
      <w:r w:rsidR="00725228" w:rsidRPr="00A43182">
        <w:rPr>
          <w:lang w:val="sr-Cyrl-RS"/>
        </w:rPr>
        <w:t xml:space="preserve">а </w:t>
      </w:r>
      <w:r w:rsidR="007D26A7">
        <w:rPr>
          <w:lang w:val="sr-Cyrl-RS"/>
        </w:rPr>
        <w:t>решења,</w:t>
      </w:r>
      <w:r w:rsidR="003C1EC1" w:rsidRPr="00A43182">
        <w:rPr>
          <w:lang w:val="sr-Cyrl-RS"/>
        </w:rPr>
        <w:t xml:space="preserve"> пружајући увид у постојеће стандарде.</w:t>
      </w:r>
      <w:r w:rsidR="00CA70D5" w:rsidRPr="00A43182">
        <w:rPr>
          <w:lang w:val="sr-Cyrl-RS"/>
        </w:rPr>
        <w:t xml:space="preserve"> </w:t>
      </w:r>
    </w:p>
    <w:p w14:paraId="43AB592F" w14:textId="65AA9D58" w:rsidR="007954F5" w:rsidRPr="00A43182" w:rsidRDefault="00E817FA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>Четврто</w:t>
      </w:r>
      <w:r w:rsidR="00CA70D5" w:rsidRPr="00A43182">
        <w:rPr>
          <w:lang w:val="sr-Cyrl-RS"/>
        </w:rPr>
        <w:t xml:space="preserve"> поглавље ,,Наменски језик за </w:t>
      </w:r>
      <w:r w:rsidR="007D26A7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D26A7" w:rsidRPr="00A43182">
        <w:rPr>
          <w:i/>
          <w:lang w:val="sr-Cyrl-RS"/>
        </w:rPr>
        <w:t>Spring</w:t>
      </w:r>
      <w:r w:rsidR="00CA70D5" w:rsidRPr="00A43182">
        <w:rPr>
          <w:lang w:val="sr-Cyrl-RS"/>
        </w:rPr>
        <w:t xml:space="preserve">“ </w:t>
      </w:r>
      <w:r w:rsidR="003C1EC1" w:rsidRPr="00A43182">
        <w:rPr>
          <w:lang w:val="sr-Cyrl-RS"/>
        </w:rPr>
        <w:t>обухвата детаљан опис делова</w:t>
      </w:r>
      <w:r w:rsidR="00CA70D5" w:rsidRPr="00A43182">
        <w:rPr>
          <w:lang w:val="sr-Cyrl-RS"/>
        </w:rPr>
        <w:t xml:space="preserve"> наменског језика и конце</w:t>
      </w:r>
      <w:r w:rsidR="003C1EC1" w:rsidRPr="00A43182">
        <w:rPr>
          <w:lang w:val="sr-Cyrl-RS"/>
        </w:rPr>
        <w:t>пата</w:t>
      </w:r>
      <w:r w:rsidR="00CA70D5" w:rsidRPr="00A43182">
        <w:rPr>
          <w:lang w:val="sr-Cyrl-RS"/>
        </w:rPr>
        <w:t xml:space="preserve"> које </w:t>
      </w:r>
      <w:r w:rsidR="003C1EC1" w:rsidRPr="00A43182">
        <w:rPr>
          <w:lang w:val="sr-Cyrl-RS"/>
        </w:rPr>
        <w:t>овај</w:t>
      </w:r>
      <w:r w:rsidR="007954F5" w:rsidRPr="00A43182">
        <w:rPr>
          <w:lang w:val="sr-Cyrl-RS"/>
        </w:rPr>
        <w:t xml:space="preserve"> језик садржи</w:t>
      </w:r>
      <w:r w:rsidR="00924E86">
        <w:rPr>
          <w:lang w:val="sr-Cyrl-RS"/>
        </w:rPr>
        <w:t xml:space="preserve"> уз примере модела описаних наменским језиком </w:t>
      </w:r>
      <w:r w:rsidR="00924E86">
        <w:rPr>
          <w:i/>
          <w:lang w:val="en-US"/>
        </w:rPr>
        <w:t>securityDSL</w:t>
      </w:r>
      <w:r w:rsidR="007954F5" w:rsidRPr="00A43182">
        <w:rPr>
          <w:lang w:val="sr-Cyrl-RS"/>
        </w:rPr>
        <w:t>.</w:t>
      </w:r>
    </w:p>
    <w:p w14:paraId="1796F038" w14:textId="24E211EB" w:rsidR="006F384A" w:rsidRDefault="007954F5" w:rsidP="00CA70D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</w:t>
      </w:r>
      <w:r w:rsidR="00CA70D5" w:rsidRPr="00A43182">
        <w:rPr>
          <w:lang w:val="sr-Cyrl-RS"/>
        </w:rPr>
        <w:t xml:space="preserve"> поглављу ,,Г</w:t>
      </w:r>
      <w:r w:rsidR="0061789C" w:rsidRPr="00A43182">
        <w:rPr>
          <w:lang w:val="sr-Cyrl-RS"/>
        </w:rPr>
        <w:t>енерисање</w:t>
      </w:r>
      <w:r w:rsidR="005C6748">
        <w:rPr>
          <w:lang w:val="en-US"/>
        </w:rPr>
        <w:t xml:space="preserve"> </w:t>
      </w:r>
      <w:r w:rsidR="005C6748">
        <w:rPr>
          <w:i/>
          <w:lang w:val="en-US"/>
        </w:rPr>
        <w:t>Spring</w:t>
      </w:r>
      <w:r w:rsidR="0061789C" w:rsidRPr="00A43182">
        <w:rPr>
          <w:lang w:val="sr-Cyrl-RS"/>
        </w:rPr>
        <w:t xml:space="preserve"> веб апликација са безбедносном конфигурацијом</w:t>
      </w:r>
      <w:r w:rsidR="00CA70D5" w:rsidRPr="00A43182">
        <w:rPr>
          <w:lang w:val="sr-Cyrl-RS"/>
        </w:rPr>
        <w:t>“ описана</w:t>
      </w:r>
      <w:r w:rsidRPr="00A43182">
        <w:rPr>
          <w:lang w:val="sr-Cyrl-RS"/>
        </w:rPr>
        <w:t xml:space="preserve"> је имплементација генератора који </w:t>
      </w:r>
      <w:r w:rsidR="00555C0A">
        <w:rPr>
          <w:lang w:val="sr-Cyrl-RS"/>
        </w:rPr>
        <w:t>преводе</w:t>
      </w:r>
      <w:r w:rsidRPr="00A43182">
        <w:rPr>
          <w:lang w:val="sr-Cyrl-RS"/>
        </w:rPr>
        <w:t xml:space="preserve"> модел у извршиви код. Детаљно су описани кораци генерисања апликације и конфигурације безбедносних аспеката.</w:t>
      </w:r>
      <w:r w:rsidR="00725228" w:rsidRPr="00A43182">
        <w:rPr>
          <w:lang w:val="sr-Cyrl-RS"/>
        </w:rPr>
        <w:t xml:space="preserve"> </w:t>
      </w:r>
    </w:p>
    <w:p w14:paraId="14E6781C" w14:textId="4CB872E9" w:rsidR="005B287A" w:rsidRPr="005B287A" w:rsidRDefault="005B287A" w:rsidP="00CA70D5">
      <w:pPr>
        <w:pStyle w:val="Obiantekst"/>
        <w:ind w:firstLine="360"/>
        <w:rPr>
          <w:i/>
          <w:lang w:val="sr-Cyrl-RS"/>
        </w:rPr>
      </w:pPr>
      <w:r>
        <w:rPr>
          <w:lang w:val="sr-Cyrl-RS"/>
        </w:rPr>
        <w:t xml:space="preserve">Након тога, у поглављу ,,Примери генерисаног кода“ дати су примери генерисаних </w:t>
      </w:r>
      <w:r>
        <w:rPr>
          <w:i/>
          <w:lang w:val="en-US"/>
        </w:rPr>
        <w:t>Spring</w:t>
      </w:r>
      <w:r>
        <w:rPr>
          <w:i/>
          <w:lang w:val="sr-Cyrl-RS"/>
        </w:rPr>
        <w:t xml:space="preserve"> </w:t>
      </w:r>
      <w:r>
        <w:rPr>
          <w:lang w:val="sr-Cyrl-RS"/>
        </w:rPr>
        <w:t>веб апликација са конфигурисаним безбедносним апсектима.</w:t>
      </w:r>
      <w:r>
        <w:rPr>
          <w:i/>
          <w:lang w:val="en-US"/>
        </w:rPr>
        <w:t xml:space="preserve"> </w:t>
      </w:r>
    </w:p>
    <w:p w14:paraId="2CCB6517" w14:textId="6AA0FF12" w:rsidR="00CA70D5" w:rsidRPr="00A43182" w:rsidRDefault="006F384A" w:rsidP="006F384A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Поглавље</w:t>
      </w:r>
      <w:r w:rsidR="00725228" w:rsidRPr="00A43182">
        <w:rPr>
          <w:lang w:val="sr-Cyrl-RS"/>
        </w:rPr>
        <w:t xml:space="preserve"> ,,Закључак“ </w:t>
      </w:r>
      <w:r w:rsidRPr="00A43182">
        <w:rPr>
          <w:lang w:val="sr-Cyrl-RS"/>
        </w:rPr>
        <w:t>садржи</w:t>
      </w:r>
      <w:r w:rsidR="00725228" w:rsidRPr="00A43182">
        <w:rPr>
          <w:lang w:val="sr-Cyrl-RS"/>
        </w:rPr>
        <w:t xml:space="preserve"> </w:t>
      </w:r>
      <w:r w:rsidRPr="00A43182">
        <w:rPr>
          <w:lang w:val="sr-Cyrl-RS"/>
        </w:rPr>
        <w:t>резултате</w:t>
      </w:r>
      <w:r w:rsidR="00725228" w:rsidRPr="00A43182">
        <w:rPr>
          <w:lang w:val="sr-Cyrl-RS"/>
        </w:rPr>
        <w:t xml:space="preserve"> истраживања</w:t>
      </w:r>
      <w:r w:rsidRPr="00A43182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A43182">
        <w:rPr>
          <w:lang w:val="sr-Cyrl-RS"/>
        </w:rPr>
        <w:t xml:space="preserve">. </w:t>
      </w:r>
    </w:p>
    <w:p w14:paraId="6102CA97" w14:textId="2804E8F9" w:rsidR="005336AF" w:rsidRDefault="0027498B" w:rsidP="0027498B">
      <w:pPr>
        <w:pStyle w:val="Heading1"/>
        <w:rPr>
          <w:ins w:id="44" w:author="Jelena Hrnjak" w:date="2023-08-28T23:43:00Z"/>
          <w:lang w:val="sr-Cyrl-RS"/>
        </w:rPr>
      </w:pPr>
      <w:bookmarkStart w:id="45" w:name="_Toc142484083"/>
      <w:r w:rsidRPr="00A43182">
        <w:rPr>
          <w:lang w:val="sr-Cyrl-RS"/>
        </w:rPr>
        <w:lastRenderedPageBreak/>
        <w:t xml:space="preserve">Теоријске основе моделима вођеног развоја, наменских језика </w:t>
      </w:r>
      <w:r w:rsidR="00B65BF0" w:rsidRPr="00A43182">
        <w:rPr>
          <w:lang w:val="sr-Cyrl-RS"/>
        </w:rPr>
        <w:t xml:space="preserve">и безбедносних аспеката у радном оквиру </w:t>
      </w:r>
      <w:r w:rsidR="00B65BF0" w:rsidRPr="00A43182">
        <w:rPr>
          <w:i/>
          <w:lang w:val="sr-Cyrl-RS"/>
        </w:rPr>
        <w:t>Spring</w:t>
      </w:r>
      <w:bookmarkEnd w:id="45"/>
      <w:r w:rsidRPr="00A43182">
        <w:rPr>
          <w:lang w:val="sr-Cyrl-RS"/>
        </w:rPr>
        <w:t xml:space="preserve"> </w:t>
      </w:r>
    </w:p>
    <w:p w14:paraId="5F6A5FB6" w14:textId="05980377" w:rsidR="00CB5957" w:rsidRPr="00C740A2" w:rsidRDefault="00CB5957">
      <w:pPr>
        <w:pStyle w:val="Obiantekst"/>
        <w:ind w:firstLine="360"/>
        <w:rPr>
          <w:i/>
          <w:lang w:val="en-US"/>
          <w:rPrChange w:id="46" w:author="Jelena Hrnjak" w:date="2023-08-28T23:46:00Z">
            <w:rPr>
              <w:lang w:val="sr-Cyrl-RS"/>
            </w:rPr>
          </w:rPrChange>
        </w:rPr>
        <w:pPrChange w:id="47" w:author="Jelena Hrnjak" w:date="2023-08-28T23:46:00Z">
          <w:pPr>
            <w:pStyle w:val="Heading1"/>
          </w:pPr>
        </w:pPrChange>
      </w:pPr>
      <w:ins w:id="48" w:author="Jelena Hrnjak" w:date="2023-08-28T23:43:00Z">
        <w:r>
          <w:rPr>
            <w:lang w:val="sr-Cyrl-RS"/>
          </w:rPr>
          <w:t>У овом поглављу су дате теоријске основе моделима вођеног развоја софтвера и наменских језика</w:t>
        </w:r>
      </w:ins>
      <w:ins w:id="49" w:author="Jelena Hrnjak" w:date="2023-08-28T23:44:00Z">
        <w:r w:rsidR="00865888">
          <w:rPr>
            <w:lang w:val="sr-Cyrl-RS"/>
          </w:rPr>
          <w:t xml:space="preserve"> уз опис технологија коришћених при развоју.</w:t>
        </w:r>
      </w:ins>
      <w:ins w:id="50" w:author="Jelena Hrnjak" w:date="2023-08-28T23:45:00Z">
        <w:r w:rsidR="00AF0C13">
          <w:rPr>
            <w:lang w:val="sr-Cyrl-RS"/>
          </w:rPr>
          <w:t xml:space="preserve"> Након тога, описане су технологије неопхоне за конфигурисање </w:t>
        </w:r>
      </w:ins>
      <w:ins w:id="51" w:author="Jelena Hrnjak" w:date="2023-08-28T23:46:00Z">
        <w:r w:rsidR="00C740A2">
          <w:rPr>
            <w:lang w:val="sr-Cyrl-RS"/>
          </w:rPr>
          <w:t xml:space="preserve">безбедносних аспеката у радном оквиру </w:t>
        </w:r>
        <w:r w:rsidR="00C740A2">
          <w:rPr>
            <w:i/>
            <w:lang w:val="en-US"/>
          </w:rPr>
          <w:t>Spring.</w:t>
        </w:r>
      </w:ins>
    </w:p>
    <w:p w14:paraId="412E45FB" w14:textId="0EC3FF0F" w:rsidR="005336AF" w:rsidRDefault="001847E1" w:rsidP="005336AF">
      <w:pPr>
        <w:pStyle w:val="Heading2"/>
        <w:rPr>
          <w:ins w:id="52" w:author="Jelena Hrnjak" w:date="2023-08-29T01:53:00Z"/>
          <w:lang w:val="sr-Cyrl-RS"/>
        </w:rPr>
      </w:pPr>
      <w:bookmarkStart w:id="53" w:name="_Toc142484084"/>
      <w:r>
        <w:rPr>
          <w:lang w:val="sr-Cyrl-RS"/>
        </w:rPr>
        <w:t>Теоријске основе моделима вођеног развоја</w:t>
      </w:r>
      <w:r w:rsidR="003B5754">
        <w:rPr>
          <w:lang w:val="sr-Cyrl-RS"/>
        </w:rPr>
        <w:t xml:space="preserve"> и наменских језика</w:t>
      </w:r>
      <w:bookmarkEnd w:id="53"/>
    </w:p>
    <w:p w14:paraId="101C9C99" w14:textId="77777777" w:rsidR="00FD162E" w:rsidRPr="00FD162E" w:rsidRDefault="00FD162E">
      <w:pPr>
        <w:pStyle w:val="BodyText"/>
        <w:rPr>
          <w:ins w:id="54" w:author="Jelena Hrnjak" w:date="2023-08-28T23:51:00Z"/>
          <w:lang w:val="sr-Cyrl-RS"/>
          <w:rPrChange w:id="55" w:author="Jelena Hrnjak" w:date="2023-08-29T01:53:00Z">
            <w:rPr>
              <w:ins w:id="56" w:author="Jelena Hrnjak" w:date="2023-08-28T23:51:00Z"/>
              <w:lang w:val="sr-Cyrl-RS"/>
            </w:rPr>
          </w:rPrChange>
        </w:rPr>
        <w:pPrChange w:id="57" w:author="Jelena Hrnjak" w:date="2023-08-29T01:53:00Z">
          <w:pPr>
            <w:pStyle w:val="Heading2"/>
          </w:pPr>
        </w:pPrChange>
      </w:pPr>
    </w:p>
    <w:p w14:paraId="4DA98585" w14:textId="77777777" w:rsidR="00D614E0" w:rsidRPr="00CD5B3B" w:rsidRDefault="00D614E0" w:rsidP="00D614E0">
      <w:pPr>
        <w:pStyle w:val="Obiantekst"/>
        <w:rPr>
          <w:ins w:id="58" w:author="Jelena Hrnjak" w:date="2023-08-29T01:52:00Z"/>
          <w:lang w:val="sr-Cyrl-RS"/>
        </w:rPr>
      </w:pPr>
      <w:ins w:id="59" w:author="Jelena Hrnjak" w:date="2023-08-29T01:52:00Z">
        <w:r>
          <w:rPr>
            <w:lang w:val="sr-Cyrl-RS"/>
          </w:rPr>
          <w:t xml:space="preserve">За развој генератора коришћен је програмски језик </w:t>
        </w:r>
        <w:r>
          <w:rPr>
            <w:i/>
            <w:lang w:val="en-US"/>
          </w:rPr>
          <w:t xml:space="preserve">Java </w:t>
        </w:r>
        <w:r>
          <w:rPr>
            <w:lang w:val="sr-Cyrl-RS"/>
          </w:rPr>
          <w:t xml:space="preserve">и језик </w:t>
        </w:r>
        <w:r>
          <w:rPr>
            <w:i/>
            <w:lang w:val="en-US"/>
          </w:rPr>
          <w:t>Xtend</w:t>
        </w:r>
        <w:r>
          <w:rPr>
            <w:lang w:val="sr-Cyrl-RS"/>
          </w:rPr>
          <w:t>.</w:t>
        </w:r>
      </w:ins>
    </w:p>
    <w:p w14:paraId="413B3A3C" w14:textId="60584A18" w:rsidR="00A949D9" w:rsidRPr="00A949D9" w:rsidRDefault="00A949D9">
      <w:pPr>
        <w:pStyle w:val="BodyText"/>
        <w:ind w:left="360" w:firstLine="0"/>
        <w:rPr>
          <w:lang w:val="en-US"/>
          <w:rPrChange w:id="60" w:author="Jelena Hrnjak" w:date="2023-08-28T23:53:00Z">
            <w:rPr>
              <w:lang w:val="sr-Cyrl-RS"/>
            </w:rPr>
          </w:rPrChange>
        </w:rPr>
        <w:pPrChange w:id="61" w:author="Jelena Hrnjak" w:date="2023-08-28T23:51:00Z">
          <w:pPr>
            <w:pStyle w:val="Heading2"/>
          </w:pPr>
        </w:pPrChange>
      </w:pPr>
    </w:p>
    <w:p w14:paraId="273F8EEB" w14:textId="527D4C2E" w:rsidR="005336AF" w:rsidRPr="00A43182" w:rsidRDefault="005336AF" w:rsidP="005336AF">
      <w:pPr>
        <w:pStyle w:val="Heading2"/>
        <w:rPr>
          <w:lang w:val="sr-Cyrl-RS"/>
        </w:rPr>
      </w:pPr>
      <w:bookmarkStart w:id="62" w:name="_Toc142484085"/>
      <w:r w:rsidRPr="00A43182">
        <w:rPr>
          <w:lang w:val="sr-Cyrl-RS"/>
        </w:rPr>
        <w:t xml:space="preserve">Преглед безбедносних механизама у </w:t>
      </w:r>
      <w:r w:rsidRPr="00A43182">
        <w:rPr>
          <w:i/>
          <w:lang w:val="sr-Cyrl-RS"/>
        </w:rPr>
        <w:t xml:space="preserve">Spring </w:t>
      </w:r>
      <w:del w:id="63" w:author="Jelena Hrnjak" w:date="2023-08-28T23:41:00Z">
        <w:r w:rsidRPr="00A43182" w:rsidDel="00CB5957">
          <w:rPr>
            <w:i/>
            <w:lang w:val="sr-Cyrl-RS"/>
          </w:rPr>
          <w:delText>Boot</w:delText>
        </w:r>
        <w:r w:rsidRPr="00A43182" w:rsidDel="00CB5957">
          <w:rPr>
            <w:lang w:val="sr-Cyrl-RS"/>
          </w:rPr>
          <w:delText xml:space="preserve"> </w:delText>
        </w:r>
      </w:del>
      <w:r w:rsidRPr="00A43182">
        <w:rPr>
          <w:lang w:val="sr-Cyrl-RS"/>
        </w:rPr>
        <w:t>апликацијама</w:t>
      </w:r>
      <w:bookmarkEnd w:id="62"/>
      <w:r w:rsidRPr="00A43182">
        <w:rPr>
          <w:lang w:val="sr-Cyrl-RS"/>
        </w:rPr>
        <w:t xml:space="preserve"> </w:t>
      </w:r>
    </w:p>
    <w:p w14:paraId="2CD61071" w14:textId="3E8E4DA9" w:rsidR="00DD1EA2" w:rsidRDefault="00350156">
      <w:pPr>
        <w:pStyle w:val="Heading3"/>
        <w:rPr>
          <w:ins w:id="64" w:author="Jelena Hrnjak" w:date="2023-08-27T18:59:00Z"/>
          <w:i/>
          <w:lang w:val="sr-Cyrl-RS"/>
        </w:rPr>
      </w:pPr>
      <w:bookmarkStart w:id="65" w:name="_Toc142484086"/>
      <w:ins w:id="66" w:author="Jelena Hrnjak" w:date="2023-08-27T19:43:00Z">
        <w:r>
          <w:rPr>
            <w:lang w:val="sr-Cyrl-RS"/>
          </w:rPr>
          <w:t xml:space="preserve">Програмски језик </w:t>
        </w:r>
      </w:ins>
      <w:r w:rsidR="005336AF" w:rsidRPr="00A43182">
        <w:rPr>
          <w:i/>
          <w:lang w:val="sr-Cyrl-RS"/>
        </w:rPr>
        <w:t>Java</w:t>
      </w:r>
      <w:bookmarkEnd w:id="65"/>
    </w:p>
    <w:p w14:paraId="76F08844" w14:textId="0EFAE6EF" w:rsidR="00617CBA" w:rsidRPr="00A91E18" w:rsidRDefault="00617CBA">
      <w:pPr>
        <w:pStyle w:val="BodyText"/>
        <w:rPr>
          <w:lang w:val="sr-Cyrl-RS"/>
          <w:rPrChange w:id="67" w:author="Jelena Hrnjak" w:date="2023-08-27T19:01:00Z">
            <w:rPr>
              <w:lang w:val="sr-Cyrl-RS"/>
            </w:rPr>
          </w:rPrChange>
        </w:rPr>
        <w:pPrChange w:id="68" w:author="Jelena Hrnjak" w:date="2023-08-27T18:59:00Z">
          <w:pPr>
            <w:pStyle w:val="Heading3"/>
          </w:pPr>
        </w:pPrChange>
      </w:pPr>
      <w:ins w:id="69" w:author="Jelena Hrnjak" w:date="2023-08-27T18:59:00Z">
        <w:r>
          <w:rPr>
            <w:i/>
            <w:lang w:val="en-US"/>
          </w:rPr>
          <w:t xml:space="preserve">Java </w:t>
        </w:r>
        <w:r>
          <w:rPr>
            <w:lang w:val="sr-Cyrl-RS"/>
          </w:rPr>
          <w:t>је објектно-орије</w:t>
        </w:r>
        <w:r w:rsidR="00A91E18">
          <w:rPr>
            <w:lang w:val="sr-Cyrl-RS"/>
          </w:rPr>
          <w:t xml:space="preserve">нтисан програмски језик креиран од стране компаније </w:t>
        </w:r>
      </w:ins>
      <w:ins w:id="70" w:author="Jelena Hrnjak" w:date="2023-08-27T19:01:00Z">
        <w:r w:rsidR="00A91E18">
          <w:rPr>
            <w:i/>
            <w:lang w:val="en-US"/>
          </w:rPr>
          <w:t>Sun Microsystems</w:t>
        </w:r>
      </w:ins>
      <w:ins w:id="71" w:author="Jelena Hrnjak" w:date="2023-08-27T19:06:00Z">
        <w:r w:rsidR="00964434">
          <w:rPr>
            <w:i/>
            <w:lang w:val="sr-Cyrl-RS"/>
          </w:rPr>
          <w:t xml:space="preserve"> </w:t>
        </w:r>
      </w:ins>
      <w:ins w:id="72" w:author="Jelena Hrnjak" w:date="2023-08-27T19:01:00Z">
        <w:r w:rsidR="00964434">
          <w:rPr>
            <w:lang w:val="sr-Cyrl-RS"/>
          </w:rPr>
          <w:t>1995. године, а т</w:t>
        </w:r>
        <w:r w:rsidR="00A91E18">
          <w:rPr>
            <w:lang w:val="sr-Cyrl-RS"/>
          </w:rPr>
          <w:t xml:space="preserve">ренутни власник је </w:t>
        </w:r>
        <w:r w:rsidR="00A91E18">
          <w:rPr>
            <w:i/>
            <w:lang w:val="en-US"/>
          </w:rPr>
          <w:t>Oracle.</w:t>
        </w:r>
        <w:r w:rsidR="00530755">
          <w:rPr>
            <w:lang w:val="sr-Cyrl-RS"/>
          </w:rPr>
          <w:t xml:space="preserve"> </w:t>
        </w:r>
      </w:ins>
      <w:ins w:id="73" w:author="Jelena Hrnjak" w:date="2023-08-27T19:04:00Z">
        <w:r w:rsidR="00824125">
          <w:rPr>
            <w:lang w:val="sr-Cyrl-RS"/>
          </w:rPr>
          <w:t>Пл</w:t>
        </w:r>
        <w:r w:rsidR="00D029B3">
          <w:rPr>
            <w:lang w:val="sr-Cyrl-RS"/>
          </w:rPr>
          <w:t>атформска независност, једноставност и објектна оријентисаност</w:t>
        </w:r>
      </w:ins>
      <w:ins w:id="74" w:author="Jelena Hrnjak" w:date="2023-08-27T19:08:00Z">
        <w:r w:rsidR="00453BA1">
          <w:rPr>
            <w:lang w:val="sr-Cyrl-RS"/>
          </w:rPr>
          <w:t xml:space="preserve"> су особине које </w:t>
        </w:r>
      </w:ins>
      <w:ins w:id="75" w:author="Jelena Hrnjak" w:date="2023-08-27T19:04:00Z">
        <w:r w:rsidR="00453BA1">
          <w:rPr>
            <w:lang w:val="sr-Cyrl-RS"/>
          </w:rPr>
          <w:t>чине</w:t>
        </w:r>
        <w:r w:rsidR="00824125">
          <w:rPr>
            <w:lang w:val="sr-Cyrl-RS"/>
          </w:rPr>
          <w:t xml:space="preserve"> овај језик </w:t>
        </w:r>
      </w:ins>
      <w:ins w:id="76" w:author="Jelena Hrnjak" w:date="2023-08-27T19:09:00Z">
        <w:r w:rsidR="00453BA1">
          <w:rPr>
            <w:lang w:val="sr-Cyrl-RS"/>
          </w:rPr>
          <w:t>честим избором</w:t>
        </w:r>
      </w:ins>
      <w:ins w:id="77" w:author="Jelena Hrnjak" w:date="2023-08-27T19:07:00Z">
        <w:r w:rsidR="00453BA1">
          <w:rPr>
            <w:lang w:val="sr-Cyrl-RS"/>
          </w:rPr>
          <w:t xml:space="preserve"> </w:t>
        </w:r>
        <w:r w:rsidR="004902AE">
          <w:rPr>
            <w:lang w:val="sr-Cyrl-RS"/>
          </w:rPr>
          <w:t>при развоју</w:t>
        </w:r>
        <w:r w:rsidR="00964434">
          <w:rPr>
            <w:lang w:val="sr-Cyrl-RS"/>
          </w:rPr>
          <w:t xml:space="preserve"> софтвера</w:t>
        </w:r>
      </w:ins>
      <w:ins w:id="78" w:author="Jelena Hrnjak" w:date="2023-08-27T19:04:00Z">
        <w:r w:rsidR="00824125">
          <w:rPr>
            <w:lang w:val="sr-Cyrl-RS"/>
          </w:rPr>
          <w:t>.</w:t>
        </w:r>
      </w:ins>
      <w:ins w:id="79" w:author="Jelena Hrnjak" w:date="2023-08-27T19:01:00Z">
        <w:r w:rsidR="00A91E18">
          <w:rPr>
            <w:i/>
            <w:lang w:val="sr-Cyrl-RS"/>
          </w:rPr>
          <w:t xml:space="preserve"> </w:t>
        </w:r>
      </w:ins>
    </w:p>
    <w:p w14:paraId="49EAD587" w14:textId="2A51F744" w:rsidR="005336AF" w:rsidRDefault="00350156" w:rsidP="005336AF">
      <w:pPr>
        <w:pStyle w:val="Heading3"/>
        <w:rPr>
          <w:ins w:id="80" w:author="Jelena Hrnjak" w:date="2023-08-27T19:05:00Z"/>
          <w:i/>
          <w:lang w:val="sr-Cyrl-RS"/>
        </w:rPr>
      </w:pPr>
      <w:bookmarkStart w:id="81" w:name="_Toc142484087"/>
      <w:ins w:id="82" w:author="Jelena Hrnjak" w:date="2023-08-27T19:43:00Z">
        <w:r>
          <w:rPr>
            <w:lang w:val="sr-Cyrl-RS"/>
          </w:rPr>
          <w:t xml:space="preserve">Радни оквир </w:t>
        </w:r>
      </w:ins>
      <w:r w:rsidR="005336AF" w:rsidRPr="00A43182">
        <w:rPr>
          <w:i/>
          <w:lang w:val="sr-Cyrl-RS"/>
        </w:rPr>
        <w:t>Spring</w:t>
      </w:r>
      <w:del w:id="83" w:author="Jelena Hrnjak" w:date="2023-08-27T19:33:00Z">
        <w:r w:rsidR="005336AF" w:rsidRPr="00A43182" w:rsidDel="006C38A9">
          <w:rPr>
            <w:i/>
            <w:lang w:val="sr-Cyrl-RS"/>
          </w:rPr>
          <w:delText xml:space="preserve"> Boot</w:delText>
        </w:r>
      </w:del>
      <w:bookmarkEnd w:id="81"/>
    </w:p>
    <w:p w14:paraId="60401D3B" w14:textId="20AA6920" w:rsidR="00B77BEF" w:rsidDel="006566F6" w:rsidRDefault="00B77BEF">
      <w:pPr>
        <w:pStyle w:val="BodyText"/>
        <w:ind w:firstLine="360"/>
        <w:rPr>
          <w:del w:id="84" w:author="Jelena Hrnjak" w:date="2023-08-27T19:34:00Z"/>
          <w:lang w:val="sr-Cyrl-RS"/>
        </w:rPr>
        <w:pPrChange w:id="85" w:author="Jelena Hrnjak" w:date="2023-08-28T21:34:00Z">
          <w:pPr>
            <w:pStyle w:val="Heading3"/>
          </w:pPr>
        </w:pPrChange>
      </w:pPr>
      <w:ins w:id="86" w:author="Jelena Hrnjak" w:date="2023-08-27T19:05:00Z">
        <w:r>
          <w:rPr>
            <w:i/>
            <w:lang w:val="en-US"/>
          </w:rPr>
          <w:t xml:space="preserve">Spring </w:t>
        </w:r>
      </w:ins>
      <w:ins w:id="87" w:author="Jelena Hrnjak" w:date="2023-08-27T19:34:00Z">
        <w:r w:rsidR="006C38A9">
          <w:rPr>
            <w:lang w:val="sr-Cyrl-RS"/>
          </w:rPr>
          <w:t>представља</w:t>
        </w:r>
      </w:ins>
      <w:ins w:id="88" w:author="Jelena Hrnjak" w:date="2023-08-27T19:33:00Z">
        <w:r w:rsidR="006C38A9">
          <w:rPr>
            <w:lang w:val="sr-Cyrl-RS"/>
          </w:rPr>
          <w:t xml:space="preserve"> радни оквир </w:t>
        </w:r>
      </w:ins>
      <w:ins w:id="89" w:author="Jelena Hrnjak" w:date="2023-08-28T21:34:00Z">
        <w:r w:rsidR="00A14D15">
          <w:rPr>
            <w:lang w:val="sr-Cyrl-RS"/>
          </w:rPr>
          <w:t xml:space="preserve">за програмски језик </w:t>
        </w:r>
        <w:r w:rsidR="00A14D15">
          <w:rPr>
            <w:i/>
            <w:lang w:val="en-US"/>
          </w:rPr>
          <w:t xml:space="preserve">Java. </w:t>
        </w:r>
        <w:r w:rsidR="00A14D15">
          <w:rPr>
            <w:lang w:val="sr-Cyrl-RS"/>
          </w:rPr>
          <w:t>О</w:t>
        </w:r>
      </w:ins>
      <w:ins w:id="90" w:author="Jelena Hrnjak" w:date="2023-08-28T21:02:00Z">
        <w:r w:rsidR="00D33836">
          <w:rPr>
            <w:lang w:val="sr-Cyrl-RS"/>
          </w:rPr>
          <w:t xml:space="preserve">могућава лакши </w:t>
        </w:r>
        <w:r w:rsidR="00562D7D">
          <w:rPr>
            <w:lang w:val="sr-Cyrl-RS"/>
          </w:rPr>
          <w:t>и бржи развој</w:t>
        </w:r>
      </w:ins>
      <w:ins w:id="91" w:author="Jelena Hrnjak" w:date="2023-08-28T21:34:00Z">
        <w:r w:rsidR="00A14D15">
          <w:rPr>
            <w:lang w:val="sr-Cyrl-RS"/>
          </w:rPr>
          <w:t xml:space="preserve"> </w:t>
        </w:r>
      </w:ins>
      <w:ins w:id="92" w:author="Jelena Hrnjak" w:date="2023-08-28T21:08:00Z">
        <w:r w:rsidR="00DC6929">
          <w:rPr>
            <w:lang w:val="sr-Cyrl-RS"/>
          </w:rPr>
          <w:t>микросервисних</w:t>
        </w:r>
        <w:r w:rsidR="002D2C4D">
          <w:rPr>
            <w:lang w:val="sr-Cyrl-RS"/>
          </w:rPr>
          <w:t>, веб и м</w:t>
        </w:r>
        <w:r w:rsidR="00DC6929">
          <w:rPr>
            <w:lang w:val="sr-Cyrl-RS"/>
          </w:rPr>
          <w:t>ногих других апликација</w:t>
        </w:r>
        <w:r w:rsidR="002D2C4D">
          <w:rPr>
            <w:lang w:val="sr-Cyrl-RS"/>
          </w:rPr>
          <w:t xml:space="preserve">. </w:t>
        </w:r>
      </w:ins>
      <w:ins w:id="93" w:author="Jelena Hrnjak" w:date="2023-08-28T21:13:00Z">
        <w:r w:rsidR="00271A01">
          <w:rPr>
            <w:lang w:val="sr-Cyrl-RS"/>
          </w:rPr>
          <w:t>Овај радни оквир је организован у модуле</w:t>
        </w:r>
      </w:ins>
      <w:ins w:id="94" w:author="Jelena Hrnjak" w:date="2023-08-28T21:10:00Z">
        <w:r w:rsidR="004D0DF4">
          <w:rPr>
            <w:lang w:val="sr-Cyrl-RS"/>
          </w:rPr>
          <w:t xml:space="preserve"> који </w:t>
        </w:r>
        <w:r w:rsidR="00044A2C">
          <w:rPr>
            <w:lang w:val="sr-Cyrl-RS"/>
          </w:rPr>
          <w:t>нуде функционалности за</w:t>
        </w:r>
        <w:r w:rsidR="004D0DF4">
          <w:rPr>
            <w:lang w:val="sr-Cyrl-RS"/>
          </w:rPr>
          <w:t xml:space="preserve"> подршку</w:t>
        </w:r>
        <w:r w:rsidR="00044A2C">
          <w:rPr>
            <w:lang w:val="sr-Cyrl-RS"/>
          </w:rPr>
          <w:t xml:space="preserve"> различитих</w:t>
        </w:r>
        <w:r w:rsidR="006566F6">
          <w:rPr>
            <w:lang w:val="sr-Cyrl-RS"/>
          </w:rPr>
          <w:t xml:space="preserve"> аспекат</w:t>
        </w:r>
        <w:r w:rsidR="00044A2C">
          <w:rPr>
            <w:lang w:val="sr-Cyrl-RS"/>
          </w:rPr>
          <w:t>а</w:t>
        </w:r>
        <w:r w:rsidR="004D0DF4">
          <w:rPr>
            <w:lang w:val="sr-Cyrl-RS"/>
          </w:rPr>
          <w:t xml:space="preserve"> развоја апликација. </w:t>
        </w:r>
      </w:ins>
      <w:ins w:id="95" w:author="Jelena Hrnjak" w:date="2023-08-28T21:11:00Z">
        <w:r w:rsidR="00044A2C">
          <w:rPr>
            <w:lang w:val="sr-Cyrl-RS"/>
          </w:rPr>
          <w:t xml:space="preserve">Неки од најпознатијих модула су </w:t>
        </w:r>
        <w:r w:rsidR="00044A2C">
          <w:rPr>
            <w:i/>
            <w:lang w:val="en-US"/>
          </w:rPr>
          <w:t>Spring Bo</w:t>
        </w:r>
        <w:r w:rsidR="006566F6">
          <w:rPr>
            <w:i/>
            <w:lang w:val="en-US"/>
          </w:rPr>
          <w:t xml:space="preserve">ot </w:t>
        </w:r>
      </w:ins>
      <w:ins w:id="96" w:author="Jelena Hrnjak" w:date="2023-08-28T21:15:00Z">
        <w:r w:rsidR="006566F6">
          <w:rPr>
            <w:lang w:val="sr-Cyrl-RS"/>
          </w:rPr>
          <w:t>и</w:t>
        </w:r>
      </w:ins>
      <w:ins w:id="97" w:author="Jelena Hrnjak" w:date="2023-08-28T21:11:00Z">
        <w:r w:rsidR="00044A2C">
          <w:rPr>
            <w:i/>
            <w:lang w:val="en-US"/>
          </w:rPr>
          <w:t xml:space="preserve"> Spring Security</w:t>
        </w:r>
      </w:ins>
      <w:ins w:id="98" w:author="Jelena Hrnjak" w:date="2023-08-28T21:06:00Z">
        <w:r w:rsidR="006566F6">
          <w:rPr>
            <w:lang w:val="sr-Cyrl-RS"/>
          </w:rPr>
          <w:t>.</w:t>
        </w:r>
      </w:ins>
    </w:p>
    <w:p w14:paraId="4E04AA1B" w14:textId="3635D7B4" w:rsidR="006C38A9" w:rsidRDefault="006C38A9">
      <w:pPr>
        <w:pStyle w:val="BodyText"/>
        <w:ind w:firstLine="360"/>
        <w:rPr>
          <w:ins w:id="99" w:author="Jelena Hrnjak" w:date="2023-08-28T21:15:00Z"/>
          <w:lang w:val="sr-Cyrl-RS"/>
        </w:rPr>
        <w:pPrChange w:id="100" w:author="Jelena Hrnjak" w:date="2023-08-28T21:34:00Z">
          <w:pPr>
            <w:pStyle w:val="Heading3"/>
          </w:pPr>
        </w:pPrChange>
      </w:pPr>
    </w:p>
    <w:p w14:paraId="4AA0EB9B" w14:textId="16D246D0" w:rsidR="006566F6" w:rsidRPr="00504202" w:rsidRDefault="006566F6">
      <w:pPr>
        <w:pStyle w:val="BodyText"/>
        <w:ind w:firstLine="0"/>
        <w:rPr>
          <w:ins w:id="101" w:author="Jelena Hrnjak" w:date="2023-08-27T19:34:00Z"/>
          <w:lang w:val="sr-Cyrl-RS"/>
          <w:rPrChange w:id="102" w:author="Jelena Hrnjak" w:date="2023-08-28T23:28:00Z">
            <w:rPr>
              <w:ins w:id="103" w:author="Jelena Hrnjak" w:date="2023-08-27T19:34:00Z"/>
              <w:lang w:val="sr-Cyrl-RS"/>
            </w:rPr>
          </w:rPrChange>
        </w:rPr>
        <w:pPrChange w:id="104" w:author="Jelena Hrnjak" w:date="2023-08-28T21:16:00Z">
          <w:pPr>
            <w:pStyle w:val="Heading3"/>
          </w:pPr>
        </w:pPrChange>
      </w:pPr>
      <w:ins w:id="105" w:author="Jelena Hrnjak" w:date="2023-08-28T21:15:00Z">
        <w:r>
          <w:rPr>
            <w:lang w:val="sr-Cyrl-RS"/>
          </w:rPr>
          <w:tab/>
        </w:r>
        <w:r>
          <w:rPr>
            <w:i/>
            <w:lang w:val="en-US"/>
          </w:rPr>
          <w:t>Spring Boot</w:t>
        </w:r>
      </w:ins>
      <w:ins w:id="106" w:author="Jelena Hrnjak" w:date="2023-08-28T21:20:00Z">
        <w:r w:rsidR="00F01990" w:rsidRPr="00F01990">
          <w:rPr>
            <w:lang w:val="sr-Cyrl-RS"/>
          </w:rPr>
          <w:t xml:space="preserve"> </w:t>
        </w:r>
        <w:r w:rsidR="00F01990">
          <w:rPr>
            <w:lang w:val="sr-Cyrl-RS"/>
          </w:rPr>
          <w:t>је модул који</w:t>
        </w:r>
      </w:ins>
      <w:ins w:id="107" w:author="Jelena Hrnjak" w:date="2023-08-28T21:15:00Z">
        <w:r>
          <w:rPr>
            <w:i/>
            <w:lang w:val="en-US"/>
          </w:rPr>
          <w:t xml:space="preserve"> </w:t>
        </w:r>
      </w:ins>
      <w:ins w:id="108" w:author="Jelena Hrnjak" w:date="2023-08-28T21:17:00Z">
        <w:r w:rsidR="00E97BD5">
          <w:rPr>
            <w:lang w:val="sr-Cyrl-RS"/>
          </w:rPr>
          <w:t xml:space="preserve">омогућава </w:t>
        </w:r>
        <w:r w:rsidR="005471A9">
          <w:rPr>
            <w:lang w:val="sr-Cyrl-RS"/>
          </w:rPr>
          <w:t xml:space="preserve">креирање инфраструктуре за самосталне апликације које су спремне за продукцију. </w:t>
        </w:r>
      </w:ins>
      <w:ins w:id="109" w:author="Jelena Hrnjak" w:date="2023-08-28T21:18:00Z">
        <w:r w:rsidR="005471A9">
          <w:rPr>
            <w:lang w:val="sr-Cyrl-RS"/>
          </w:rPr>
          <w:t xml:space="preserve">Конфигурација се врши помоћу алата </w:t>
        </w:r>
        <w:r w:rsidR="005471A9">
          <w:rPr>
            <w:i/>
            <w:lang w:val="en-US"/>
          </w:rPr>
          <w:t xml:space="preserve">Maven </w:t>
        </w:r>
        <w:r w:rsidR="005471A9">
          <w:rPr>
            <w:lang w:val="sr-Cyrl-RS"/>
          </w:rPr>
          <w:t xml:space="preserve">постављањем иницијалног </w:t>
        </w:r>
        <w:r w:rsidR="005471A9">
          <w:rPr>
            <w:i/>
            <w:lang w:val="en-US"/>
          </w:rPr>
          <w:t xml:space="preserve">pom.xml </w:t>
        </w:r>
        <w:r w:rsidR="005471A9">
          <w:rPr>
            <w:lang w:val="sr-Cyrl-RS"/>
          </w:rPr>
          <w:t>фајла.</w:t>
        </w:r>
      </w:ins>
      <w:ins w:id="110" w:author="Jelena Hrnjak" w:date="2023-08-28T21:20:00Z">
        <w:r w:rsidR="00F74A7B">
          <w:rPr>
            <w:lang w:val="en-US"/>
          </w:rPr>
          <w:t xml:space="preserve"> </w:t>
        </w:r>
      </w:ins>
      <w:ins w:id="111" w:author="Jelena Hrnjak" w:date="2023-08-28T21:16:00Z">
        <w:r w:rsidR="00E97BD5">
          <w:rPr>
            <w:i/>
            <w:lang w:val="en-US"/>
          </w:rPr>
          <w:t xml:space="preserve">Spring Security </w:t>
        </w:r>
      </w:ins>
      <w:ins w:id="112" w:author="Jelena Hrnjak" w:date="2023-08-28T21:19:00Z">
        <w:r w:rsidR="00270EA2">
          <w:rPr>
            <w:lang w:val="sr-Cyrl-RS"/>
          </w:rPr>
          <w:t xml:space="preserve">нуди решење за аутентификацију и ауторизацију апликације. </w:t>
        </w:r>
      </w:ins>
      <w:ins w:id="113" w:author="Jelena Hrnjak" w:date="2023-08-28T23:28:00Z">
        <w:r w:rsidR="00504202">
          <w:rPr>
            <w:lang w:val="sr-Cyrl-RS"/>
          </w:rPr>
          <w:t xml:space="preserve">Има уграђену подршку за различите </w:t>
        </w:r>
      </w:ins>
      <w:ins w:id="114" w:author="Jelena Hrnjak" w:date="2023-08-28T23:29:00Z">
        <w:r w:rsidR="00504202">
          <w:rPr>
            <w:lang w:val="sr-Cyrl-RS"/>
          </w:rPr>
          <w:t>безбедносне механизме, односно стандарде</w:t>
        </w:r>
        <w:r w:rsidR="00607A10">
          <w:rPr>
            <w:lang w:val="sr-Cyrl-RS"/>
          </w:rPr>
          <w:t xml:space="preserve"> и складиштење лозинки у шифрованом облику</w:t>
        </w:r>
      </w:ins>
      <w:ins w:id="115" w:author="Jelena Hrnjak" w:date="2023-08-28T23:30:00Z">
        <w:r w:rsidR="00607A10">
          <w:rPr>
            <w:lang w:val="sr-Cyrl-RS"/>
          </w:rPr>
          <w:t>.</w:t>
        </w:r>
      </w:ins>
    </w:p>
    <w:p w14:paraId="510E665F" w14:textId="3E716B3C" w:rsidR="005336AF" w:rsidRDefault="00350156">
      <w:pPr>
        <w:pStyle w:val="Heading3"/>
        <w:rPr>
          <w:ins w:id="116" w:author="Jelena Hrnjak" w:date="2023-08-27T19:44:00Z"/>
        </w:rPr>
      </w:pPr>
      <w:bookmarkStart w:id="117" w:name="_Toc142484088"/>
      <w:ins w:id="118" w:author="Jelena Hrnjak" w:date="2023-08-27T19:45:00Z">
        <w:r>
          <w:rPr>
            <w:lang w:val="sr-Cyrl-RS"/>
          </w:rPr>
          <w:t>Основна аутентификација</w:t>
        </w:r>
      </w:ins>
      <w:del w:id="119" w:author="Jelena Hrnjak" w:date="2023-08-27T19:45:00Z">
        <w:r w:rsidR="005336AF" w:rsidRPr="00A43182" w:rsidDel="00350156">
          <w:delText>Basic Authentication</w:delText>
        </w:r>
      </w:del>
      <w:bookmarkEnd w:id="117"/>
    </w:p>
    <w:p w14:paraId="68E0AFD8" w14:textId="1479A816" w:rsidR="00EE5E1D" w:rsidRPr="00DD1FBA" w:rsidRDefault="00350156">
      <w:pPr>
        <w:pStyle w:val="BodyText"/>
        <w:rPr>
          <w:lang w:val="sr-Cyrl-RS"/>
          <w:rPrChange w:id="120" w:author="Jelena Hrnjak" w:date="2023-08-28T23:47:00Z">
            <w:rPr/>
          </w:rPrChange>
        </w:rPr>
        <w:pPrChange w:id="121" w:author="Jelena Hrnjak" w:date="2023-08-27T19:53:00Z">
          <w:pPr>
            <w:pStyle w:val="Heading3"/>
          </w:pPr>
        </w:pPrChange>
      </w:pPr>
      <w:ins w:id="122" w:author="Jelena Hrnjak" w:date="2023-08-27T19:44:00Z">
        <w:r>
          <w:rPr>
            <w:lang w:val="sr-Cyrl-RS"/>
          </w:rPr>
          <w:t xml:space="preserve">Основна аутентификација </w:t>
        </w:r>
      </w:ins>
      <w:ins w:id="123" w:author="Jelena Hrnjak" w:date="2023-08-27T19:45:00Z">
        <w:r>
          <w:rPr>
            <w:lang w:val="sr-Cyrl-RS"/>
          </w:rPr>
          <w:t xml:space="preserve">(енгл. </w:t>
        </w:r>
        <w:r>
          <w:rPr>
            <w:i/>
            <w:lang w:val="en-US"/>
          </w:rPr>
          <w:t>Basic Authentication</w:t>
        </w:r>
        <w:r>
          <w:rPr>
            <w:lang w:val="sr-Cyrl-RS"/>
          </w:rPr>
          <w:t>)</w:t>
        </w:r>
        <w:r w:rsidR="0075457F">
          <w:rPr>
            <w:lang w:val="sr-Cyrl-RS"/>
          </w:rPr>
          <w:t xml:space="preserve"> представља </w:t>
        </w:r>
      </w:ins>
      <w:ins w:id="124" w:author="Jelena Hrnjak" w:date="2023-08-27T19:49:00Z">
        <w:r w:rsidR="00796A14">
          <w:rPr>
            <w:lang w:val="sr-Cyrl-RS"/>
          </w:rPr>
          <w:t xml:space="preserve">метод </w:t>
        </w:r>
      </w:ins>
      <w:ins w:id="125" w:author="Jelena Hrnjak" w:date="2023-08-27T19:45:00Z">
        <w:r w:rsidR="00796A14">
          <w:rPr>
            <w:lang w:val="sr-Cyrl-RS"/>
          </w:rPr>
          <w:t>аутентификације</w:t>
        </w:r>
        <w:r w:rsidR="0075457F">
          <w:rPr>
            <w:lang w:val="sr-Cyrl-RS"/>
          </w:rPr>
          <w:t xml:space="preserve"> </w:t>
        </w:r>
      </w:ins>
      <w:ins w:id="126" w:author="Jelena Hrnjak" w:date="2023-08-27T19:49:00Z">
        <w:r w:rsidR="00FD7638">
          <w:rPr>
            <w:lang w:val="sr-Cyrl-RS"/>
          </w:rPr>
          <w:t xml:space="preserve">у ком се корисник идентификује </w:t>
        </w:r>
      </w:ins>
      <w:ins w:id="127" w:author="Jelena Hrnjak" w:date="2023-08-27T19:50:00Z">
        <w:r w:rsidR="00FD7638">
          <w:rPr>
            <w:lang w:val="sr-Cyrl-RS"/>
          </w:rPr>
          <w:t>помоћу</w:t>
        </w:r>
      </w:ins>
      <w:ins w:id="128" w:author="Jelena Hrnjak" w:date="2023-08-27T19:49:00Z">
        <w:r w:rsidR="00FD7638">
          <w:rPr>
            <w:lang w:val="sr-Cyrl-RS"/>
          </w:rPr>
          <w:t xml:space="preserve"> </w:t>
        </w:r>
      </w:ins>
      <w:ins w:id="129" w:author="Jelena Hrnjak" w:date="2023-08-27T19:45:00Z">
        <w:r w:rsidR="0075457F">
          <w:rPr>
            <w:lang w:val="sr-Cyrl-RS"/>
          </w:rPr>
          <w:t xml:space="preserve">корисничког имена </w:t>
        </w:r>
      </w:ins>
      <w:ins w:id="130" w:author="Jelena Hrnjak" w:date="2023-08-27T19:46:00Z">
        <w:r w:rsidR="0075457F">
          <w:rPr>
            <w:lang w:val="sr-Cyrl-RS"/>
          </w:rPr>
          <w:t xml:space="preserve">(или неког другог идентификационог параметра) и лозинке. </w:t>
        </w:r>
      </w:ins>
      <w:ins w:id="131" w:author="Jelena Hrnjak" w:date="2023-08-27T23:37:00Z">
        <w:r w:rsidR="00852CEC">
          <w:rPr>
            <w:lang w:val="sr-Cyrl-RS"/>
          </w:rPr>
          <w:t xml:space="preserve">Уколико су унешени подаци валидни, аутентификација корисника се сматра успешном. </w:t>
        </w:r>
      </w:ins>
      <w:ins w:id="132" w:author="Jelena Hrnjak" w:date="2023-08-27T19:46:00Z">
        <w:r w:rsidR="0075457F">
          <w:rPr>
            <w:lang w:val="sr-Cyrl-RS"/>
          </w:rPr>
          <w:t xml:space="preserve">Ова два параметра се </w:t>
        </w:r>
      </w:ins>
      <w:ins w:id="133" w:author="Jelena Hrnjak" w:date="2023-08-27T19:50:00Z">
        <w:r w:rsidR="00FD7638">
          <w:rPr>
            <w:lang w:val="sr-Cyrl-RS"/>
          </w:rPr>
          <w:t>често</w:t>
        </w:r>
      </w:ins>
      <w:ins w:id="134" w:author="Jelena Hrnjak" w:date="2023-08-27T19:46:00Z">
        <w:r w:rsidR="0075457F">
          <w:rPr>
            <w:lang w:val="sr-Cyrl-RS"/>
          </w:rPr>
          <w:t xml:space="preserve"> </w:t>
        </w:r>
      </w:ins>
      <w:ins w:id="135" w:author="Jelena Hrnjak" w:date="2023-08-27T19:50:00Z">
        <w:r w:rsidR="00FD7638">
          <w:rPr>
            <w:lang w:val="sr-Cyrl-RS"/>
          </w:rPr>
          <w:lastRenderedPageBreak/>
          <w:t>прослеђују</w:t>
        </w:r>
      </w:ins>
      <w:ins w:id="136" w:author="Jelena Hrnjak" w:date="2023-08-27T19:47:00Z">
        <w:r w:rsidR="000E5843">
          <w:rPr>
            <w:lang w:val="sr-Cyrl-RS"/>
          </w:rPr>
          <w:t xml:space="preserve"> као обичан текст</w:t>
        </w:r>
      </w:ins>
      <w:ins w:id="137" w:author="Jelena Hrnjak" w:date="2023-08-27T19:50:00Z">
        <w:r w:rsidR="007805B4">
          <w:rPr>
            <w:lang w:val="sr-Cyrl-RS"/>
          </w:rPr>
          <w:t xml:space="preserve"> или </w:t>
        </w:r>
      </w:ins>
      <w:ins w:id="138" w:author="Jelena Hrnjak" w:date="2023-08-27T19:56:00Z">
        <w:r w:rsidR="004140A7">
          <w:rPr>
            <w:lang w:val="sr-Cyrl-RS"/>
          </w:rPr>
          <w:t xml:space="preserve">се </w:t>
        </w:r>
      </w:ins>
      <w:ins w:id="139" w:author="Jelena Hrnjak" w:date="2023-08-28T23:29:00Z">
        <w:r w:rsidR="00607A10">
          <w:rPr>
            <w:lang w:val="sr-Cyrl-RS"/>
          </w:rPr>
          <w:t>шифрују</w:t>
        </w:r>
      </w:ins>
      <w:ins w:id="140" w:author="Jelena Hrnjak" w:date="2023-08-27T19:47:00Z">
        <w:r w:rsidR="007805B4">
          <w:rPr>
            <w:lang w:val="sr-Cyrl-RS"/>
          </w:rPr>
          <w:t xml:space="preserve"> помоћу неког </w:t>
        </w:r>
      </w:ins>
      <w:ins w:id="141" w:author="Jelena Hrnjak" w:date="2023-08-27T19:51:00Z">
        <w:r w:rsidR="004140A7">
          <w:rPr>
            <w:lang w:val="sr-Cyrl-RS"/>
          </w:rPr>
          <w:t xml:space="preserve">механизма шифровања, </w:t>
        </w:r>
        <w:r w:rsidR="007805B4">
          <w:rPr>
            <w:lang w:val="sr-Cyrl-RS"/>
          </w:rPr>
          <w:t xml:space="preserve">као што је </w:t>
        </w:r>
        <w:r w:rsidR="007805B4">
          <w:rPr>
            <w:i/>
            <w:lang w:val="en-US"/>
          </w:rPr>
          <w:t>Base64</w:t>
        </w:r>
      </w:ins>
      <w:ins w:id="142" w:author="Jelena Hrnjak" w:date="2023-08-27T19:47:00Z">
        <w:r w:rsidR="005E626A">
          <w:rPr>
            <w:lang w:val="sr-Cyrl-RS"/>
          </w:rPr>
          <w:t xml:space="preserve">. </w:t>
        </w:r>
      </w:ins>
      <w:ins w:id="143" w:author="Jelena Hrnjak" w:date="2023-08-28T23:47:00Z">
        <w:r w:rsidR="007238CB">
          <w:rPr>
            <w:lang w:val="sr-Cyrl-RS"/>
          </w:rPr>
          <w:t>Овај метод може бити ограничен у погледу ауторизације и заштите података, те се у случају потребе за вишим нивоима безбедности препоручује коришћење додатних безбедносних механизама.</w:t>
        </w:r>
      </w:ins>
    </w:p>
    <w:p w14:paraId="16ED44CA" w14:textId="02E68E81" w:rsidR="00BE1C3D" w:rsidRDefault="005336AF" w:rsidP="005336AF">
      <w:pPr>
        <w:pStyle w:val="Heading3"/>
        <w:rPr>
          <w:ins w:id="144" w:author="Jelena Hrnjak" w:date="2023-08-28T23:30:00Z"/>
          <w:lang w:val="sr-Cyrl-RS"/>
        </w:rPr>
      </w:pPr>
      <w:bookmarkStart w:id="145" w:name="_Toc142484089"/>
      <w:del w:id="146" w:author="Jelena Hrnjak" w:date="2023-08-28T18:49:00Z">
        <w:r w:rsidRPr="00A43182" w:rsidDel="00CA4530">
          <w:rPr>
            <w:lang w:val="sr-Cyrl-RS"/>
          </w:rPr>
          <w:delText>Аутентификација помоћу</w:delText>
        </w:r>
      </w:del>
      <w:ins w:id="147" w:author="Jelena Hrnjak" w:date="2023-08-28T18:49:00Z">
        <w:r w:rsidR="00CA4530">
          <w:rPr>
            <w:lang w:val="sr-Cyrl-RS"/>
          </w:rPr>
          <w:t>С</w:t>
        </w:r>
      </w:ins>
      <w:ins w:id="148" w:author="Jelena Hrnjak" w:date="2023-08-28T18:50:00Z">
        <w:r w:rsidR="00CA4530">
          <w:rPr>
            <w:lang w:val="sr-Cyrl-RS"/>
          </w:rPr>
          <w:t>тандард</w:t>
        </w:r>
      </w:ins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JSON </w:t>
      </w:r>
      <w:del w:id="149" w:author="Jelena Hrnjak" w:date="2023-08-28T23:30:00Z">
        <w:r w:rsidRPr="00A43182" w:rsidDel="00BE1C3D">
          <w:rPr>
            <w:i/>
            <w:lang w:val="sr-Cyrl-RS"/>
          </w:rPr>
          <w:delText>Web</w:delText>
        </w:r>
        <w:r w:rsidRPr="00A43182" w:rsidDel="00BE1C3D">
          <w:rPr>
            <w:lang w:val="sr-Cyrl-RS"/>
          </w:rPr>
          <w:delText xml:space="preserve"> </w:delText>
        </w:r>
      </w:del>
      <w:ins w:id="150" w:author="Jelena Hrnjak" w:date="2023-08-28T23:30:00Z">
        <w:r w:rsidR="00BE1C3D">
          <w:rPr>
            <w:lang w:val="sr-Cyrl-RS"/>
          </w:rPr>
          <w:t>веб</w:t>
        </w:r>
        <w:r w:rsidR="00BE1C3D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токен</w:t>
      </w:r>
    </w:p>
    <w:p w14:paraId="307A2B8C" w14:textId="2E7A54DE" w:rsidR="005336AF" w:rsidRPr="00A43182" w:rsidRDefault="00BE1C3D">
      <w:pPr>
        <w:pStyle w:val="Obiantekst"/>
        <w:ind w:firstLine="360"/>
        <w:pPrChange w:id="151" w:author="Jelena Hrnjak" w:date="2023-08-28T23:32:00Z">
          <w:pPr>
            <w:pStyle w:val="Heading3"/>
          </w:pPr>
        </w:pPrChange>
      </w:pPr>
      <w:ins w:id="152" w:author="Jelena Hrnjak" w:date="2023-08-28T23:30:00Z">
        <w:r>
          <w:rPr>
            <w:i/>
            <w:lang w:val="sr-Cyrl-RS"/>
          </w:rPr>
          <w:t xml:space="preserve">JSON </w:t>
        </w:r>
        <w:r>
          <w:rPr>
            <w:lang w:val="sr-Cyrl-RS"/>
          </w:rPr>
          <w:t>веб</w:t>
        </w:r>
        <w:r>
          <w:rPr>
            <w:i/>
            <w:lang w:val="en-US"/>
          </w:rPr>
          <w:t xml:space="preserve"> </w:t>
        </w:r>
        <w:r>
          <w:rPr>
            <w:lang w:val="sr-Cyrl-RS"/>
          </w:rPr>
          <w:t>токен (</w:t>
        </w:r>
      </w:ins>
      <w:ins w:id="153" w:author="Jelena Hrnjak" w:date="2023-08-28T23:31:00Z">
        <w:r>
          <w:rPr>
            <w:i/>
            <w:lang w:val="en-US"/>
          </w:rPr>
          <w:t>JWT</w:t>
        </w:r>
      </w:ins>
      <w:ins w:id="154" w:author="Jelena Hrnjak" w:date="2023-08-28T23:30:00Z">
        <w:r>
          <w:rPr>
            <w:lang w:val="sr-Cyrl-RS"/>
          </w:rPr>
          <w:t>)</w:t>
        </w:r>
      </w:ins>
      <w:ins w:id="155" w:author="Jelena Hrnjak" w:date="2023-08-28T23:31:00Z">
        <w:r w:rsidR="00F30F2B">
          <w:rPr>
            <w:lang w:val="en-US"/>
          </w:rPr>
          <w:t xml:space="preserve"> </w:t>
        </w:r>
        <w:r w:rsidR="00F30F2B">
          <w:rPr>
            <w:lang w:val="sr-Cyrl-RS"/>
          </w:rPr>
          <w:t xml:space="preserve">представља формат у ком се репрезентују токени за аутентификацију. </w:t>
        </w:r>
      </w:ins>
      <w:ins w:id="156" w:author="Jelena Hrnjak" w:date="2023-08-28T23:32:00Z">
        <w:r w:rsidR="00F30F2B">
          <w:rPr>
            <w:lang w:val="sr-Cyrl-RS"/>
          </w:rPr>
          <w:t xml:space="preserve">Састоји се од три дела: заглавље (енгл. </w:t>
        </w:r>
        <w:r w:rsidR="00F30F2B">
          <w:rPr>
            <w:i/>
            <w:lang w:val="en-US"/>
          </w:rPr>
          <w:t>header</w:t>
        </w:r>
        <w:r w:rsidR="00F30F2B">
          <w:rPr>
            <w:lang w:val="sr-Cyrl-RS"/>
          </w:rPr>
          <w:t>)</w:t>
        </w:r>
        <w:r w:rsidR="00F30F2B">
          <w:rPr>
            <w:lang w:val="en-US"/>
          </w:rPr>
          <w:t xml:space="preserve">, </w:t>
        </w:r>
        <w:r w:rsidR="00F30F2B">
          <w:rPr>
            <w:lang w:val="sr-Cyrl-RS"/>
          </w:rPr>
          <w:t xml:space="preserve">главног дела (енгл. </w:t>
        </w:r>
        <w:r w:rsidR="00F30F2B">
          <w:rPr>
            <w:i/>
            <w:lang w:val="en-US"/>
          </w:rPr>
          <w:t>payload</w:t>
        </w:r>
        <w:r w:rsidR="00F30F2B">
          <w:rPr>
            <w:lang w:val="sr-Cyrl-RS"/>
          </w:rPr>
          <w:t>)</w:t>
        </w:r>
        <w:r w:rsidR="00F30F2B">
          <w:rPr>
            <w:lang w:val="en-US"/>
          </w:rPr>
          <w:t xml:space="preserve"> </w:t>
        </w:r>
        <w:r w:rsidR="00F30F2B">
          <w:rPr>
            <w:lang w:val="sr-Cyrl-RS"/>
          </w:rPr>
          <w:t xml:space="preserve">и потписа (енгл. </w:t>
        </w:r>
        <w:r w:rsidR="00F30F2B">
          <w:rPr>
            <w:i/>
            <w:lang w:val="en-US"/>
          </w:rPr>
          <w:t>signature</w:t>
        </w:r>
        <w:r w:rsidR="00F30F2B">
          <w:rPr>
            <w:lang w:val="sr-Cyrl-RS"/>
          </w:rPr>
          <w:t>)</w:t>
        </w:r>
        <w:r w:rsidR="00F30F2B">
          <w:rPr>
            <w:lang w:val="en-US"/>
          </w:rPr>
          <w:t>.</w:t>
        </w:r>
      </w:ins>
      <w:ins w:id="157" w:author="Jelena Hrnjak" w:date="2023-08-28T23:33:00Z">
        <w:r w:rsidR="00FC4CF4">
          <w:rPr>
            <w:lang w:val="en-US"/>
          </w:rPr>
          <w:t xml:space="preserve"> </w:t>
        </w:r>
        <w:r w:rsidR="00FC4CF4">
          <w:rPr>
            <w:lang w:val="sr-Cyrl-RS"/>
          </w:rPr>
          <w:t>Токен се генерише при свакој успешној аутентификацији и до</w:t>
        </w:r>
        <w:r w:rsidR="003552CF">
          <w:rPr>
            <w:lang w:val="sr-Cyrl-RS"/>
          </w:rPr>
          <w:t>дељује се пријављеном кориснику, при чему садржи све неопходне податке о њему.</w:t>
        </w:r>
        <w:r w:rsidR="00FC4CF4">
          <w:rPr>
            <w:lang w:val="sr-Cyrl-RS"/>
          </w:rPr>
          <w:t xml:space="preserve"> </w:t>
        </w:r>
      </w:ins>
      <w:ins w:id="158" w:author="Jelena Hrnjak" w:date="2023-08-28T23:38:00Z">
        <w:r w:rsidR="003552CF">
          <w:rPr>
            <w:lang w:val="sr-Cyrl-RS"/>
          </w:rPr>
          <w:t>При</w:t>
        </w:r>
      </w:ins>
      <w:ins w:id="159" w:author="Jelena Hrnjak" w:date="2023-08-28T23:33:00Z">
        <w:r w:rsidR="003552CF">
          <w:rPr>
            <w:lang w:val="sr-Cyrl-RS"/>
          </w:rPr>
          <w:t xml:space="preserve"> сваком</w:t>
        </w:r>
        <w:r w:rsidR="00FC4CF4">
          <w:rPr>
            <w:lang w:val="sr-Cyrl-RS"/>
          </w:rPr>
          <w:t xml:space="preserve"> захтев</w:t>
        </w:r>
      </w:ins>
      <w:ins w:id="160" w:author="Jelena Hrnjak" w:date="2023-08-28T23:38:00Z">
        <w:r w:rsidR="003552CF">
          <w:rPr>
            <w:lang w:val="sr-Cyrl-RS"/>
          </w:rPr>
          <w:t>у</w:t>
        </w:r>
      </w:ins>
      <w:ins w:id="161" w:author="Jelena Hrnjak" w:date="2023-08-28T23:39:00Z">
        <w:r w:rsidR="003552CF">
          <w:rPr>
            <w:lang w:val="sr-Cyrl-RS"/>
          </w:rPr>
          <w:t xml:space="preserve"> се</w:t>
        </w:r>
      </w:ins>
      <w:ins w:id="162" w:author="Jelena Hrnjak" w:date="2023-08-28T23:33:00Z">
        <w:r w:rsidR="00FC4CF4">
          <w:rPr>
            <w:lang w:val="sr-Cyrl-RS"/>
          </w:rPr>
          <w:t xml:space="preserve"> </w:t>
        </w:r>
      </w:ins>
      <w:ins w:id="163" w:author="Jelena Hrnjak" w:date="2023-08-28T23:34:00Z">
        <w:r w:rsidR="00FC4CF4">
          <w:rPr>
            <w:lang w:val="sr-Cyrl-RS"/>
          </w:rPr>
          <w:t xml:space="preserve">проверава валидност </w:t>
        </w:r>
        <w:r w:rsidR="00FC4CF4">
          <w:rPr>
            <w:i/>
            <w:lang w:val="en-US"/>
          </w:rPr>
          <w:t xml:space="preserve">JWT </w:t>
        </w:r>
        <w:r w:rsidR="00FC4CF4">
          <w:rPr>
            <w:lang w:val="sr-Cyrl-RS"/>
          </w:rPr>
          <w:t>токена</w:t>
        </w:r>
      </w:ins>
      <w:ins w:id="164" w:author="Jelena Hrnjak" w:date="2023-08-28T23:39:00Z">
        <w:r w:rsidR="003552CF">
          <w:rPr>
            <w:lang w:val="sr-Cyrl-RS"/>
          </w:rPr>
          <w:t xml:space="preserve"> на основу информација из њега и одређује се да ли је кориснику дозвољен приступ ресурсу или функционалности система</w:t>
        </w:r>
      </w:ins>
      <w:ins w:id="165" w:author="Jelena Hrnjak" w:date="2023-08-28T23:34:00Z">
        <w:r w:rsidR="00FC4CF4">
          <w:rPr>
            <w:lang w:val="sr-Cyrl-RS"/>
          </w:rPr>
          <w:t>.</w:t>
        </w:r>
      </w:ins>
      <w:del w:id="166" w:author="Jelena Hrnjak" w:date="2023-08-28T18:49:00Z">
        <w:r w:rsidR="005336AF" w:rsidRPr="00A43182" w:rsidDel="00CA4530">
          <w:delText>а</w:delText>
        </w:r>
      </w:del>
      <w:bookmarkEnd w:id="145"/>
    </w:p>
    <w:p w14:paraId="59E555F3" w14:textId="31EA1DC3" w:rsidR="005336AF" w:rsidRDefault="00CA4530" w:rsidP="005336AF">
      <w:pPr>
        <w:pStyle w:val="Heading3"/>
        <w:rPr>
          <w:ins w:id="167" w:author="Jelena Hrnjak" w:date="2023-08-27T19:49:00Z"/>
          <w:i/>
          <w:lang w:val="sr-Cyrl-RS"/>
        </w:rPr>
      </w:pPr>
      <w:bookmarkStart w:id="168" w:name="_Toc142484090"/>
      <w:ins w:id="169" w:author="Jelena Hrnjak" w:date="2023-08-28T18:50:00Z">
        <w:r>
          <w:rPr>
            <w:lang w:val="sr-Cyrl-RS"/>
          </w:rPr>
          <w:t>Стандард</w:t>
        </w:r>
        <w:r w:rsidRPr="00A43182">
          <w:rPr>
            <w:lang w:val="sr-Cyrl-RS"/>
          </w:rPr>
          <w:t xml:space="preserve"> </w:t>
        </w:r>
      </w:ins>
      <w:r w:rsidR="005336AF" w:rsidRPr="00A43182">
        <w:rPr>
          <w:i/>
          <w:lang w:val="sr-Cyrl-RS"/>
        </w:rPr>
        <w:t>OAuth</w:t>
      </w:r>
      <w:del w:id="170" w:author="Jelena Hrnjak" w:date="2023-08-28T15:29:00Z">
        <w:r w:rsidR="005336AF" w:rsidRPr="00A43182" w:rsidDel="00F21ACF">
          <w:rPr>
            <w:i/>
            <w:lang w:val="sr-Cyrl-RS"/>
          </w:rPr>
          <w:delText>2.0</w:delText>
        </w:r>
      </w:del>
      <w:bookmarkEnd w:id="168"/>
    </w:p>
    <w:p w14:paraId="2B45142B" w14:textId="4A8023B0" w:rsidR="00796A14" w:rsidRPr="00B71977" w:rsidRDefault="004140A7">
      <w:pPr>
        <w:pStyle w:val="BodyText"/>
        <w:rPr>
          <w:i/>
          <w:lang w:val="sr-Cyrl-RS"/>
          <w:rPrChange w:id="171" w:author="Jelena Hrnjak" w:date="2023-08-28T15:37:00Z">
            <w:rPr>
              <w:lang w:val="sr-Cyrl-RS"/>
            </w:rPr>
          </w:rPrChange>
        </w:rPr>
        <w:pPrChange w:id="172" w:author="Jelena Hrnjak" w:date="2023-08-27T19:49:00Z">
          <w:pPr>
            <w:pStyle w:val="Heading3"/>
          </w:pPr>
        </w:pPrChange>
      </w:pPr>
      <w:ins w:id="173" w:author="Jelena Hrnjak" w:date="2023-08-27T19:58:00Z">
        <w:r>
          <w:rPr>
            <w:i/>
            <w:lang w:val="en-US"/>
          </w:rPr>
          <w:t>OA</w:t>
        </w:r>
        <w:r w:rsidR="00F21ACF">
          <w:rPr>
            <w:i/>
            <w:lang w:val="en-US"/>
          </w:rPr>
          <w:t>uth</w:t>
        </w:r>
      </w:ins>
      <w:ins w:id="174" w:author="Jelena Hrnjak" w:date="2023-08-28T00:30:00Z">
        <w:r w:rsidR="00902562">
          <w:rPr>
            <w:i/>
            <w:lang w:val="sr-Cyrl-RS"/>
          </w:rPr>
          <w:t xml:space="preserve"> </w:t>
        </w:r>
        <w:r w:rsidR="00902562">
          <w:rPr>
            <w:lang w:val="sr-Cyrl-RS"/>
          </w:rPr>
          <w:t xml:space="preserve">(скраћено од </w:t>
        </w:r>
        <w:r w:rsidR="00902562">
          <w:rPr>
            <w:i/>
            <w:lang w:val="en-US"/>
          </w:rPr>
          <w:t>Open Authorization</w:t>
        </w:r>
        <w:r w:rsidR="00902562">
          <w:rPr>
            <w:lang w:val="sr-Cyrl-RS"/>
          </w:rPr>
          <w:t>)</w:t>
        </w:r>
      </w:ins>
      <w:ins w:id="175" w:author="Jelena Hrnjak" w:date="2023-08-27T19:58:00Z">
        <w:r>
          <w:rPr>
            <w:i/>
            <w:lang w:val="en-US"/>
          </w:rPr>
          <w:t xml:space="preserve"> </w:t>
        </w:r>
        <w:r>
          <w:rPr>
            <w:lang w:val="sr-Cyrl-RS"/>
          </w:rPr>
          <w:t xml:space="preserve">представља </w:t>
        </w:r>
      </w:ins>
      <w:ins w:id="176" w:author="Jelena Hrnjak" w:date="2023-08-28T18:53:00Z">
        <w:r w:rsidR="002F6837">
          <w:rPr>
            <w:lang w:val="sr-Cyrl-RS"/>
          </w:rPr>
          <w:t>стандард</w:t>
        </w:r>
      </w:ins>
      <w:ins w:id="177" w:author="Jelena Hrnjak" w:date="2023-08-27T19:58:00Z">
        <w:r>
          <w:rPr>
            <w:lang w:val="sr-Cyrl-RS"/>
          </w:rPr>
          <w:t xml:space="preserve"> за </w:t>
        </w:r>
      </w:ins>
      <w:ins w:id="178" w:author="Jelena Hrnjak" w:date="2023-08-28T15:25:00Z">
        <w:r w:rsidR="00A57CC1">
          <w:rPr>
            <w:lang w:val="sr-Cyrl-RS"/>
          </w:rPr>
          <w:t>доделу</w:t>
        </w:r>
      </w:ins>
      <w:ins w:id="179" w:author="Jelena Hrnjak" w:date="2023-08-27T19:58:00Z">
        <w:r>
          <w:rPr>
            <w:lang w:val="sr-Cyrl-RS"/>
          </w:rPr>
          <w:t xml:space="preserve"> права приступ</w:t>
        </w:r>
        <w:r w:rsidR="00664A34">
          <w:rPr>
            <w:lang w:val="sr-Cyrl-RS"/>
          </w:rPr>
          <w:t>а</w:t>
        </w:r>
        <w:r w:rsidR="0090386A">
          <w:rPr>
            <w:lang w:val="sr-Cyrl-RS"/>
          </w:rPr>
          <w:t xml:space="preserve"> који о</w:t>
        </w:r>
      </w:ins>
      <w:ins w:id="180" w:author="Jelena Hrnjak" w:date="2023-08-28T15:28:00Z">
        <w:r w:rsidR="00664A34">
          <w:rPr>
            <w:lang w:val="sr-Cyrl-RS"/>
          </w:rPr>
          <w:t xml:space="preserve">могућава корисницима да </w:t>
        </w:r>
      </w:ins>
      <w:ins w:id="181" w:author="Jelena Hrnjak" w:date="2023-08-28T15:41:00Z">
        <w:r w:rsidR="00330A74">
          <w:rPr>
            <w:lang w:val="sr-Cyrl-RS"/>
          </w:rPr>
          <w:t>дају овлашћење</w:t>
        </w:r>
      </w:ins>
      <w:ins w:id="182" w:author="Jelena Hrnjak" w:date="2023-08-28T15:28:00Z">
        <w:r w:rsidR="00664A34">
          <w:rPr>
            <w:lang w:val="sr-Cyrl-RS"/>
          </w:rPr>
          <w:t xml:space="preserve"> </w:t>
        </w:r>
        <w:r w:rsidR="00F21ACF">
          <w:rPr>
            <w:lang w:val="sr-Cyrl-RS"/>
          </w:rPr>
          <w:t xml:space="preserve">апликацијама </w:t>
        </w:r>
      </w:ins>
      <w:ins w:id="183" w:author="Jelena Hrnjak" w:date="2023-08-28T15:41:00Z">
        <w:r w:rsidR="00330A74">
          <w:rPr>
            <w:lang w:val="sr-Cyrl-RS"/>
          </w:rPr>
          <w:t>за</w:t>
        </w:r>
      </w:ins>
      <w:ins w:id="184" w:author="Jelena Hrnjak" w:date="2023-08-28T15:28:00Z">
        <w:r w:rsidR="00330A74">
          <w:rPr>
            <w:lang w:val="sr-Cyrl-RS"/>
          </w:rPr>
          <w:t xml:space="preserve"> приступ</w:t>
        </w:r>
        <w:r w:rsidR="00F21ACF">
          <w:rPr>
            <w:lang w:val="sr-Cyrl-RS"/>
          </w:rPr>
          <w:t xml:space="preserve"> њиховим п</w:t>
        </w:r>
        <w:r w:rsidR="0050545A">
          <w:rPr>
            <w:lang w:val="sr-Cyrl-RS"/>
          </w:rPr>
          <w:t>одацима који с</w:t>
        </w:r>
        <w:r w:rsidR="00B71977">
          <w:rPr>
            <w:lang w:val="sr-Cyrl-RS"/>
          </w:rPr>
          <w:t>е налазе у другим апликацијама</w:t>
        </w:r>
      </w:ins>
      <w:ins w:id="185" w:author="Jelena Hrnjak" w:date="2023-08-28T15:32:00Z">
        <w:r w:rsidR="00D571C6">
          <w:rPr>
            <w:i/>
            <w:lang w:val="en-US"/>
          </w:rPr>
          <w:t xml:space="preserve">. </w:t>
        </w:r>
      </w:ins>
      <w:ins w:id="186" w:author="Jelena Hrnjak" w:date="2023-08-28T15:35:00Z">
        <w:r w:rsidR="00C365B4">
          <w:rPr>
            <w:lang w:val="sr-Cyrl-RS"/>
          </w:rPr>
          <w:t>Уместо</w:t>
        </w:r>
      </w:ins>
      <w:ins w:id="187" w:author="Jelena Hrnjak" w:date="2023-08-28T15:36:00Z">
        <w:r w:rsidR="00C365B4">
          <w:rPr>
            <w:lang w:val="sr-Cyrl-RS"/>
          </w:rPr>
          <w:t xml:space="preserve"> уношења</w:t>
        </w:r>
      </w:ins>
      <w:ins w:id="188" w:author="Jelena Hrnjak" w:date="2023-08-28T15:35:00Z">
        <w:r w:rsidR="00C365B4">
          <w:rPr>
            <w:lang w:val="sr-Cyrl-RS"/>
          </w:rPr>
          <w:t xml:space="preserve"> идентификационих параметара, као што су корисничко име и лозинка,</w:t>
        </w:r>
      </w:ins>
      <w:ins w:id="189" w:author="Jelena Hrnjak" w:date="2023-08-28T15:36:00Z">
        <w:r w:rsidR="00C365B4">
          <w:rPr>
            <w:lang w:val="sr-Cyrl-RS"/>
          </w:rPr>
          <w:t xml:space="preserve"> сервер за доделу права приступа генерише</w:t>
        </w:r>
      </w:ins>
      <w:ins w:id="190" w:author="Jelena Hrnjak" w:date="2023-08-28T15:35:00Z">
        <w:r w:rsidR="00C365B4">
          <w:rPr>
            <w:lang w:val="sr-Cyrl-RS"/>
          </w:rPr>
          <w:t xml:space="preserve"> </w:t>
        </w:r>
      </w:ins>
      <w:ins w:id="191" w:author="Jelena Hrnjak" w:date="2023-08-28T15:36:00Z">
        <w:r w:rsidR="00B71977">
          <w:rPr>
            <w:lang w:val="sr-Cyrl-RS"/>
          </w:rPr>
          <w:t xml:space="preserve">токен који се користи за приступ ресурсима апликације. </w:t>
        </w:r>
      </w:ins>
      <w:ins w:id="192" w:author="Jelena Hrnjak" w:date="2023-08-28T15:35:00Z">
        <w:r w:rsidR="00D571C6">
          <w:rPr>
            <w:lang w:val="sr-Cyrl-RS"/>
          </w:rPr>
          <w:t xml:space="preserve">Овај </w:t>
        </w:r>
      </w:ins>
      <w:ins w:id="193" w:author="Jelena Hrnjak" w:date="2023-08-28T18:53:00Z">
        <w:r w:rsidR="002F6837">
          <w:rPr>
            <w:lang w:val="sr-Cyrl-RS"/>
          </w:rPr>
          <w:t>стандард</w:t>
        </w:r>
      </w:ins>
      <w:ins w:id="194" w:author="Jelena Hrnjak" w:date="2023-08-28T15:35:00Z">
        <w:r w:rsidR="00D571C6">
          <w:rPr>
            <w:lang w:val="sr-Cyrl-RS"/>
          </w:rPr>
          <w:t xml:space="preserve"> користи велики број компанија ко што су </w:t>
        </w:r>
        <w:r w:rsidR="00D571C6">
          <w:rPr>
            <w:i/>
            <w:lang w:val="en-US"/>
          </w:rPr>
          <w:t>Google</w:t>
        </w:r>
      </w:ins>
      <w:ins w:id="195" w:author="Jelena Hrnjak" w:date="2023-08-28T18:47:00Z">
        <w:r w:rsidR="001516C9">
          <w:rPr>
            <w:i/>
            <w:lang w:val="en-US"/>
          </w:rPr>
          <w:t xml:space="preserve"> </w:t>
        </w:r>
        <w:r w:rsidR="001516C9">
          <w:rPr>
            <w:lang w:val="sr-Cyrl-RS"/>
          </w:rPr>
          <w:t>и</w:t>
        </w:r>
      </w:ins>
      <w:ins w:id="196" w:author="Jelena Hrnjak" w:date="2023-08-28T15:35:00Z">
        <w:r w:rsidR="00D571C6">
          <w:rPr>
            <w:i/>
            <w:lang w:val="en-US"/>
          </w:rPr>
          <w:t xml:space="preserve"> F</w:t>
        </w:r>
        <w:r w:rsidR="001516C9">
          <w:rPr>
            <w:i/>
            <w:lang w:val="en-US"/>
          </w:rPr>
          <w:t>acebook</w:t>
        </w:r>
        <w:r w:rsidR="00D571C6">
          <w:rPr>
            <w:lang w:val="sr-Cyrl-RS"/>
          </w:rPr>
          <w:t xml:space="preserve"> како би омогућиле корисницима да поделе податке са својих кориснички</w:t>
        </w:r>
        <w:r w:rsidR="001516C9">
          <w:rPr>
            <w:lang w:val="sr-Cyrl-RS"/>
          </w:rPr>
          <w:t>х налога са другим апликацијама</w:t>
        </w:r>
        <w:r w:rsidR="00D571C6">
          <w:rPr>
            <w:lang w:val="en-US"/>
          </w:rPr>
          <w:t>.</w:t>
        </w:r>
      </w:ins>
      <w:ins w:id="197" w:author="Jelena Hrnjak" w:date="2023-08-28T15:37:00Z">
        <w:r w:rsidR="00B71977">
          <w:rPr>
            <w:lang w:val="sr-Cyrl-RS"/>
          </w:rPr>
          <w:t xml:space="preserve"> Последња верзија овог механизма је </w:t>
        </w:r>
        <w:r w:rsidR="00B71977">
          <w:rPr>
            <w:i/>
            <w:lang w:val="en-US"/>
          </w:rPr>
          <w:t>OAuth2.0</w:t>
        </w:r>
        <w:r w:rsidR="00B71977">
          <w:rPr>
            <w:i/>
            <w:lang w:val="sr-Cyrl-RS"/>
          </w:rPr>
          <w:t>.</w:t>
        </w:r>
      </w:ins>
    </w:p>
    <w:p w14:paraId="4E1F3F0B" w14:textId="6663F171" w:rsidR="005336AF" w:rsidRDefault="004140A7" w:rsidP="005336AF">
      <w:pPr>
        <w:pStyle w:val="Heading3"/>
        <w:rPr>
          <w:ins w:id="198" w:author="Jelena Hrnjak" w:date="2023-08-25T16:44:00Z"/>
          <w:i/>
          <w:lang w:val="sr-Cyrl-RS"/>
        </w:rPr>
      </w:pPr>
      <w:bookmarkStart w:id="199" w:name="_Toc142484091"/>
      <w:ins w:id="200" w:author="Jelena Hrnjak" w:date="2023-08-27T19:57:00Z">
        <w:r>
          <w:rPr>
            <w:lang w:val="sr-Cyrl-RS"/>
          </w:rPr>
          <w:t xml:space="preserve">Систем за управљање базама података </w:t>
        </w:r>
      </w:ins>
      <w:r w:rsidR="005336AF" w:rsidRPr="00A43182">
        <w:rPr>
          <w:i/>
          <w:lang w:val="sr-Cyrl-RS"/>
        </w:rPr>
        <w:t>PostgreSQL</w:t>
      </w:r>
      <w:bookmarkEnd w:id="199"/>
    </w:p>
    <w:p w14:paraId="148A4282" w14:textId="08E5A0C4" w:rsidR="0015794F" w:rsidRPr="00F40556" w:rsidRDefault="0015794F">
      <w:pPr>
        <w:pStyle w:val="BodyText"/>
        <w:rPr>
          <w:i/>
          <w:lang w:val="en-US"/>
          <w:rPrChange w:id="201" w:author="Jelena Hrnjak" w:date="2023-08-25T16:49:00Z">
            <w:rPr>
              <w:lang w:val="sr-Cyrl-RS"/>
            </w:rPr>
          </w:rPrChange>
        </w:rPr>
        <w:pPrChange w:id="202" w:author="Jelena Hrnjak" w:date="2023-08-25T16:44:00Z">
          <w:pPr>
            <w:pStyle w:val="Heading3"/>
          </w:pPr>
        </w:pPrChange>
      </w:pPr>
      <w:ins w:id="203" w:author="Jelena Hrnjak" w:date="2023-08-25T16:44:00Z">
        <w:r>
          <w:rPr>
            <w:i/>
            <w:lang w:val="en-US"/>
          </w:rPr>
          <w:t xml:space="preserve">PostgreSQL </w:t>
        </w:r>
        <w:r>
          <w:rPr>
            <w:lang w:val="sr-Cyrl-RS"/>
          </w:rPr>
          <w:t xml:space="preserve">је релациони објектно-оријентисан систем за управљање базама података. </w:t>
        </w:r>
      </w:ins>
      <w:ins w:id="204" w:author="Jelena Hrnjak" w:date="2023-08-25T16:46:00Z">
        <w:r w:rsidR="00852FD5">
          <w:rPr>
            <w:lang w:val="sr-Cyrl-RS"/>
          </w:rPr>
          <w:t xml:space="preserve">Настао је </w:t>
        </w:r>
      </w:ins>
      <w:ins w:id="205" w:author="Jelena Hrnjak" w:date="2023-08-25T16:47:00Z">
        <w:r w:rsidR="00852FD5">
          <w:rPr>
            <w:lang w:val="sr-Cyrl-RS"/>
          </w:rPr>
          <w:t xml:space="preserve">1986. године </w:t>
        </w:r>
      </w:ins>
      <w:ins w:id="206" w:author="Jelena Hrnjak" w:date="2023-08-25T16:46:00Z">
        <w:r w:rsidR="00852FD5">
          <w:rPr>
            <w:lang w:val="sr-Cyrl-RS"/>
          </w:rPr>
          <w:t xml:space="preserve">као део пројекта  </w:t>
        </w:r>
        <w:r w:rsidR="00852FD5">
          <w:rPr>
            <w:i/>
            <w:lang w:val="en-US"/>
          </w:rPr>
          <w:t xml:space="preserve">Postgres  </w:t>
        </w:r>
        <w:r w:rsidR="00852FD5">
          <w:rPr>
            <w:lang w:val="sr-Cyrl-RS"/>
          </w:rPr>
          <w:t xml:space="preserve">на одељењу за рачунарске науке </w:t>
        </w:r>
      </w:ins>
      <w:ins w:id="207" w:author="Jelena Hrnjak" w:date="2023-08-25T16:47:00Z">
        <w:r w:rsidR="00852FD5">
          <w:rPr>
            <w:lang w:val="sr-Cyrl-RS"/>
          </w:rPr>
          <w:t>Беркли Универзитета Калифорнија.</w:t>
        </w:r>
      </w:ins>
      <w:ins w:id="208" w:author="Jelena Hrnjak" w:date="2023-08-25T16:45:00Z">
        <w:r w:rsidR="00036612">
          <w:rPr>
            <w:lang w:val="en-US"/>
          </w:rPr>
          <w:t xml:space="preserve"> </w:t>
        </w:r>
      </w:ins>
      <w:ins w:id="209" w:author="Jelena Hrnjak" w:date="2023-08-25T16:48:00Z">
        <w:r w:rsidR="00530CC5">
          <w:rPr>
            <w:lang w:val="sr-Cyrl-RS"/>
          </w:rPr>
          <w:t>Користи и проширује језик</w:t>
        </w:r>
        <w:r w:rsidR="00530CC5" w:rsidRPr="00D67580">
          <w:rPr>
            <w:i/>
            <w:lang w:val="sr-Cyrl-RS"/>
          </w:rPr>
          <w:t xml:space="preserve"> </w:t>
        </w:r>
        <w:r w:rsidR="00530CC5" w:rsidRPr="00D67580">
          <w:rPr>
            <w:i/>
            <w:lang w:val="en-US"/>
          </w:rPr>
          <w:t>SQL [X]</w:t>
        </w:r>
        <w:r w:rsidR="00530CC5">
          <w:rPr>
            <w:i/>
            <w:lang w:val="ru-RU"/>
          </w:rPr>
          <w:t xml:space="preserve"> </w:t>
        </w:r>
        <w:r w:rsidR="00530CC5">
          <w:rPr>
            <w:lang w:val="ru-RU"/>
          </w:rPr>
          <w:t>и омогућава сигурно склади</w:t>
        </w:r>
        <w:r w:rsidR="00530CC5">
          <w:rPr>
            <w:lang w:val="sr-Cyrl-RS"/>
          </w:rPr>
          <w:t>штење великог броја података.</w:t>
        </w:r>
      </w:ins>
      <w:ins w:id="210" w:author="Jelena Hrnjak" w:date="2023-08-27T19:11:00Z">
        <w:r w:rsidR="00E660F2">
          <w:rPr>
            <w:lang w:val="sr-Cyrl-RS"/>
          </w:rPr>
          <w:t xml:space="preserve"> </w:t>
        </w:r>
      </w:ins>
      <w:ins w:id="211" w:author="Jelena Hrnjak" w:date="2023-08-27T19:12:00Z">
        <w:r w:rsidR="003B3963">
          <w:rPr>
            <w:lang w:val="sr-Cyrl-RS"/>
          </w:rPr>
          <w:t>Издваја се по подршци великог скупа типова података, као и могућности креирања нових типова од стране корисника.</w:t>
        </w:r>
      </w:ins>
    </w:p>
    <w:p w14:paraId="1FC254D3" w14:textId="7B8FBA30" w:rsidR="005336AF" w:rsidRDefault="0001421C" w:rsidP="005336AF">
      <w:pPr>
        <w:pStyle w:val="Heading3"/>
        <w:rPr>
          <w:ins w:id="212" w:author="Jelena Hrnjak" w:date="2023-08-25T16:49:00Z"/>
          <w:i/>
          <w:lang w:val="sr-Cyrl-RS"/>
        </w:rPr>
      </w:pPr>
      <w:bookmarkStart w:id="213" w:name="_Toc142484092"/>
      <w:ins w:id="214" w:author="Jelena Hrnjak" w:date="2023-08-27T20:02:00Z">
        <w:r>
          <w:rPr>
            <w:lang w:val="sr-Cyrl-RS"/>
          </w:rPr>
          <w:t xml:space="preserve">Систем за управљање базама података </w:t>
        </w:r>
      </w:ins>
      <w:r w:rsidR="005336AF" w:rsidRPr="00A43182">
        <w:rPr>
          <w:i/>
          <w:lang w:val="sr-Cyrl-RS"/>
        </w:rPr>
        <w:t>MySQl</w:t>
      </w:r>
      <w:bookmarkEnd w:id="213"/>
    </w:p>
    <w:p w14:paraId="465119E9" w14:textId="361FCEAF" w:rsidR="00F40556" w:rsidRPr="00D33836" w:rsidRDefault="00F40556">
      <w:pPr>
        <w:pStyle w:val="BodyText"/>
        <w:rPr>
          <w:lang w:val="en-US"/>
          <w:rPrChange w:id="215" w:author="Jelena Hrnjak" w:date="2023-08-28T20:26:00Z">
            <w:rPr>
              <w:i/>
              <w:lang w:val="sr-Cyrl-RS"/>
            </w:rPr>
          </w:rPrChange>
        </w:rPr>
        <w:pPrChange w:id="216" w:author="Jelena Hrnjak" w:date="2023-08-25T16:49:00Z">
          <w:pPr>
            <w:pStyle w:val="Heading3"/>
          </w:pPr>
        </w:pPrChange>
      </w:pPr>
      <w:ins w:id="217" w:author="Jelena Hrnjak" w:date="2023-08-25T16:49:00Z">
        <w:r>
          <w:rPr>
            <w:i/>
            <w:lang w:val="en-US"/>
          </w:rPr>
          <w:t xml:space="preserve">MySQL </w:t>
        </w:r>
        <w:r>
          <w:rPr>
            <w:lang w:val="sr-Cyrl-RS"/>
          </w:rPr>
          <w:t xml:space="preserve">представља </w:t>
        </w:r>
      </w:ins>
      <w:ins w:id="218" w:author="Jelena Hrnjak" w:date="2023-08-25T16:50:00Z">
        <w:r w:rsidR="0051003E">
          <w:rPr>
            <w:lang w:val="sr-Cyrl-RS"/>
          </w:rPr>
          <w:t xml:space="preserve">релациони </w:t>
        </w:r>
      </w:ins>
      <w:ins w:id="219" w:author="Jelena Hrnjak" w:date="2023-08-25T16:49:00Z">
        <w:r>
          <w:rPr>
            <w:lang w:val="sr-Cyrl-RS"/>
          </w:rPr>
          <w:t>систем за управљање базама података</w:t>
        </w:r>
      </w:ins>
      <w:ins w:id="220" w:author="Jelena Hrnjak" w:date="2023-08-25T16:50:00Z">
        <w:r w:rsidR="00E808F8">
          <w:rPr>
            <w:lang w:val="sr-Cyrl-RS"/>
          </w:rPr>
          <w:t xml:space="preserve"> настао</w:t>
        </w:r>
      </w:ins>
      <w:ins w:id="221" w:author="Jelena Hrnjak" w:date="2023-08-26T01:19:00Z">
        <w:r w:rsidR="00265850">
          <w:rPr>
            <w:lang w:val="sr-Cyrl-RS"/>
          </w:rPr>
          <w:t xml:space="preserve"> 1995. године.</w:t>
        </w:r>
      </w:ins>
      <w:ins w:id="222" w:author="Jelena Hrnjak" w:date="2023-08-27T19:19:00Z">
        <w:r w:rsidR="00C16FE2">
          <w:rPr>
            <w:lang w:val="sr-Cyrl-RS"/>
          </w:rPr>
          <w:t xml:space="preserve"> Развијен је од стране компаније </w:t>
        </w:r>
      </w:ins>
      <w:ins w:id="223" w:author="Jelena Hrnjak" w:date="2023-08-27T19:20:00Z">
        <w:r w:rsidR="00C16FE2">
          <w:rPr>
            <w:i/>
            <w:lang w:val="en-US"/>
          </w:rPr>
          <w:t xml:space="preserve">MySQL AB, </w:t>
        </w:r>
        <w:r w:rsidR="00C16FE2">
          <w:rPr>
            <w:lang w:val="sr-Cyrl-RS"/>
          </w:rPr>
          <w:t xml:space="preserve">а касније је </w:t>
        </w:r>
      </w:ins>
      <w:ins w:id="224" w:author="Jelena Hrnjak" w:date="2023-08-27T19:38:00Z">
        <w:r w:rsidR="007B06D1">
          <w:rPr>
            <w:lang w:val="en-US"/>
          </w:rPr>
          <w:t>прешао у</w:t>
        </w:r>
      </w:ins>
      <w:ins w:id="225" w:author="Jelena Hrnjak" w:date="2023-08-27T19:20:00Z">
        <w:r w:rsidR="00C16FE2">
          <w:rPr>
            <w:lang w:val="sr-Cyrl-RS"/>
          </w:rPr>
          <w:t xml:space="preserve"> власништво компаније </w:t>
        </w:r>
        <w:r w:rsidR="00C16FE2">
          <w:rPr>
            <w:i/>
            <w:lang w:val="en-US"/>
          </w:rPr>
          <w:t>Oracle.</w:t>
        </w:r>
        <w:r w:rsidR="004A6456">
          <w:rPr>
            <w:i/>
            <w:lang w:val="en-US"/>
          </w:rPr>
          <w:t xml:space="preserve"> </w:t>
        </w:r>
      </w:ins>
      <w:ins w:id="226" w:author="Jelena Hrnjak" w:date="2023-08-27T19:21:00Z">
        <w:r w:rsidR="004A6456">
          <w:rPr>
            <w:lang w:val="sr-Cyrl-RS"/>
          </w:rPr>
          <w:t xml:space="preserve">Подржава широк скуп </w:t>
        </w:r>
        <w:r w:rsidR="004A6456">
          <w:rPr>
            <w:i/>
            <w:lang w:val="en-US"/>
          </w:rPr>
          <w:t xml:space="preserve">SQL </w:t>
        </w:r>
        <w:r w:rsidR="004A6456">
          <w:rPr>
            <w:lang w:val="sr-Cyrl-RS"/>
          </w:rPr>
          <w:t>операција</w:t>
        </w:r>
      </w:ins>
      <w:ins w:id="227" w:author="Jelena Hrnjak" w:date="2023-08-27T19:22:00Z">
        <w:r w:rsidR="00502D6E">
          <w:rPr>
            <w:lang w:val="sr-Cyrl-RS"/>
          </w:rPr>
          <w:t xml:space="preserve"> и фукнционалности, укључујући рад са трансакцијама, индексирање и</w:t>
        </w:r>
      </w:ins>
      <w:ins w:id="228" w:author="Jelena Hrnjak" w:date="2023-08-27T19:25:00Z">
        <w:r w:rsidR="00B9414C">
          <w:rPr>
            <w:lang w:val="sr-Cyrl-RS"/>
          </w:rPr>
          <w:t xml:space="preserve"> могућност</w:t>
        </w:r>
      </w:ins>
      <w:ins w:id="229" w:author="Jelena Hrnjak" w:date="2023-08-27T19:22:00Z">
        <w:r w:rsidR="00502D6E">
          <w:rPr>
            <w:lang w:val="sr-Cyrl-RS"/>
          </w:rPr>
          <w:t xml:space="preserve"> вишекорисничко</w:t>
        </w:r>
      </w:ins>
      <w:ins w:id="230" w:author="Jelena Hrnjak" w:date="2023-08-27T19:25:00Z">
        <w:r w:rsidR="00B9414C">
          <w:rPr>
            <w:lang w:val="sr-Cyrl-RS"/>
          </w:rPr>
          <w:t>г</w:t>
        </w:r>
      </w:ins>
      <w:ins w:id="231" w:author="Jelena Hrnjak" w:date="2023-08-27T19:22:00Z">
        <w:r w:rsidR="00B9414C">
          <w:rPr>
            <w:lang w:val="sr-Cyrl-RS"/>
          </w:rPr>
          <w:t xml:space="preserve"> опслуживања</w:t>
        </w:r>
        <w:r w:rsidR="00502D6E">
          <w:rPr>
            <w:lang w:val="sr-Cyrl-RS"/>
          </w:rPr>
          <w:t>.</w:t>
        </w:r>
      </w:ins>
      <w:ins w:id="232" w:author="Jelena Hrnjak" w:date="2023-08-27T19:25:00Z">
        <w:r w:rsidR="00A367D2">
          <w:rPr>
            <w:lang w:val="sr-Cyrl-RS"/>
          </w:rPr>
          <w:t xml:space="preserve"> </w:t>
        </w:r>
      </w:ins>
    </w:p>
    <w:p w14:paraId="4EC4CA08" w14:textId="0AF4775C" w:rsidR="001979B5" w:rsidRDefault="0001421C" w:rsidP="005336AF">
      <w:pPr>
        <w:pStyle w:val="Heading3"/>
        <w:rPr>
          <w:ins w:id="233" w:author="Jelena Hrnjak" w:date="2023-08-28T21:46:00Z"/>
          <w:i/>
          <w:lang w:val="en-US"/>
        </w:rPr>
      </w:pPr>
      <w:bookmarkStart w:id="234" w:name="_Toc142484093"/>
      <w:ins w:id="235" w:author="Jelena Hrnjak" w:date="2023-08-27T20:02:00Z">
        <w:r>
          <w:rPr>
            <w:lang w:val="sr-Cyrl-RS"/>
          </w:rPr>
          <w:lastRenderedPageBreak/>
          <w:t xml:space="preserve">Систем за управљање базама података </w:t>
        </w:r>
      </w:ins>
      <w:r w:rsidR="005336AF" w:rsidRPr="00A43182">
        <w:rPr>
          <w:i/>
          <w:lang w:val="sr-Cyrl-RS"/>
        </w:rPr>
        <w:t>Oracle</w:t>
      </w:r>
      <w:bookmarkEnd w:id="234"/>
      <w:ins w:id="236" w:author="Jelena Hrnjak" w:date="2023-08-27T20:02:00Z">
        <w:r>
          <w:rPr>
            <w:i/>
            <w:lang w:val="en-US"/>
          </w:rPr>
          <w:t xml:space="preserve"> Database</w:t>
        </w:r>
      </w:ins>
    </w:p>
    <w:p w14:paraId="5F93B439" w14:textId="646CA644" w:rsidR="00BB5A06" w:rsidRPr="00E963FE" w:rsidDel="003F736E" w:rsidRDefault="00BB5A06">
      <w:pPr>
        <w:pStyle w:val="Obiantekst"/>
        <w:ind w:firstLine="360"/>
        <w:rPr>
          <w:del w:id="237" w:author="Jelena Hrnjak" w:date="2023-08-28T21:55:00Z"/>
          <w:lang w:val="en-US"/>
          <w:rPrChange w:id="238" w:author="Jelena Hrnjak" w:date="2023-08-28T23:22:00Z">
            <w:rPr>
              <w:del w:id="239" w:author="Jelena Hrnjak" w:date="2023-08-28T21:55:00Z"/>
              <w:lang w:val="sr-Cyrl-RS"/>
            </w:rPr>
          </w:rPrChange>
        </w:rPr>
        <w:pPrChange w:id="240" w:author="Jelena Hrnjak" w:date="2023-08-28T21:50:00Z">
          <w:pPr>
            <w:pStyle w:val="Heading3"/>
          </w:pPr>
        </w:pPrChange>
      </w:pPr>
      <w:ins w:id="241" w:author="Jelena Hrnjak" w:date="2023-08-28T21:47:00Z">
        <w:r>
          <w:rPr>
            <w:i/>
          </w:rPr>
          <w:t xml:space="preserve">Oracle Database </w:t>
        </w:r>
        <w:r>
          <w:rPr>
            <w:lang w:val="sr-Cyrl-RS"/>
          </w:rPr>
          <w:t xml:space="preserve">је </w:t>
        </w:r>
      </w:ins>
      <w:ins w:id="242" w:author="Jelena Hrnjak" w:date="2023-08-28T23:23:00Z">
        <w:r w:rsidR="00E963FE">
          <w:rPr>
            <w:lang w:val="sr-Cyrl-RS"/>
          </w:rPr>
          <w:t xml:space="preserve">релациони </w:t>
        </w:r>
      </w:ins>
      <w:ins w:id="243" w:author="Jelena Hrnjak" w:date="2023-08-28T21:47:00Z">
        <w:r>
          <w:rPr>
            <w:lang w:val="sr-Cyrl-RS"/>
          </w:rPr>
          <w:t xml:space="preserve">систем за управљање базама података </w:t>
        </w:r>
      </w:ins>
      <w:ins w:id="244" w:author="Jelena Hrnjak" w:date="2023-08-28T21:54:00Z">
        <w:r w:rsidR="003F736E">
          <w:rPr>
            <w:lang w:val="sr-Cyrl-RS"/>
          </w:rPr>
          <w:t>креиран</w:t>
        </w:r>
      </w:ins>
      <w:ins w:id="245" w:author="Jelena Hrnjak" w:date="2023-08-28T21:47:00Z">
        <w:r>
          <w:rPr>
            <w:lang w:val="sr-Cyrl-RS"/>
          </w:rPr>
          <w:t xml:space="preserve"> од стране компаније</w:t>
        </w:r>
        <w:r>
          <w:rPr>
            <w:lang w:val="en-US"/>
          </w:rPr>
          <w:t xml:space="preserve"> </w:t>
        </w:r>
        <w:r>
          <w:rPr>
            <w:i/>
            <w:lang w:val="en-US"/>
          </w:rPr>
          <w:t>O</w:t>
        </w:r>
        <w:r w:rsidR="003F736E">
          <w:rPr>
            <w:i/>
            <w:lang w:val="en-US"/>
          </w:rPr>
          <w:t>racle</w:t>
        </w:r>
      </w:ins>
      <w:ins w:id="246" w:author="Jelena Hrnjak" w:date="2023-08-28T21:54:00Z">
        <w:r w:rsidR="00BD1426">
          <w:rPr>
            <w:lang w:val="sr-Cyrl-RS"/>
          </w:rPr>
          <w:t xml:space="preserve"> 1977. године.</w:t>
        </w:r>
      </w:ins>
      <w:ins w:id="247" w:author="Jelena Hrnjak" w:date="2023-08-28T21:47:00Z">
        <w:r>
          <w:rPr>
            <w:i/>
            <w:lang w:val="en-US"/>
          </w:rPr>
          <w:t xml:space="preserve"> </w:t>
        </w:r>
      </w:ins>
      <w:ins w:id="248" w:author="Jelena Hrnjak" w:date="2023-08-28T21:48:00Z">
        <w:r w:rsidR="0012192F">
          <w:rPr>
            <w:lang w:val="sr-Cyrl-RS"/>
          </w:rPr>
          <w:t>Користи</w:t>
        </w:r>
      </w:ins>
      <w:ins w:id="249" w:author="Jelena Hrnjak" w:date="2023-08-28T21:49:00Z">
        <w:r w:rsidR="0012192F">
          <w:rPr>
            <w:lang w:val="sr-Cyrl-RS"/>
          </w:rPr>
          <w:t xml:space="preserve"> језик</w:t>
        </w:r>
      </w:ins>
      <w:ins w:id="250" w:author="Jelena Hrnjak" w:date="2023-08-28T21:48:00Z">
        <w:r w:rsidR="0012192F">
          <w:rPr>
            <w:lang w:val="sr-Cyrl-RS"/>
          </w:rPr>
          <w:t xml:space="preserve"> </w:t>
        </w:r>
        <w:r w:rsidR="0012192F">
          <w:rPr>
            <w:i/>
            <w:lang w:val="en-US"/>
          </w:rPr>
          <w:t>SQL</w:t>
        </w:r>
      </w:ins>
      <w:ins w:id="251" w:author="Jelena Hrnjak" w:date="2023-08-28T21:49:00Z">
        <w:r w:rsidR="00906634">
          <w:rPr>
            <w:i/>
            <w:lang w:val="sr-Cyrl-RS"/>
          </w:rPr>
          <w:t xml:space="preserve"> </w:t>
        </w:r>
        <w:r w:rsidR="00906634">
          <w:rPr>
            <w:lang w:val="sr-Cyrl-RS"/>
          </w:rPr>
          <w:t xml:space="preserve">за манипулацију </w:t>
        </w:r>
      </w:ins>
      <w:ins w:id="252" w:author="Jelena Hrnjak" w:date="2023-08-28T21:50:00Z">
        <w:r w:rsidR="00906634">
          <w:rPr>
            <w:lang w:val="sr-Cyrl-RS"/>
          </w:rPr>
          <w:t xml:space="preserve">над </w:t>
        </w:r>
      </w:ins>
      <w:ins w:id="253" w:author="Jelena Hrnjak" w:date="2023-08-28T21:49:00Z">
        <w:r w:rsidR="00906634">
          <w:rPr>
            <w:lang w:val="sr-Cyrl-RS"/>
          </w:rPr>
          <w:t>подацима</w:t>
        </w:r>
      </w:ins>
      <w:ins w:id="254" w:author="Jelena Hrnjak" w:date="2023-08-28T21:57:00Z">
        <w:r w:rsidR="00894AAE">
          <w:rPr>
            <w:lang w:val="sr-Cyrl-RS"/>
          </w:rPr>
          <w:t xml:space="preserve">. </w:t>
        </w:r>
      </w:ins>
    </w:p>
    <w:p w14:paraId="2E3E5C47" w14:textId="6BCA6655" w:rsidR="0052622D" w:rsidRPr="00A43182" w:rsidRDefault="00AA00AB">
      <w:pPr>
        <w:pStyle w:val="Obiantekst"/>
        <w:ind w:firstLine="360"/>
        <w:pPrChange w:id="255" w:author="Jelena Hrnjak" w:date="2023-08-28T21:55:00Z">
          <w:pPr>
            <w:pStyle w:val="Heading3"/>
          </w:pPr>
        </w:pPrChange>
      </w:pPr>
      <w:del w:id="256" w:author="Jelena Hrnjak" w:date="2023-08-28T21:55:00Z">
        <w:r w:rsidRPr="00A43182" w:rsidDel="003F736E">
          <w:br w:type="page"/>
        </w:r>
      </w:del>
    </w:p>
    <w:p w14:paraId="099EF73B" w14:textId="7EC30B87" w:rsidR="0052622D" w:rsidRPr="00A43182" w:rsidRDefault="00212868" w:rsidP="0052622D">
      <w:pPr>
        <w:pStyle w:val="Heading1"/>
        <w:rPr>
          <w:lang w:val="sr-Cyrl-RS"/>
        </w:rPr>
      </w:pPr>
      <w:bookmarkStart w:id="257" w:name="_Toc142484094"/>
      <w:r w:rsidRPr="00A43182">
        <w:rPr>
          <w:lang w:val="sr-Cyrl-RS"/>
        </w:rPr>
        <w:lastRenderedPageBreak/>
        <w:t>Преглед постојећег стања у области</w:t>
      </w:r>
      <w:bookmarkEnd w:id="257"/>
    </w:p>
    <w:p w14:paraId="7C0AADAF" w14:textId="77777777" w:rsidR="006F37F6" w:rsidRPr="00A43182" w:rsidRDefault="006F37F6" w:rsidP="00A5619B">
      <w:pPr>
        <w:pStyle w:val="Obiantekst"/>
        <w:rPr>
          <w:lang w:val="sr-Cyrl-RS"/>
        </w:rPr>
      </w:pPr>
    </w:p>
    <w:p w14:paraId="4FA2B741" w14:textId="23F3AF80" w:rsidR="0073544B" w:rsidRPr="00A43182" w:rsidRDefault="00FA6F39" w:rsidP="0073544B">
      <w:pPr>
        <w:pStyle w:val="Heading2"/>
        <w:rPr>
          <w:lang w:val="sr-Cyrl-RS"/>
        </w:rPr>
      </w:pPr>
      <w:bookmarkStart w:id="258" w:name="_Toc142484095"/>
      <w:r w:rsidRPr="00A43182">
        <w:rPr>
          <w:lang w:val="sr-Cyrl-RS"/>
        </w:rPr>
        <w:t xml:space="preserve">Преглед </w:t>
      </w:r>
      <w:r w:rsidR="004146F6" w:rsidRPr="00A43182">
        <w:rPr>
          <w:lang w:val="sr-Cyrl-RS"/>
        </w:rPr>
        <w:t>постојећих начина за моделовање веб апликација</w:t>
      </w:r>
      <w:bookmarkEnd w:id="258"/>
    </w:p>
    <w:p w14:paraId="3FFFBCAB" w14:textId="51DC78F6" w:rsidR="0009589A" w:rsidRPr="00A43182" w:rsidRDefault="00543C75" w:rsidP="0009589A">
      <w:pPr>
        <w:pStyle w:val="Heading1"/>
        <w:rPr>
          <w:lang w:val="sr-Cyrl-RS"/>
        </w:rPr>
      </w:pPr>
      <w:bookmarkStart w:id="259" w:name="_Toc142484096"/>
      <w:r w:rsidRPr="00A43182">
        <w:rPr>
          <w:lang w:val="sr-Cyrl-RS"/>
        </w:rPr>
        <w:lastRenderedPageBreak/>
        <w:t xml:space="preserve">Наменски језик за </w:t>
      </w:r>
      <w:r w:rsidR="00780138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A43182">
        <w:rPr>
          <w:i/>
          <w:lang w:val="sr-Cyrl-RS"/>
        </w:rPr>
        <w:t>Spring</w:t>
      </w:r>
      <w:bookmarkEnd w:id="259"/>
    </w:p>
    <w:p w14:paraId="7ECCE9AD" w14:textId="4ED9467C" w:rsidR="00AE0F6D" w:rsidRPr="00A43182" w:rsidRDefault="00675D00" w:rsidP="0032257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Да би наменски језик омогућио брзо</w:t>
      </w:r>
      <w:r w:rsidR="00C3339B" w:rsidRPr="00A43182">
        <w:rPr>
          <w:lang w:val="sr-Cyrl-RS"/>
        </w:rPr>
        <w:t xml:space="preserve"> и ефикасно</w:t>
      </w:r>
      <w:r w:rsidRPr="00A43182">
        <w:rPr>
          <w:lang w:val="sr-Cyrl-RS"/>
        </w:rPr>
        <w:t xml:space="preserve"> успостављање конфигурације безбедносних аспеката у радном оквиру </w:t>
      </w:r>
      <w:r w:rsidRPr="00A43182">
        <w:rPr>
          <w:i/>
          <w:lang w:val="sr-Cyrl-RS"/>
        </w:rPr>
        <w:t xml:space="preserve">Spring, </w:t>
      </w:r>
      <w:r w:rsidR="00C3339B" w:rsidRPr="00A43182">
        <w:rPr>
          <w:lang w:val="sr-Cyrl-RS"/>
        </w:rPr>
        <w:t>неопхо</w:t>
      </w:r>
      <w:r w:rsidR="0009629B">
        <w:rPr>
          <w:lang w:val="sr-Cyrl-RS"/>
        </w:rPr>
        <w:t>дно је подржати</w:t>
      </w:r>
      <w:r w:rsidR="00C3339B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моделовање </w:t>
      </w:r>
      <w:r w:rsidR="00922453" w:rsidRPr="00A43182">
        <w:rPr>
          <w:lang w:val="sr-Cyrl-RS"/>
        </w:rPr>
        <w:t xml:space="preserve">свих </w:t>
      </w:r>
      <w:r w:rsidR="00C3339B" w:rsidRPr="00A43182">
        <w:rPr>
          <w:lang w:val="sr-Cyrl-RS"/>
        </w:rPr>
        <w:t xml:space="preserve">неопходних </w:t>
      </w:r>
      <w:r w:rsidRPr="00A43182">
        <w:rPr>
          <w:lang w:val="sr-Cyrl-RS"/>
        </w:rPr>
        <w:t>концепата</w:t>
      </w:r>
      <w:r w:rsidR="00922453" w:rsidRPr="00A43182">
        <w:rPr>
          <w:lang w:val="sr-Cyrl-RS"/>
        </w:rPr>
        <w:t xml:space="preserve"> за иницијализацију веб </w:t>
      </w:r>
      <w:r w:rsidR="0079693A" w:rsidRPr="00A43182">
        <w:rPr>
          <w:lang w:val="sr-Cyrl-RS"/>
        </w:rPr>
        <w:t xml:space="preserve">апликације. </w:t>
      </w:r>
      <w:r w:rsidR="0079693A" w:rsidRPr="009D5D2C">
        <w:rPr>
          <w:color w:val="FF0000"/>
          <w:lang w:val="sr-Cyrl-RS"/>
          <w:rPrChange w:id="260" w:author="Jelena Hrnjak" w:date="2023-08-29T00:17:00Z">
            <w:rPr>
              <w:lang w:val="sr-Cyrl-RS"/>
            </w:rPr>
          </w:rPrChange>
        </w:rPr>
        <w:t xml:space="preserve">Ови концепти </w:t>
      </w:r>
      <w:r w:rsidR="00F647FE" w:rsidRPr="009D5D2C">
        <w:rPr>
          <w:color w:val="FF0000"/>
          <w:lang w:val="sr-Cyrl-RS"/>
          <w:rPrChange w:id="261" w:author="Jelena Hrnjak" w:date="2023-08-29T00:17:00Z">
            <w:rPr>
              <w:lang w:val="sr-Cyrl-RS"/>
            </w:rPr>
          </w:rPrChange>
        </w:rPr>
        <w:t xml:space="preserve">сврставају се </w:t>
      </w:r>
      <w:r w:rsidRPr="009D5D2C">
        <w:rPr>
          <w:color w:val="FF0000"/>
          <w:lang w:val="sr-Cyrl-RS"/>
          <w:rPrChange w:id="262" w:author="Jelena Hrnjak" w:date="2023-08-29T00:17:00Z">
            <w:rPr>
              <w:lang w:val="sr-Cyrl-RS"/>
            </w:rPr>
          </w:rPrChange>
        </w:rPr>
        <w:t xml:space="preserve">у пет </w:t>
      </w:r>
      <w:r w:rsidR="00FA4906" w:rsidRPr="009D5D2C">
        <w:rPr>
          <w:color w:val="FF0000"/>
          <w:lang w:val="sr-Cyrl-RS"/>
          <w:rPrChange w:id="263" w:author="Jelena Hrnjak" w:date="2023-08-29T00:17:00Z">
            <w:rPr>
              <w:lang w:val="sr-Cyrl-RS"/>
            </w:rPr>
          </w:rPrChange>
        </w:rPr>
        <w:t xml:space="preserve">главних </w:t>
      </w:r>
      <w:r w:rsidR="0079693A" w:rsidRPr="009D5D2C">
        <w:rPr>
          <w:color w:val="FF0000"/>
          <w:lang w:val="sr-Cyrl-RS"/>
          <w:rPrChange w:id="264" w:author="Jelena Hrnjak" w:date="2023-08-29T00:17:00Z">
            <w:rPr>
              <w:lang w:val="sr-Cyrl-RS"/>
            </w:rPr>
          </w:rPrChange>
        </w:rPr>
        <w:t>целина. На почетку, п</w:t>
      </w:r>
      <w:r w:rsidRPr="009D5D2C">
        <w:rPr>
          <w:color w:val="FF0000"/>
          <w:lang w:val="sr-Cyrl-RS"/>
          <w:rPrChange w:id="265" w:author="Jelena Hrnjak" w:date="2023-08-29T00:17:00Z">
            <w:rPr>
              <w:lang w:val="sr-Cyrl-RS"/>
            </w:rPr>
          </w:rPrChange>
        </w:rPr>
        <w:t>араметри који се односне на саму апликацију</w:t>
      </w:r>
      <w:r w:rsidR="0079693A" w:rsidRPr="009D5D2C">
        <w:rPr>
          <w:color w:val="FF0000"/>
          <w:lang w:val="sr-Cyrl-RS"/>
          <w:rPrChange w:id="266" w:author="Jelena Hrnjak" w:date="2023-08-29T00:17:00Z">
            <w:rPr>
              <w:lang w:val="sr-Cyrl-RS"/>
            </w:rPr>
          </w:rPrChange>
        </w:rPr>
        <w:t>,</w:t>
      </w:r>
      <w:ins w:id="267" w:author="Jelena Hrnjak" w:date="2023-08-29T00:17:00Z">
        <w:r w:rsidR="00736F1D" w:rsidRPr="009D5D2C">
          <w:rPr>
            <w:color w:val="FF0000"/>
            <w:lang w:val="sr-Cyrl-RS"/>
            <w:rPrChange w:id="268" w:author="Jelena Hrnjak" w:date="2023-08-29T00:17:00Z">
              <w:rPr>
                <w:lang w:val="sr-Cyrl-RS"/>
              </w:rPr>
            </w:rPrChange>
          </w:rPr>
          <w:t xml:space="preserve"> односно њене мета податке, ш</w:t>
        </w:r>
      </w:ins>
      <w:del w:id="269" w:author="Jelena Hrnjak" w:date="2023-08-29T00:17:00Z">
        <w:r w:rsidR="0079693A" w:rsidRPr="009D5D2C" w:rsidDel="00736F1D">
          <w:rPr>
            <w:color w:val="FF0000"/>
            <w:lang w:val="sr-Cyrl-RS"/>
            <w:rPrChange w:id="270" w:author="Jelena Hrnjak" w:date="2023-08-29T00:17:00Z">
              <w:rPr>
                <w:lang w:val="sr-Cyrl-RS"/>
              </w:rPr>
            </w:rPrChange>
          </w:rPr>
          <w:delText xml:space="preserve"> као што су њен </w:delText>
        </w:r>
        <w:commentRangeStart w:id="271"/>
        <w:r w:rsidR="0079693A" w:rsidRPr="009D5D2C" w:rsidDel="00736F1D">
          <w:rPr>
            <w:color w:val="FF0000"/>
            <w:lang w:val="sr-Cyrl-RS"/>
            <w:rPrChange w:id="272" w:author="Jelena Hrnjak" w:date="2023-08-29T00:17:00Z">
              <w:rPr>
                <w:lang w:val="sr-Cyrl-RS"/>
              </w:rPr>
            </w:rPrChange>
          </w:rPr>
          <w:delText xml:space="preserve">артефакт </w:delText>
        </w:r>
        <w:commentRangeEnd w:id="271"/>
        <w:r w:rsidR="00A946DE" w:rsidRPr="009D5D2C" w:rsidDel="00736F1D">
          <w:rPr>
            <w:rStyle w:val="CommentReference"/>
            <w:color w:val="FF0000"/>
            <w:lang w:val="en-US"/>
            <w:rPrChange w:id="273" w:author="Jelena Hrnjak" w:date="2023-08-29T00:17:00Z">
              <w:rPr>
                <w:rStyle w:val="CommentReference"/>
                <w:lang w:val="en-US"/>
              </w:rPr>
            </w:rPrChange>
          </w:rPr>
          <w:commentReference w:id="271"/>
        </w:r>
        <w:r w:rsidR="0079693A" w:rsidRPr="009D5D2C" w:rsidDel="00736F1D">
          <w:rPr>
            <w:color w:val="FF0000"/>
            <w:lang w:val="sr-Cyrl-RS"/>
            <w:rPrChange w:id="274" w:author="Jelena Hrnjak" w:date="2023-08-29T00:17:00Z">
              <w:rPr>
                <w:lang w:val="sr-Cyrl-RS"/>
              </w:rPr>
            </w:rPrChange>
          </w:rPr>
          <w:delText>и опис, ш</w:delText>
        </w:r>
      </w:del>
      <w:r w:rsidR="00C62E1C" w:rsidRPr="009D5D2C">
        <w:rPr>
          <w:color w:val="FF0000"/>
          <w:lang w:val="sr-Cyrl-RS"/>
          <w:rPrChange w:id="275" w:author="Jelena Hrnjak" w:date="2023-08-29T00:17:00Z">
            <w:rPr>
              <w:lang w:val="sr-Cyrl-RS"/>
            </w:rPr>
          </w:rPrChange>
        </w:rPr>
        <w:t xml:space="preserve">то омогућава брзу конфигурацију </w:t>
      </w:r>
      <w:r w:rsidR="0079693A" w:rsidRPr="009D5D2C">
        <w:rPr>
          <w:color w:val="FF0000"/>
          <w:lang w:val="sr-Cyrl-RS"/>
          <w:rPrChange w:id="276" w:author="Jelena Hrnjak" w:date="2023-08-29T00:17:00Z">
            <w:rPr>
              <w:lang w:val="sr-Cyrl-RS"/>
            </w:rPr>
          </w:rPrChange>
        </w:rPr>
        <w:t xml:space="preserve">апликације. </w:t>
      </w:r>
      <w:ins w:id="277" w:author="Jelena Hrnjak" w:date="2023-08-29T00:14:00Z">
        <w:r w:rsidR="004F42D5" w:rsidRPr="009D5D2C">
          <w:rPr>
            <w:color w:val="FF0000"/>
            <w:lang w:val="sr-Cyrl-RS"/>
            <w:rPrChange w:id="278" w:author="Jelena Hrnjak" w:date="2023-08-29T00:17:00Z">
              <w:rPr>
                <w:lang w:val="sr-Cyrl-RS"/>
              </w:rPr>
            </w:rPrChange>
          </w:rPr>
          <w:t xml:space="preserve">Параметри базе података који омогућавају складиштење и руковање подацима </w:t>
        </w:r>
      </w:ins>
      <w:del w:id="279" w:author="Jelena Hrnjak" w:date="2023-08-29T00:15:00Z">
        <w:r w:rsidR="003B058C" w:rsidRPr="009D5D2C" w:rsidDel="004F42D5">
          <w:rPr>
            <w:color w:val="FF0000"/>
            <w:lang w:val="sr-Cyrl-RS"/>
            <w:rPrChange w:id="280" w:author="Jelena Hrnjak" w:date="2023-08-29T00:17:00Z">
              <w:rPr>
                <w:lang w:val="sr-Cyrl-RS"/>
              </w:rPr>
            </w:rPrChange>
          </w:rPr>
          <w:delText xml:space="preserve">Слој </w:delText>
        </w:r>
        <w:commentRangeStart w:id="281"/>
        <w:r w:rsidR="003B058C" w:rsidRPr="009D5D2C" w:rsidDel="004F42D5">
          <w:rPr>
            <w:color w:val="FF0000"/>
            <w:lang w:val="sr-Cyrl-RS"/>
            <w:rPrChange w:id="282" w:author="Jelena Hrnjak" w:date="2023-08-29T00:17:00Z">
              <w:rPr>
                <w:lang w:val="sr-Cyrl-RS"/>
              </w:rPr>
            </w:rPrChange>
          </w:rPr>
          <w:delText xml:space="preserve">за репрезентацију </w:delText>
        </w:r>
        <w:r w:rsidR="003B058C" w:rsidRPr="009D5D2C" w:rsidDel="00982400">
          <w:rPr>
            <w:color w:val="FF0000"/>
            <w:lang w:val="sr-Cyrl-RS"/>
            <w:rPrChange w:id="283" w:author="Jelena Hrnjak" w:date="2023-08-29T00:17:00Z">
              <w:rPr>
                <w:lang w:val="sr-Cyrl-RS"/>
              </w:rPr>
            </w:rPrChange>
          </w:rPr>
          <w:delText xml:space="preserve">података </w:delText>
        </w:r>
        <w:commentRangeEnd w:id="281"/>
        <w:r w:rsidR="00A946DE" w:rsidRPr="009D5D2C" w:rsidDel="00982400">
          <w:rPr>
            <w:rStyle w:val="CommentReference"/>
            <w:color w:val="FF0000"/>
            <w:lang w:val="en-US"/>
            <w:rPrChange w:id="284" w:author="Jelena Hrnjak" w:date="2023-08-29T00:17:00Z">
              <w:rPr>
                <w:rStyle w:val="CommentReference"/>
                <w:lang w:val="en-US"/>
              </w:rPr>
            </w:rPrChange>
          </w:rPr>
          <w:commentReference w:id="281"/>
        </w:r>
      </w:del>
      <w:r w:rsidR="003B058C" w:rsidRPr="009D5D2C">
        <w:rPr>
          <w:color w:val="FF0000"/>
          <w:lang w:val="sr-Cyrl-RS"/>
          <w:rPrChange w:id="285" w:author="Jelena Hrnjak" w:date="2023-08-29T00:17:00Z">
            <w:rPr>
              <w:lang w:val="sr-Cyrl-RS"/>
            </w:rPr>
          </w:rPrChange>
        </w:rPr>
        <w:t>представља</w:t>
      </w:r>
      <w:ins w:id="286" w:author="Jelena Hrnjak" w:date="2023-08-29T00:15:00Z">
        <w:r w:rsidR="004F42D5" w:rsidRPr="009D5D2C">
          <w:rPr>
            <w:color w:val="FF0000"/>
            <w:lang w:val="sr-Cyrl-RS"/>
            <w:rPrChange w:id="287" w:author="Jelena Hrnjak" w:date="2023-08-29T00:17:00Z">
              <w:rPr>
                <w:lang w:val="sr-Cyrl-RS"/>
              </w:rPr>
            </w:rPrChange>
          </w:rPr>
          <w:t>ју</w:t>
        </w:r>
      </w:ins>
      <w:r w:rsidR="003B058C" w:rsidRPr="009D5D2C">
        <w:rPr>
          <w:color w:val="FF0000"/>
          <w:lang w:val="sr-Cyrl-RS"/>
          <w:rPrChange w:id="288" w:author="Jelena Hrnjak" w:date="2023-08-29T00:17:00Z">
            <w:rPr>
              <w:lang w:val="sr-Cyrl-RS"/>
            </w:rPr>
          </w:rPrChange>
        </w:rPr>
        <w:t xml:space="preserve"> другу целину</w:t>
      </w:r>
      <w:del w:id="289" w:author="Jelena Hrnjak" w:date="2023-08-29T00:15:00Z">
        <w:r w:rsidR="003B058C" w:rsidRPr="009D5D2C" w:rsidDel="00982400">
          <w:rPr>
            <w:color w:val="FF0000"/>
            <w:lang w:val="sr-Cyrl-RS"/>
            <w:rPrChange w:id="290" w:author="Jelena Hrnjak" w:date="2023-08-29T00:17:00Z">
              <w:rPr>
                <w:lang w:val="sr-Cyrl-RS"/>
              </w:rPr>
            </w:rPrChange>
          </w:rPr>
          <w:delText xml:space="preserve">, где је могуће дефинисање </w:delText>
        </w:r>
        <w:commentRangeStart w:id="291"/>
        <w:r w:rsidR="003B058C" w:rsidRPr="009D5D2C" w:rsidDel="00982400">
          <w:rPr>
            <w:color w:val="FF0000"/>
            <w:lang w:val="sr-Cyrl-RS"/>
            <w:rPrChange w:id="292" w:author="Jelena Hrnjak" w:date="2023-08-29T00:17:00Z">
              <w:rPr>
                <w:lang w:val="sr-Cyrl-RS"/>
              </w:rPr>
            </w:rPrChange>
          </w:rPr>
          <w:delText xml:space="preserve">ентитета </w:delText>
        </w:r>
        <w:commentRangeEnd w:id="291"/>
        <w:r w:rsidR="003A1C42" w:rsidRPr="009D5D2C" w:rsidDel="00982400">
          <w:rPr>
            <w:rStyle w:val="CommentReference"/>
            <w:color w:val="FF0000"/>
            <w:lang w:val="en-US"/>
            <w:rPrChange w:id="293" w:author="Jelena Hrnjak" w:date="2023-08-29T00:17:00Z">
              <w:rPr>
                <w:rStyle w:val="CommentReference"/>
                <w:lang w:val="en-US"/>
              </w:rPr>
            </w:rPrChange>
          </w:rPr>
          <w:commentReference w:id="291"/>
        </w:r>
        <w:r w:rsidR="003B058C" w:rsidRPr="009D5D2C" w:rsidDel="00982400">
          <w:rPr>
            <w:color w:val="FF0000"/>
            <w:lang w:val="sr-Cyrl-RS"/>
            <w:rPrChange w:id="294" w:author="Jelena Hrnjak" w:date="2023-08-29T00:17:00Z">
              <w:rPr>
                <w:lang w:val="sr-Cyrl-RS"/>
              </w:rPr>
            </w:rPrChange>
          </w:rPr>
          <w:delText>који су од интереса за домен апликације</w:delText>
        </w:r>
      </w:del>
      <w:r w:rsidR="00436699" w:rsidRPr="009D5D2C">
        <w:rPr>
          <w:color w:val="FF0000"/>
          <w:lang w:val="sr-Cyrl-RS"/>
          <w:rPrChange w:id="295" w:author="Jelena Hrnjak" w:date="2023-08-29T00:17:00Z">
            <w:rPr>
              <w:lang w:val="sr-Cyrl-RS"/>
            </w:rPr>
          </w:rPrChange>
        </w:rPr>
        <w:t xml:space="preserve">, док </w:t>
      </w:r>
      <w:r w:rsidR="00B00F82" w:rsidRPr="009D5D2C">
        <w:rPr>
          <w:color w:val="FF0000"/>
          <w:lang w:val="sr-Cyrl-RS"/>
          <w:rPrChange w:id="296" w:author="Jelena Hrnjak" w:date="2023-08-29T00:17:00Z">
            <w:rPr>
              <w:lang w:val="sr-Cyrl-RS"/>
            </w:rPr>
          </w:rPrChange>
        </w:rPr>
        <w:t>следећа</w:t>
      </w:r>
      <w:r w:rsidR="00054DE5" w:rsidRPr="009D5D2C">
        <w:rPr>
          <w:color w:val="FF0000"/>
          <w:lang w:val="sr-Cyrl-RS"/>
          <w:rPrChange w:id="297" w:author="Jelena Hrnjak" w:date="2023-08-29T00:17:00Z">
            <w:rPr>
              <w:lang w:val="sr-Cyrl-RS"/>
            </w:rPr>
          </w:rPrChange>
        </w:rPr>
        <w:t xml:space="preserve"> </w:t>
      </w:r>
      <w:del w:id="298" w:author="Jelena Hrnjak" w:date="2023-08-29T00:18:00Z">
        <w:r w:rsidR="00054DE5" w:rsidRPr="009D5D2C" w:rsidDel="001D19EE">
          <w:rPr>
            <w:color w:val="FF0000"/>
            <w:lang w:val="sr-Cyrl-RS"/>
            <w:rPrChange w:id="299" w:author="Jelena Hrnjak" w:date="2023-08-29T00:17:00Z">
              <w:rPr>
                <w:lang w:val="sr-Cyrl-RS"/>
              </w:rPr>
            </w:rPrChange>
          </w:rPr>
          <w:delText xml:space="preserve">целина </w:delText>
        </w:r>
      </w:del>
      <w:ins w:id="300" w:author="Jelena Hrnjak" w:date="2023-08-29T00:18:00Z">
        <w:r w:rsidR="001D19EE" w:rsidRPr="009D5D2C">
          <w:rPr>
            <w:color w:val="FF0000"/>
            <w:lang w:val="sr-Cyrl-RS"/>
            <w:rPrChange w:id="301" w:author="Jelena Hrnjak" w:date="2023-08-29T00:17:00Z">
              <w:rPr>
                <w:lang w:val="sr-Cyrl-RS"/>
              </w:rPr>
            </w:rPrChange>
          </w:rPr>
          <w:t>целин</w:t>
        </w:r>
        <w:r w:rsidR="001D19EE">
          <w:rPr>
            <w:color w:val="FF0000"/>
            <w:lang w:val="sr-Cyrl-RS"/>
          </w:rPr>
          <w:t>у</w:t>
        </w:r>
        <w:r w:rsidR="001D19EE" w:rsidRPr="009D5D2C">
          <w:rPr>
            <w:color w:val="FF0000"/>
            <w:lang w:val="sr-Cyrl-RS"/>
            <w:rPrChange w:id="302" w:author="Jelena Hrnjak" w:date="2023-08-29T00:17:00Z">
              <w:rPr>
                <w:lang w:val="sr-Cyrl-RS"/>
              </w:rPr>
            </w:rPrChange>
          </w:rPr>
          <w:t xml:space="preserve"> </w:t>
        </w:r>
      </w:ins>
      <w:del w:id="303" w:author="Jelena Hrnjak" w:date="2023-08-29T00:18:00Z">
        <w:r w:rsidR="00054DE5" w:rsidRPr="009D5D2C" w:rsidDel="001D19EE">
          <w:rPr>
            <w:color w:val="FF0000"/>
            <w:lang w:val="sr-Cyrl-RS"/>
            <w:rPrChange w:id="304" w:author="Jelena Hrnjak" w:date="2023-08-29T00:17:00Z">
              <w:rPr>
                <w:lang w:val="sr-Cyrl-RS"/>
              </w:rPr>
            </w:rPrChange>
          </w:rPr>
          <w:delText>представља</w:delText>
        </w:r>
      </w:del>
      <w:ins w:id="305" w:author="Jelena Hrnjak" w:date="2023-08-29T00:18:00Z">
        <w:r w:rsidR="001D19EE">
          <w:rPr>
            <w:color w:val="FF0000"/>
            <w:lang w:val="sr-Cyrl-RS"/>
          </w:rPr>
          <w:t>чини</w:t>
        </w:r>
        <w:r w:rsidR="001D19EE" w:rsidRPr="009D5D2C">
          <w:rPr>
            <w:color w:val="FF0000"/>
            <w:lang w:val="sr-Cyrl-RS"/>
            <w:rPrChange w:id="306" w:author="Jelena Hrnjak" w:date="2023-08-29T00:17:00Z">
              <w:rPr>
                <w:lang w:val="sr-Cyrl-RS"/>
              </w:rPr>
            </w:rPrChange>
          </w:rPr>
          <w:t xml:space="preserve"> </w:t>
        </w:r>
      </w:ins>
      <w:ins w:id="307" w:author="Jelena Hrnjak" w:date="2023-08-29T00:15:00Z">
        <w:r w:rsidR="00982400" w:rsidRPr="009D5D2C">
          <w:rPr>
            <w:color w:val="FF0000"/>
            <w:lang w:val="sr-Cyrl-RS"/>
            <w:rPrChange w:id="308" w:author="Jelena Hrnjak" w:date="2023-08-29T00:17:00Z">
              <w:rPr>
                <w:lang w:val="sr-Cyrl-RS"/>
              </w:rPr>
            </w:rPrChange>
          </w:rPr>
          <w:t>слој који моделује п</w:t>
        </w:r>
      </w:ins>
      <w:ins w:id="309" w:author="Jelena Hrnjak" w:date="2023-08-29T00:16:00Z">
        <w:r w:rsidR="00736F1D" w:rsidRPr="009D5D2C">
          <w:rPr>
            <w:color w:val="FF0000"/>
            <w:lang w:val="sr-Cyrl-RS"/>
            <w:rPrChange w:id="310" w:author="Jelena Hrnjak" w:date="2023-08-29T00:17:00Z">
              <w:rPr>
                <w:lang w:val="sr-Cyrl-RS"/>
              </w:rPr>
            </w:rPrChange>
          </w:rPr>
          <w:t>одатке из базе података</w:t>
        </w:r>
      </w:ins>
      <w:ins w:id="311" w:author="Jelena Hrnjak" w:date="2023-08-29T00:15:00Z">
        <w:r w:rsidR="00982400" w:rsidRPr="009D5D2C">
          <w:rPr>
            <w:color w:val="FF0000"/>
            <w:lang w:val="sr-Cyrl-RS"/>
            <w:rPrChange w:id="312" w:author="Jelena Hrnjak" w:date="2023-08-29T00:17:00Z">
              <w:rPr>
                <w:lang w:val="sr-Cyrl-RS"/>
              </w:rPr>
            </w:rPrChange>
          </w:rPr>
          <w:t xml:space="preserve">, где је могуће дефинисање </w:t>
        </w:r>
        <w:commentRangeStart w:id="313"/>
        <w:r w:rsidR="00982400" w:rsidRPr="009D5D2C">
          <w:rPr>
            <w:color w:val="FF0000"/>
            <w:lang w:val="sr-Cyrl-RS"/>
            <w:rPrChange w:id="314" w:author="Jelena Hrnjak" w:date="2023-08-29T00:17:00Z">
              <w:rPr>
                <w:lang w:val="sr-Cyrl-RS"/>
              </w:rPr>
            </w:rPrChange>
          </w:rPr>
          <w:t xml:space="preserve">ентитета </w:t>
        </w:r>
        <w:commentRangeEnd w:id="313"/>
        <w:r w:rsidR="00982400" w:rsidRPr="009D5D2C">
          <w:rPr>
            <w:rStyle w:val="CommentReference"/>
            <w:color w:val="FF0000"/>
            <w:lang w:val="en-US"/>
            <w:rPrChange w:id="315" w:author="Jelena Hrnjak" w:date="2023-08-29T00:17:00Z">
              <w:rPr>
                <w:rStyle w:val="CommentReference"/>
                <w:lang w:val="en-US"/>
              </w:rPr>
            </w:rPrChange>
          </w:rPr>
          <w:commentReference w:id="313"/>
        </w:r>
        <w:r w:rsidR="00982400" w:rsidRPr="009D5D2C">
          <w:rPr>
            <w:color w:val="FF0000"/>
            <w:lang w:val="sr-Cyrl-RS"/>
            <w:rPrChange w:id="316" w:author="Jelena Hrnjak" w:date="2023-08-29T00:17:00Z">
              <w:rPr>
                <w:lang w:val="sr-Cyrl-RS"/>
              </w:rPr>
            </w:rPrChange>
          </w:rPr>
          <w:t>који су од интереса за домен апликације</w:t>
        </w:r>
      </w:ins>
      <w:r w:rsidR="00054DE5" w:rsidRPr="009D5D2C">
        <w:rPr>
          <w:color w:val="FF0000"/>
          <w:lang w:val="sr-Cyrl-RS"/>
          <w:rPrChange w:id="317" w:author="Jelena Hrnjak" w:date="2023-08-29T00:17:00Z">
            <w:rPr>
              <w:lang w:val="sr-Cyrl-RS"/>
            </w:rPr>
          </w:rPrChange>
        </w:rPr>
        <w:t xml:space="preserve"> </w:t>
      </w:r>
      <w:del w:id="318" w:author="Jelena Hrnjak" w:date="2023-08-29T00:14:00Z">
        <w:r w:rsidR="00054DE5" w:rsidRPr="009D5D2C" w:rsidDel="004F42D5">
          <w:rPr>
            <w:color w:val="FF0000"/>
            <w:lang w:val="sr-Cyrl-RS"/>
            <w:rPrChange w:id="319" w:author="Jelena Hrnjak" w:date="2023-08-29T00:17:00Z">
              <w:rPr>
                <w:lang w:val="sr-Cyrl-RS"/>
              </w:rPr>
            </w:rPrChange>
          </w:rPr>
          <w:delText>параметре</w:delText>
        </w:r>
        <w:r w:rsidRPr="009D5D2C" w:rsidDel="004F42D5">
          <w:rPr>
            <w:color w:val="FF0000"/>
            <w:lang w:val="sr-Cyrl-RS"/>
            <w:rPrChange w:id="320" w:author="Jelena Hrnjak" w:date="2023-08-29T00:17:00Z">
              <w:rPr>
                <w:lang w:val="sr-Cyrl-RS"/>
              </w:rPr>
            </w:rPrChange>
          </w:rPr>
          <w:delText xml:space="preserve"> базе</w:delText>
        </w:r>
        <w:r w:rsidR="00054DE5" w:rsidRPr="009D5D2C" w:rsidDel="004F42D5">
          <w:rPr>
            <w:color w:val="FF0000"/>
            <w:lang w:val="sr-Cyrl-RS"/>
            <w:rPrChange w:id="321" w:author="Jelena Hrnjak" w:date="2023-08-29T00:17:00Z">
              <w:rPr>
                <w:lang w:val="sr-Cyrl-RS"/>
              </w:rPr>
            </w:rPrChange>
          </w:rPr>
          <w:delText xml:space="preserve"> података</w:delText>
        </w:r>
        <w:r w:rsidR="0075141E" w:rsidRPr="009D5D2C" w:rsidDel="004F42D5">
          <w:rPr>
            <w:color w:val="FF0000"/>
            <w:lang w:val="sr-Cyrl-RS"/>
            <w:rPrChange w:id="322" w:author="Jelena Hrnjak" w:date="2023-08-29T00:17:00Z">
              <w:rPr>
                <w:lang w:val="sr-Cyrl-RS"/>
              </w:rPr>
            </w:rPrChange>
          </w:rPr>
          <w:delText xml:space="preserve"> који омогућавају ск</w:delText>
        </w:r>
        <w:r w:rsidR="003B058C" w:rsidRPr="009D5D2C" w:rsidDel="004F42D5">
          <w:rPr>
            <w:color w:val="FF0000"/>
            <w:lang w:val="sr-Cyrl-RS"/>
            <w:rPrChange w:id="323" w:author="Jelena Hrnjak" w:date="2023-08-29T00:17:00Z">
              <w:rPr>
                <w:lang w:val="sr-Cyrl-RS"/>
              </w:rPr>
            </w:rPrChange>
          </w:rPr>
          <w:delText>ладиштење и руковање подацима</w:delText>
        </w:r>
        <w:r w:rsidR="002C2DBC" w:rsidRPr="009D5D2C" w:rsidDel="004F42D5">
          <w:rPr>
            <w:color w:val="FF0000"/>
            <w:lang w:val="sr-Cyrl-RS"/>
            <w:rPrChange w:id="324" w:author="Jelena Hrnjak" w:date="2023-08-29T00:17:00Z">
              <w:rPr>
                <w:lang w:val="sr-Cyrl-RS"/>
              </w:rPr>
            </w:rPrChange>
          </w:rPr>
          <w:delText xml:space="preserve"> </w:delText>
        </w:r>
      </w:del>
      <w:commentRangeStart w:id="325"/>
      <w:del w:id="326" w:author="Jelena Hrnjak" w:date="2023-08-23T17:28:00Z">
        <w:r w:rsidR="002C2DBC" w:rsidRPr="009D5D2C" w:rsidDel="009B65C1">
          <w:rPr>
            <w:color w:val="FF0000"/>
            <w:lang w:val="sr-Cyrl-RS"/>
            <w:rPrChange w:id="327" w:author="Jelena Hrnjak" w:date="2023-08-29T00:17:00Z">
              <w:rPr>
                <w:lang w:val="sr-Cyrl-RS"/>
              </w:rPr>
            </w:rPrChange>
          </w:rPr>
          <w:delText xml:space="preserve">везаних за </w:delText>
        </w:r>
        <w:commentRangeEnd w:id="325"/>
        <w:r w:rsidR="00DC1151" w:rsidRPr="009D5D2C" w:rsidDel="009B65C1">
          <w:rPr>
            <w:rStyle w:val="CommentReference"/>
            <w:color w:val="FF0000"/>
            <w:lang w:val="en-US"/>
            <w:rPrChange w:id="328" w:author="Jelena Hrnjak" w:date="2023-08-29T00:17:00Z">
              <w:rPr>
                <w:rStyle w:val="CommentReference"/>
                <w:lang w:val="en-US"/>
              </w:rPr>
            </w:rPrChange>
          </w:rPr>
          <w:commentReference w:id="325"/>
        </w:r>
      </w:del>
      <w:del w:id="329" w:author="Jelena Hrnjak" w:date="2023-08-29T00:14:00Z">
        <w:r w:rsidR="002C2DBC" w:rsidRPr="009D5D2C" w:rsidDel="004F42D5">
          <w:rPr>
            <w:color w:val="FF0000"/>
            <w:lang w:val="sr-Cyrl-RS"/>
            <w:rPrChange w:id="330" w:author="Jelena Hrnjak" w:date="2023-08-29T00:17:00Z">
              <w:rPr>
                <w:lang w:val="sr-Cyrl-RS"/>
              </w:rPr>
            </w:rPrChange>
          </w:rPr>
          <w:delText>ентитет</w:delText>
        </w:r>
      </w:del>
      <w:del w:id="331" w:author="Jelena Hrnjak" w:date="2023-08-23T17:28:00Z">
        <w:r w:rsidR="002C2DBC" w:rsidRPr="009D5D2C" w:rsidDel="009B65C1">
          <w:rPr>
            <w:color w:val="FF0000"/>
            <w:lang w:val="sr-Cyrl-RS"/>
            <w:rPrChange w:id="332" w:author="Jelena Hrnjak" w:date="2023-08-29T00:17:00Z">
              <w:rPr>
                <w:lang w:val="sr-Cyrl-RS"/>
              </w:rPr>
            </w:rPrChange>
          </w:rPr>
          <w:delText>е</w:delText>
        </w:r>
      </w:del>
      <w:r w:rsidR="003B058C" w:rsidRPr="009D5D2C">
        <w:rPr>
          <w:color w:val="FF0000"/>
          <w:lang w:val="sr-Cyrl-RS"/>
          <w:rPrChange w:id="333" w:author="Jelena Hrnjak" w:date="2023-08-29T00:17:00Z">
            <w:rPr>
              <w:lang w:val="sr-Cyrl-RS"/>
            </w:rPr>
          </w:rPrChange>
        </w:rPr>
        <w:t>.</w:t>
      </w:r>
      <w:r w:rsidR="00B00F82" w:rsidRPr="00A43182">
        <w:rPr>
          <w:lang w:val="sr-Cyrl-RS"/>
        </w:rPr>
        <w:t xml:space="preserve"> Слој за</w:t>
      </w:r>
      <w:r w:rsidR="003B058C" w:rsidRPr="00A43182">
        <w:rPr>
          <w:lang w:val="sr-Cyrl-RS"/>
        </w:rPr>
        <w:t xml:space="preserve"> </w:t>
      </w:r>
      <w:r w:rsidR="00322573" w:rsidRPr="00A43182">
        <w:rPr>
          <w:lang w:val="sr-Cyrl-RS"/>
        </w:rPr>
        <w:t>обраду захтева корисника је целина за себе и омогућава дефинисање контролера. Последња целина представља сигурносни сло</w:t>
      </w:r>
      <w:ins w:id="334" w:author="Vladimir Dimitrieski" w:date="2023-08-13T10:29:00Z">
        <w:r w:rsidR="00A04FD3">
          <w:rPr>
            <w:lang w:val="sr-Cyrl-RS"/>
          </w:rPr>
          <w:t>ј</w:t>
        </w:r>
      </w:ins>
      <w:del w:id="335" w:author="Vladimir Dimitrieski" w:date="2023-08-13T10:29:00Z">
        <w:r w:rsidR="00322573" w:rsidRPr="00A43182" w:rsidDel="00A04FD3">
          <w:rPr>
            <w:lang w:val="sr-Cyrl-RS"/>
          </w:rPr>
          <w:delText>г</w:delText>
        </w:r>
      </w:del>
      <w:r w:rsidR="00322573" w:rsidRPr="00A43182">
        <w:rPr>
          <w:lang w:val="sr-Cyrl-RS"/>
        </w:rPr>
        <w:t xml:space="preserve"> који се односи на аутентификацију и контролу приступа корисника. </w:t>
      </w:r>
      <w:r w:rsidR="00AE0F6D" w:rsidRPr="00A43182">
        <w:rPr>
          <w:lang w:val="sr-Cyrl-RS"/>
        </w:rPr>
        <w:t xml:space="preserve">Наменски језик </w:t>
      </w:r>
      <w:r w:rsidR="00AE0F6D" w:rsidRPr="00A43182">
        <w:rPr>
          <w:i/>
          <w:lang w:val="sr-Cyrl-RS"/>
        </w:rPr>
        <w:t xml:space="preserve">securityDSL </w:t>
      </w:r>
      <w:r w:rsidR="00AE0F6D" w:rsidRPr="00A43182">
        <w:rPr>
          <w:lang w:val="sr-Cyrl-RS"/>
        </w:rPr>
        <w:t>подрж</w:t>
      </w:r>
      <w:r w:rsidR="00394899">
        <w:rPr>
          <w:lang w:val="sr-Cyrl-RS"/>
        </w:rPr>
        <w:t>ава конфигурацију три безбеднос</w:t>
      </w:r>
      <w:r w:rsidR="00AE0F6D" w:rsidRPr="00A43182">
        <w:rPr>
          <w:lang w:val="sr-Cyrl-RS"/>
        </w:rPr>
        <w:t xml:space="preserve">на механизма у радном оквиру </w:t>
      </w:r>
      <w:r w:rsidR="00AE0F6D" w:rsidRPr="00A43182">
        <w:rPr>
          <w:i/>
          <w:lang w:val="sr-Cyrl-RS"/>
        </w:rPr>
        <w:t>Spring</w:t>
      </w:r>
      <w:r w:rsidR="00AE0F6D" w:rsidRPr="00A43182">
        <w:rPr>
          <w:lang w:val="sr-Cyrl-RS"/>
        </w:rPr>
        <w:t>:</w:t>
      </w:r>
    </w:p>
    <w:p w14:paraId="162D8E75" w14:textId="4458C1C9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>основну аутентификацију (</w:t>
      </w:r>
      <w:r w:rsidRPr="00A43182">
        <w:rPr>
          <w:i/>
          <w:lang w:val="sr-Cyrl-RS"/>
        </w:rPr>
        <w:t>Basic Authentication),</w:t>
      </w:r>
    </w:p>
    <w:p w14:paraId="6CBED4AD" w14:textId="57264172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>токена (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>) и</w:t>
      </w:r>
    </w:p>
    <w:p w14:paraId="6FF1D732" w14:textId="59F7015E" w:rsidR="00AE0F6D" w:rsidRPr="00A43182" w:rsidRDefault="00984B96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i/>
          <w:lang w:val="sr-Cyrl-RS"/>
        </w:rPr>
        <w:t xml:space="preserve">Open Authorization </w:t>
      </w:r>
      <w:r w:rsidR="00FC34FC" w:rsidRPr="00A43182">
        <w:rPr>
          <w:lang w:val="sr-Cyrl-RS"/>
        </w:rPr>
        <w:t>(</w:t>
      </w:r>
      <w:r w:rsidR="00AE0F6D" w:rsidRPr="00A43182">
        <w:rPr>
          <w:i/>
          <w:lang w:val="sr-Cyrl-RS"/>
        </w:rPr>
        <w:t>OAuth2.0</w:t>
      </w:r>
      <w:r w:rsidR="00FC34FC" w:rsidRPr="00A43182">
        <w:rPr>
          <w:lang w:val="sr-Cyrl-RS"/>
        </w:rPr>
        <w:t>)</w:t>
      </w:r>
      <w:r w:rsidR="00AE0F6D" w:rsidRPr="00A43182">
        <w:rPr>
          <w:i/>
          <w:lang w:val="sr-Cyrl-RS"/>
        </w:rPr>
        <w:t>.</w:t>
      </w:r>
    </w:p>
    <w:p w14:paraId="5E49CE21" w14:textId="0939241F" w:rsidR="00884B88" w:rsidRPr="00A43182" w:rsidRDefault="00AE0F6D" w:rsidP="00DE6F10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Овим се обезбеђује флексибилност и могућност одабира </w:t>
      </w:r>
      <w:r w:rsidR="00E849D0" w:rsidRPr="00A43182">
        <w:rPr>
          <w:lang w:val="sr-Cyrl-RS"/>
        </w:rPr>
        <w:t>оптималног</w:t>
      </w:r>
      <w:r w:rsidRPr="00A43182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A43182">
        <w:rPr>
          <w:lang w:val="sr-Cyrl-RS"/>
        </w:rPr>
        <w:t>.</w:t>
      </w:r>
    </w:p>
    <w:p w14:paraId="702B793F" w14:textId="03EC1293" w:rsidR="0000164B" w:rsidRPr="00A43182" w:rsidRDefault="0000164B" w:rsidP="00DE6F10">
      <w:pPr>
        <w:pStyle w:val="Obiantekst"/>
        <w:rPr>
          <w:i/>
          <w:lang w:val="sr-Cyrl-RS"/>
        </w:rPr>
      </w:pPr>
      <w:r w:rsidRPr="00A43182">
        <w:rPr>
          <w:lang w:val="sr-Cyrl-RS"/>
        </w:rPr>
        <w:tab/>
        <w:t xml:space="preserve">Иако је примарна намена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A43182">
        <w:rPr>
          <w:lang w:val="sr-Cyrl-RS"/>
        </w:rPr>
        <w:t xml:space="preserve">веб апликације без </w:t>
      </w:r>
      <w:r w:rsidR="00394899">
        <w:rPr>
          <w:lang w:val="sr-Cyrl-RS"/>
        </w:rPr>
        <w:t>тог</w:t>
      </w:r>
      <w:r w:rsidR="00567F71" w:rsidRPr="00A43182">
        <w:rPr>
          <w:lang w:val="sr-Cyrl-RS"/>
        </w:rPr>
        <w:t xml:space="preserve"> слоја. Претходно наведене целине је могуће комбиновати </w:t>
      </w:r>
      <w:r w:rsidR="00FD52EF" w:rsidRPr="00A43182">
        <w:rPr>
          <w:lang w:val="sr-Cyrl-RS"/>
        </w:rPr>
        <w:t>уз ограничења која ће бити наведена у наставку поглавља</w:t>
      </w:r>
      <w:r w:rsidR="00567F71" w:rsidRPr="00A43182">
        <w:rPr>
          <w:lang w:val="sr-Cyrl-RS"/>
        </w:rPr>
        <w:t>.</w:t>
      </w:r>
      <w:r w:rsidR="005C75F6" w:rsidRPr="00A43182">
        <w:rPr>
          <w:lang w:val="sr-Cyrl-RS"/>
        </w:rPr>
        <w:t xml:space="preserve"> Кори</w:t>
      </w:r>
      <w:r w:rsidR="0080491D" w:rsidRPr="00A43182">
        <w:rPr>
          <w:lang w:val="sr-Cyrl-RS"/>
        </w:rPr>
        <w:t>шћење</w:t>
      </w:r>
      <w:r w:rsidR="005C75F6" w:rsidRPr="00A43182">
        <w:rPr>
          <w:lang w:val="sr-Cyrl-RS"/>
        </w:rPr>
        <w:t xml:space="preserve"> </w:t>
      </w:r>
      <w:r w:rsidR="005C75F6" w:rsidRPr="00A43182">
        <w:rPr>
          <w:i/>
          <w:lang w:val="sr-Cyrl-RS"/>
        </w:rPr>
        <w:t>securityD</w:t>
      </w:r>
      <w:r w:rsidR="0080491D" w:rsidRPr="00A43182">
        <w:rPr>
          <w:i/>
          <w:lang w:val="sr-Cyrl-RS"/>
        </w:rPr>
        <w:t>SL</w:t>
      </w:r>
      <w:r w:rsidR="00B8321F">
        <w:rPr>
          <w:i/>
          <w:lang w:val="sr-Cyrl-RS"/>
        </w:rPr>
        <w:t>,</w:t>
      </w:r>
      <w:r w:rsidR="005C75F6" w:rsidRPr="00A43182">
        <w:rPr>
          <w:lang w:val="sr-Cyrl-RS"/>
        </w:rPr>
        <w:t xml:space="preserve"> доменски</w:t>
      </w:r>
      <w:r w:rsidR="0080491D" w:rsidRPr="00A43182">
        <w:rPr>
          <w:lang w:val="sr-Cyrl-RS"/>
        </w:rPr>
        <w:t>м</w:t>
      </w:r>
      <w:r w:rsidR="005C75F6" w:rsidRPr="00A43182">
        <w:rPr>
          <w:lang w:val="sr-Cyrl-RS"/>
        </w:rPr>
        <w:t xml:space="preserve"> експерти</w:t>
      </w:r>
      <w:r w:rsidR="0080491D" w:rsidRPr="00A43182">
        <w:rPr>
          <w:lang w:val="sr-Cyrl-RS"/>
        </w:rPr>
        <w:t>ма</w:t>
      </w:r>
      <w:r w:rsidR="005C75F6" w:rsidRPr="00A43182">
        <w:rPr>
          <w:lang w:val="sr-Cyrl-RS"/>
        </w:rPr>
        <w:t xml:space="preserve"> </w:t>
      </w:r>
      <w:r w:rsidR="0080491D" w:rsidRPr="00A43182">
        <w:rPr>
          <w:lang w:val="sr-Cyrl-RS"/>
        </w:rPr>
        <w:t>знатно убрзава и олакшава</w:t>
      </w:r>
      <w:r w:rsidR="005C75F6" w:rsidRPr="00A43182">
        <w:rPr>
          <w:lang w:val="sr-Cyrl-RS"/>
        </w:rPr>
        <w:t xml:space="preserve"> процес развоја сигурних веб апликација у радном оквиру </w:t>
      </w:r>
      <w:r w:rsidR="005C75F6" w:rsidRPr="00A43182">
        <w:rPr>
          <w:i/>
          <w:lang w:val="sr-Cyrl-RS"/>
        </w:rPr>
        <w:t>Spring</w:t>
      </w:r>
      <w:r w:rsidR="004F592A" w:rsidRPr="00A43182">
        <w:rPr>
          <w:i/>
          <w:lang w:val="sr-Cyrl-RS"/>
        </w:rPr>
        <w:t>.</w:t>
      </w:r>
    </w:p>
    <w:p w14:paraId="0866612E" w14:textId="20AE756D" w:rsidR="00543C75" w:rsidRPr="00A43182" w:rsidRDefault="00543C75" w:rsidP="00543C75">
      <w:pPr>
        <w:pStyle w:val="Heading2"/>
        <w:rPr>
          <w:lang w:val="sr-Cyrl-RS"/>
        </w:rPr>
      </w:pPr>
      <w:bookmarkStart w:id="336" w:name="_Toc142484097"/>
      <w:r w:rsidRPr="00A43182">
        <w:rPr>
          <w:lang w:val="sr-Cyrl-RS"/>
        </w:rPr>
        <w:t>Апстрактна синтакса</w:t>
      </w:r>
      <w:bookmarkEnd w:id="336"/>
    </w:p>
    <w:p w14:paraId="3D28914E" w14:textId="7465F554" w:rsidR="006314C8" w:rsidRPr="00A43182" w:rsidRDefault="00B90D60" w:rsidP="00675D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Апстрактна синтаска омогућава опис структуре наменског језика</w:t>
      </w:r>
      <w:r w:rsidR="004F4941" w:rsidRPr="00A43182">
        <w:rPr>
          <w:lang w:val="sr-Cyrl-RS"/>
        </w:rPr>
        <w:t xml:space="preserve"> </w:t>
      </w:r>
      <w:r w:rsidR="00406A90" w:rsidRPr="00A43182">
        <w:rPr>
          <w:i/>
          <w:lang w:val="sr-Cyrl-RS"/>
        </w:rPr>
        <w:t>securityDSL</w:t>
      </w:r>
      <w:r w:rsidR="00406A90" w:rsidRPr="00A43182">
        <w:rPr>
          <w:lang w:val="sr-Cyrl-RS"/>
        </w:rPr>
        <w:t xml:space="preserve">  </w:t>
      </w:r>
      <w:r w:rsidR="004F4941" w:rsidRPr="00A43182">
        <w:rPr>
          <w:lang w:val="sr-Cyrl-RS"/>
        </w:rPr>
        <w:t>и представљена је помоћу мета-модела</w:t>
      </w:r>
      <w:r w:rsidR="00CA4BBF" w:rsidRPr="00A43182">
        <w:rPr>
          <w:lang w:val="sr-Cyrl-RS"/>
        </w:rPr>
        <w:t xml:space="preserve"> (слика 4.1)</w:t>
      </w:r>
      <w:r w:rsidRPr="00A43182">
        <w:rPr>
          <w:lang w:val="sr-Cyrl-RS"/>
        </w:rPr>
        <w:t xml:space="preserve">. </w:t>
      </w:r>
    </w:p>
    <w:p w14:paraId="06819985" w14:textId="41101EC8" w:rsidR="00F3674B" w:rsidRPr="00A43182" w:rsidRDefault="00F3674B" w:rsidP="00F3674B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 даљем тексту дат је опис концепата апстрактне</w:t>
      </w:r>
      <w:r w:rsidR="00EE633E" w:rsidRPr="00A43182">
        <w:rPr>
          <w:lang w:val="sr-Cyrl-RS"/>
        </w:rPr>
        <w:t xml:space="preserve"> синтаксе</w:t>
      </w:r>
      <w:r w:rsidRPr="00A43182">
        <w:rPr>
          <w:lang w:val="sr-Cyrl-RS"/>
        </w:rPr>
        <w:t xml:space="preserve"> где су енглески називи концепата који су приказани на слици наведени курзивом.</w:t>
      </w:r>
    </w:p>
    <w:p w14:paraId="7884B8A3" w14:textId="7244259F" w:rsidR="00CE7F6B" w:rsidRPr="00A43182" w:rsidRDefault="00B35751" w:rsidP="009559E9">
      <w:pPr>
        <w:pStyle w:val="Obiantekst"/>
        <w:jc w:val="center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6F93AA19" w:rsidR="00D55CCA" w:rsidRPr="00A43182" w:rsidRDefault="00A02F34" w:rsidP="00615F75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Слика 4.1 – Апстракнта синтакса наменског језика </w:t>
      </w:r>
      <w:r w:rsidRPr="00A43182">
        <w:rPr>
          <w:i/>
          <w:lang w:val="sr-Cyrl-RS"/>
        </w:rPr>
        <w:t>securityDSL</w:t>
      </w:r>
      <w:r w:rsidRPr="00A43182">
        <w:rPr>
          <w:lang w:val="sr-Cyrl-RS"/>
        </w:rPr>
        <w:t xml:space="preserve"> </w:t>
      </w:r>
    </w:p>
    <w:p w14:paraId="1DE79FC9" w14:textId="482E2014" w:rsidR="00E954A3" w:rsidRPr="00A43182" w:rsidRDefault="001A6A1C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Коренски концепт </w:t>
      </w:r>
      <w:r w:rsidR="00142BCC" w:rsidRPr="00A43182">
        <w:rPr>
          <w:lang w:val="sr-Cyrl-RS"/>
        </w:rPr>
        <w:t>апстрактне синтаксе је апликација</w:t>
      </w:r>
      <w:r w:rsidRPr="00A43182">
        <w:rPr>
          <w:lang w:val="sr-Cyrl-RS"/>
        </w:rPr>
        <w:t xml:space="preserve"> (</w:t>
      </w:r>
      <w:r w:rsidRPr="00A43182">
        <w:rPr>
          <w:i/>
          <w:lang w:val="sr-Cyrl-RS"/>
        </w:rPr>
        <w:t>Application</w:t>
      </w:r>
      <w:r w:rsidR="00142BCC" w:rsidRPr="00A43182">
        <w:rPr>
          <w:lang w:val="sr-Cyrl-RS"/>
        </w:rPr>
        <w:t>)</w:t>
      </w:r>
      <w:r w:rsidR="00C60090" w:rsidRPr="00A43182">
        <w:rPr>
          <w:lang w:val="sr-Cyrl-RS"/>
        </w:rPr>
        <w:t xml:space="preserve"> и садржи податке о параметрима нео</w:t>
      </w:r>
      <w:ins w:id="337" w:author="Vladimir Dimitrieski" w:date="2023-08-13T10:30:00Z">
        <w:r w:rsidR="00C136C4">
          <w:rPr>
            <w:lang w:val="sr-Cyrl-RS"/>
          </w:rPr>
          <w:t>п</w:t>
        </w:r>
      </w:ins>
      <w:r w:rsidR="00C60090" w:rsidRPr="00A43182">
        <w:rPr>
          <w:lang w:val="sr-Cyrl-RS"/>
        </w:rPr>
        <w:t xml:space="preserve">ходним за иницијализацију апликације. </w:t>
      </w:r>
      <w:r w:rsidR="00224C50" w:rsidRPr="00A43182">
        <w:rPr>
          <w:lang w:val="sr-Cyrl-RS"/>
        </w:rPr>
        <w:t>Кориснику је остављена</w:t>
      </w:r>
      <w:ins w:id="338" w:author="Vladimir Dimitrieski" w:date="2023-08-13T10:30:00Z">
        <w:r w:rsidR="00EB5260">
          <w:rPr>
            <w:lang w:val="sr-Cyrl-RS"/>
          </w:rPr>
          <w:t xml:space="preserve"> и</w:t>
        </w:r>
      </w:ins>
      <w:r w:rsidR="00224C50" w:rsidRPr="00A43182">
        <w:rPr>
          <w:lang w:val="sr-Cyrl-RS"/>
        </w:rPr>
        <w:t xml:space="preserve"> могућност проширења апликације додатним </w:t>
      </w:r>
      <w:r w:rsidR="000024D7" w:rsidRPr="00A43182">
        <w:rPr>
          <w:lang w:val="sr-Cyrl-RS"/>
        </w:rPr>
        <w:t>концептима</w:t>
      </w:r>
      <w:r w:rsidR="00224C50" w:rsidRPr="00A43182">
        <w:rPr>
          <w:lang w:val="sr-Cyrl-RS"/>
        </w:rPr>
        <w:t xml:space="preserve">. Могуће је </w:t>
      </w:r>
      <w:r w:rsidR="00272059" w:rsidRPr="00A43182">
        <w:rPr>
          <w:lang w:val="sr-Cyrl-RS"/>
        </w:rPr>
        <w:t>п</w:t>
      </w:r>
      <w:r w:rsidR="004A5256" w:rsidRPr="00A43182">
        <w:rPr>
          <w:lang w:val="sr-Cyrl-RS"/>
        </w:rPr>
        <w:t>одесити параметре за повез</w:t>
      </w:r>
      <w:r w:rsidR="00272059" w:rsidRPr="00A43182">
        <w:rPr>
          <w:lang w:val="sr-Cyrl-RS"/>
        </w:rPr>
        <w:t>ивање са</w:t>
      </w:r>
      <w:r w:rsidR="00224C50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базом</w:t>
      </w:r>
      <w:r w:rsidR="00224C50" w:rsidRPr="00A43182">
        <w:rPr>
          <w:lang w:val="sr-Cyrl-RS"/>
        </w:rPr>
        <w:t xml:space="preserve"> података </w:t>
      </w:r>
      <w:r w:rsidR="005351AD" w:rsidRPr="00A43182">
        <w:rPr>
          <w:i/>
          <w:lang w:val="sr-Cyrl-RS"/>
        </w:rPr>
        <w:t>(Database)</w:t>
      </w:r>
      <w:r w:rsidR="00272059" w:rsidRPr="00A43182">
        <w:rPr>
          <w:lang w:val="sr-Cyrl-RS"/>
        </w:rPr>
        <w:t>, а</w:t>
      </w:r>
      <w:r w:rsidR="00DB53A6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п</w:t>
      </w:r>
      <w:r w:rsidR="00DB53A6" w:rsidRPr="00A43182">
        <w:rPr>
          <w:lang w:val="sr-Cyrl-RS"/>
        </w:rPr>
        <w:t>оред тога,</w:t>
      </w:r>
      <w:r w:rsidR="00272059" w:rsidRPr="00A43182">
        <w:rPr>
          <w:lang w:val="sr-Cyrl-RS"/>
        </w:rPr>
        <w:t xml:space="preserve"> могу се дефинисати ентитети (</w:t>
      </w:r>
      <w:r w:rsidR="00272059" w:rsidRPr="00A43182">
        <w:rPr>
          <w:i/>
          <w:lang w:val="sr-Cyrl-RS"/>
        </w:rPr>
        <w:t>Entity</w:t>
      </w:r>
      <w:r w:rsidR="00272059" w:rsidRPr="00A43182">
        <w:rPr>
          <w:lang w:val="sr-Cyrl-RS"/>
        </w:rPr>
        <w:t>) који се односе на кориснике (</w:t>
      </w:r>
      <w:r w:rsidR="00272059" w:rsidRPr="00A43182">
        <w:rPr>
          <w:i/>
          <w:lang w:val="sr-Cyrl-RS"/>
        </w:rPr>
        <w:t>User</w:t>
      </w:r>
      <w:r w:rsidR="00272059" w:rsidRPr="00A43182">
        <w:rPr>
          <w:lang w:val="sr-Cyrl-RS"/>
        </w:rPr>
        <w:t xml:space="preserve">) и </w:t>
      </w:r>
      <w:commentRangeStart w:id="339"/>
      <w:commentRangeStart w:id="340"/>
      <w:del w:id="341" w:author="Jelena Hrnjak" w:date="2023-08-23T17:29:00Z">
        <w:r w:rsidR="00272059" w:rsidRPr="00A43182" w:rsidDel="00C922E1">
          <w:rPr>
            <w:lang w:val="sr-Cyrl-RS"/>
          </w:rPr>
          <w:delText xml:space="preserve">роле </w:delText>
        </w:r>
      </w:del>
      <w:commentRangeEnd w:id="339"/>
      <w:ins w:id="342" w:author="Jelena Hrnjak" w:date="2023-08-23T17:29:00Z">
        <w:r w:rsidR="00C922E1">
          <w:rPr>
            <w:lang w:val="sr-Cyrl-RS"/>
          </w:rPr>
          <w:t>улоге</w:t>
        </w:r>
        <w:r w:rsidR="00C922E1" w:rsidRPr="00A43182">
          <w:rPr>
            <w:lang w:val="sr-Cyrl-RS"/>
          </w:rPr>
          <w:t xml:space="preserve"> </w:t>
        </w:r>
      </w:ins>
      <w:r w:rsidR="00EB5260">
        <w:rPr>
          <w:rStyle w:val="CommentReference"/>
          <w:lang w:val="en-US"/>
        </w:rPr>
        <w:commentReference w:id="339"/>
      </w:r>
      <w:commentRangeEnd w:id="340"/>
      <w:r w:rsidR="00B5617F">
        <w:rPr>
          <w:rStyle w:val="CommentReference"/>
          <w:lang w:val="en-US"/>
        </w:rPr>
        <w:commentReference w:id="340"/>
      </w:r>
      <w:r w:rsidR="00272059" w:rsidRPr="00A43182">
        <w:rPr>
          <w:lang w:val="sr-Cyrl-RS"/>
        </w:rPr>
        <w:t>(</w:t>
      </w:r>
      <w:r w:rsidR="00272059" w:rsidRPr="00A43182">
        <w:rPr>
          <w:i/>
          <w:lang w:val="sr-Cyrl-RS"/>
        </w:rPr>
        <w:t>Role</w:t>
      </w:r>
      <w:r w:rsidR="00272059" w:rsidRPr="00A43182">
        <w:rPr>
          <w:lang w:val="sr-Cyrl-RS"/>
        </w:rPr>
        <w:t xml:space="preserve">). </w:t>
      </w:r>
      <w:r w:rsidR="004A5256" w:rsidRPr="00A43182">
        <w:rPr>
          <w:lang w:val="sr-Cyrl-RS"/>
        </w:rPr>
        <w:t>Пр</w:t>
      </w:r>
      <w:r w:rsidR="00BD3078" w:rsidRPr="00A43182">
        <w:rPr>
          <w:lang w:val="sr-Cyrl-RS"/>
        </w:rPr>
        <w:t>и деф</w:t>
      </w:r>
      <w:r w:rsidR="004A5256" w:rsidRPr="00A43182">
        <w:rPr>
          <w:lang w:val="sr-Cyrl-RS"/>
        </w:rPr>
        <w:t>инисању ентитета, неопходно је навести обележја (</w:t>
      </w:r>
      <w:r w:rsidR="004A5256" w:rsidRPr="00A43182">
        <w:rPr>
          <w:i/>
          <w:lang w:val="sr-Cyrl-RS"/>
        </w:rPr>
        <w:t>Attribute</w:t>
      </w:r>
      <w:r w:rsidR="004A5256" w:rsidRPr="00A43182">
        <w:rPr>
          <w:lang w:val="sr-Cyrl-RS"/>
        </w:rPr>
        <w:t>)</w:t>
      </w:r>
      <w:r w:rsidR="000024D7" w:rsidRPr="00A43182">
        <w:rPr>
          <w:lang w:val="sr-Cyrl-RS"/>
        </w:rPr>
        <w:t xml:space="preserve"> за сваки ентитет</w:t>
      </w:r>
      <w:r w:rsidR="004A5256" w:rsidRPr="00A43182">
        <w:rPr>
          <w:lang w:val="sr-Cyrl-RS"/>
        </w:rPr>
        <w:t xml:space="preserve">. </w:t>
      </w:r>
      <w:r w:rsidR="006F111F" w:rsidRPr="00A43182">
        <w:rPr>
          <w:lang w:val="sr-Cyrl-RS"/>
        </w:rPr>
        <w:t>Концепт који се односи на обраду захтева корисника (</w:t>
      </w:r>
      <w:r w:rsidR="006F111F" w:rsidRPr="00A43182">
        <w:rPr>
          <w:i/>
          <w:lang w:val="sr-Cyrl-RS"/>
        </w:rPr>
        <w:t>Controller</w:t>
      </w:r>
      <w:r w:rsidR="006F111F" w:rsidRPr="00A43182">
        <w:rPr>
          <w:lang w:val="sr-Cyrl-RS"/>
        </w:rPr>
        <w:t xml:space="preserve">) </w:t>
      </w:r>
      <w:r w:rsidR="00D23F86" w:rsidRPr="00A43182">
        <w:rPr>
          <w:lang w:val="sr-Cyrl-RS"/>
        </w:rPr>
        <w:t xml:space="preserve">је повезан са концептом </w:t>
      </w:r>
      <w:r w:rsidR="00D23F86" w:rsidRPr="00A43182">
        <w:rPr>
          <w:i/>
          <w:lang w:val="sr-Cyrl-RS"/>
        </w:rPr>
        <w:t xml:space="preserve">Endpoint </w:t>
      </w:r>
      <w:r w:rsidR="00D23F86" w:rsidRPr="00A43182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A43182">
        <w:rPr>
          <w:lang w:val="sr-Cyrl-RS"/>
        </w:rPr>
        <w:t xml:space="preserve">. Навођењем </w:t>
      </w:r>
      <w:r w:rsidR="006E3529" w:rsidRPr="00A43182">
        <w:rPr>
          <w:lang w:val="sr-Cyrl-RS"/>
        </w:rPr>
        <w:t>инстанци</w:t>
      </w:r>
      <w:r w:rsidR="006E46D5" w:rsidRPr="00A43182">
        <w:rPr>
          <w:lang w:val="sr-Cyrl-RS"/>
        </w:rPr>
        <w:t xml:space="preserve"> </w:t>
      </w:r>
      <w:del w:id="343" w:author="Jelena Hrnjak" w:date="2023-08-23T17:37:00Z">
        <w:r w:rsidR="006E46D5" w:rsidRPr="00A43182" w:rsidDel="004C7348">
          <w:rPr>
            <w:lang w:val="sr-Cyrl-RS"/>
          </w:rPr>
          <w:delText xml:space="preserve">рола </w:delText>
        </w:r>
      </w:del>
      <w:ins w:id="344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="006E46D5" w:rsidRPr="00A43182">
        <w:rPr>
          <w:lang w:val="sr-Cyrl-RS"/>
        </w:rPr>
        <w:t>(</w:t>
      </w:r>
      <w:r w:rsidR="006E46D5" w:rsidRPr="00A43182">
        <w:rPr>
          <w:i/>
          <w:lang w:val="sr-Cyrl-RS"/>
        </w:rPr>
        <w:t>RoleInstance</w:t>
      </w:r>
      <w:r w:rsidR="00FC1905">
        <w:rPr>
          <w:lang w:val="sr-Cyrl-RS"/>
        </w:rPr>
        <w:t xml:space="preserve">) које се налазе </w:t>
      </w:r>
      <w:r w:rsidR="006E46D5" w:rsidRPr="00A43182">
        <w:rPr>
          <w:lang w:val="sr-Cyrl-RS"/>
        </w:rPr>
        <w:t xml:space="preserve">у систему и повезивањем са одређеним </w:t>
      </w:r>
      <w:commentRangeStart w:id="345"/>
      <w:del w:id="346" w:author="Jelena Hrnjak" w:date="2023-08-23T17:39:00Z">
        <w:r w:rsidR="006E46D5" w:rsidRPr="00434264" w:rsidDel="00F5541B">
          <w:rPr>
            <w:i/>
            <w:color w:val="FF0000"/>
            <w:lang w:val="sr-Cyrl-RS"/>
            <w:rPrChange w:id="347" w:author="Jelena Hrnjak" w:date="2023-08-23T17:39:00Z">
              <w:rPr>
                <w:i/>
                <w:lang w:val="sr-Cyrl-RS"/>
              </w:rPr>
            </w:rPrChange>
          </w:rPr>
          <w:delText>endpoint</w:delText>
        </w:r>
        <w:commentRangeEnd w:id="345"/>
        <w:r w:rsidR="00B5617F" w:rsidRPr="00434264" w:rsidDel="00F5541B">
          <w:rPr>
            <w:rStyle w:val="CommentReference"/>
            <w:color w:val="FF0000"/>
            <w:lang w:val="en-US"/>
            <w:rPrChange w:id="348" w:author="Jelena Hrnjak" w:date="2023-08-23T17:39:00Z">
              <w:rPr>
                <w:rStyle w:val="CommentReference"/>
                <w:lang w:val="en-US"/>
              </w:rPr>
            </w:rPrChange>
          </w:rPr>
          <w:commentReference w:id="345"/>
        </w:r>
        <w:r w:rsidR="006E46D5" w:rsidRPr="00434264" w:rsidDel="00F5541B">
          <w:rPr>
            <w:i/>
            <w:color w:val="FF0000"/>
            <w:lang w:val="sr-Cyrl-RS"/>
            <w:rPrChange w:id="349" w:author="Jelena Hrnjak" w:date="2023-08-23T17:39:00Z">
              <w:rPr>
                <w:i/>
                <w:lang w:val="sr-Cyrl-RS"/>
              </w:rPr>
            </w:rPrChange>
          </w:rPr>
          <w:delText>-</w:delText>
        </w:r>
        <w:r w:rsidR="006E46D5" w:rsidRPr="00434264" w:rsidDel="00F5541B">
          <w:rPr>
            <w:color w:val="FF0000"/>
            <w:lang w:val="sr-Cyrl-RS"/>
            <w:rPrChange w:id="350" w:author="Jelena Hrnjak" w:date="2023-08-23T17:39:00Z">
              <w:rPr>
                <w:lang w:val="sr-Cyrl-RS"/>
              </w:rPr>
            </w:rPrChange>
          </w:rPr>
          <w:delText>овима</w:delText>
        </w:r>
      </w:del>
      <w:ins w:id="351" w:author="Jelena Hrnjak" w:date="2023-08-23T17:39:00Z">
        <w:r w:rsidR="00F5541B" w:rsidRPr="00434264">
          <w:rPr>
            <w:color w:val="FF0000"/>
            <w:lang w:val="sr-Cyrl-RS"/>
            <w:rPrChange w:id="352" w:author="Jelena Hrnjak" w:date="2023-08-23T17:39:00Z">
              <w:rPr>
                <w:lang w:val="sr-Cyrl-RS"/>
              </w:rPr>
            </w:rPrChange>
          </w:rPr>
          <w:t>методама</w:t>
        </w:r>
      </w:ins>
      <w:r w:rsidR="006E46D5" w:rsidRPr="00434264">
        <w:rPr>
          <w:color w:val="FF0000"/>
          <w:lang w:val="sr-Cyrl-RS"/>
          <w:rPrChange w:id="353" w:author="Jelena Hrnjak" w:date="2023-08-23T17:39:00Z">
            <w:rPr>
              <w:lang w:val="sr-Cyrl-RS"/>
            </w:rPr>
          </w:rPrChange>
        </w:rPr>
        <w:t xml:space="preserve"> </w:t>
      </w:r>
      <w:r w:rsidR="006E46D5" w:rsidRPr="00A43182">
        <w:rPr>
          <w:lang w:val="sr-Cyrl-RS"/>
        </w:rPr>
        <w:t>омогућена је контрола приступа.</w:t>
      </w:r>
      <w:r w:rsidR="00B54405" w:rsidRPr="00A43182">
        <w:rPr>
          <w:lang w:val="sr-Cyrl-RS"/>
        </w:rPr>
        <w:t xml:space="preserve"> </w:t>
      </w:r>
      <w:r w:rsidR="004220A6" w:rsidRPr="00A43182">
        <w:rPr>
          <w:lang w:val="sr-Cyrl-RS"/>
        </w:rPr>
        <w:t>Контролер за аутентификацију (</w:t>
      </w:r>
      <w:r w:rsidR="004220A6" w:rsidRPr="00A43182">
        <w:rPr>
          <w:i/>
          <w:lang w:val="sr-Cyrl-RS"/>
        </w:rPr>
        <w:t>Authentication</w:t>
      </w:r>
      <w:r w:rsidR="004220A6" w:rsidRPr="00A43182">
        <w:rPr>
          <w:lang w:val="sr-Cyrl-RS"/>
        </w:rPr>
        <w:t xml:space="preserve">) може да садржи </w:t>
      </w:r>
      <w:commentRangeStart w:id="354"/>
      <w:commentRangeStart w:id="355"/>
      <w:r w:rsidR="004220A6" w:rsidRPr="00A43182">
        <w:rPr>
          <w:lang w:val="sr-Cyrl-RS"/>
        </w:rPr>
        <w:t xml:space="preserve">методе </w:t>
      </w:r>
      <w:commentRangeEnd w:id="354"/>
      <w:r w:rsidR="00CC2EA9">
        <w:rPr>
          <w:rStyle w:val="CommentReference"/>
          <w:lang w:val="en-US"/>
        </w:rPr>
        <w:commentReference w:id="354"/>
      </w:r>
      <w:commentRangeEnd w:id="355"/>
      <w:r w:rsidR="00EF601F">
        <w:rPr>
          <w:rStyle w:val="CommentReference"/>
          <w:lang w:val="en-US"/>
        </w:rPr>
        <w:commentReference w:id="355"/>
      </w:r>
      <w:r w:rsidR="004220A6" w:rsidRPr="00A43182">
        <w:rPr>
          <w:lang w:val="sr-Cyrl-RS"/>
        </w:rPr>
        <w:t>за регистрацију, пријаву</w:t>
      </w:r>
      <w:r w:rsidR="00B54405" w:rsidRPr="00A43182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A43182" w:rsidRDefault="00462B24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Посебан део апстрактне синтаксе односи се на сигурносни слој (</w:t>
      </w:r>
      <w:r w:rsidRPr="00A43182">
        <w:rPr>
          <w:i/>
          <w:lang w:val="sr-Cyrl-RS"/>
        </w:rPr>
        <w:t>Security</w:t>
      </w:r>
      <w:r w:rsidRPr="00A43182">
        <w:rPr>
          <w:lang w:val="sr-Cyrl-RS"/>
        </w:rPr>
        <w:t xml:space="preserve">), </w:t>
      </w:r>
      <w:r w:rsidR="00771271" w:rsidRPr="00A43182">
        <w:rPr>
          <w:lang w:val="sr-Cyrl-RS"/>
        </w:rPr>
        <w:t>где су подржана три безбедносна механизма: основна аутентификација (</w:t>
      </w:r>
      <w:r w:rsidR="00771271" w:rsidRPr="00A43182">
        <w:rPr>
          <w:i/>
          <w:lang w:val="sr-Cyrl-RS"/>
        </w:rPr>
        <w:t>BasicAuthentication</w:t>
      </w:r>
      <w:r w:rsidR="00771271" w:rsidRPr="00A43182">
        <w:rPr>
          <w:lang w:val="sr-Cyrl-RS"/>
        </w:rPr>
        <w:t xml:space="preserve">), аутентификација заснована на </w:t>
      </w:r>
      <w:r w:rsidR="00771271" w:rsidRPr="00A43182">
        <w:rPr>
          <w:i/>
          <w:lang w:val="sr-Cyrl-RS"/>
        </w:rPr>
        <w:t xml:space="preserve">JWT </w:t>
      </w:r>
      <w:r w:rsidR="00771271" w:rsidRPr="00A43182">
        <w:rPr>
          <w:lang w:val="sr-Cyrl-RS"/>
        </w:rPr>
        <w:t>токенима (</w:t>
      </w:r>
      <w:r w:rsidR="00771271" w:rsidRPr="00A43182">
        <w:rPr>
          <w:i/>
          <w:lang w:val="sr-Cyrl-RS"/>
        </w:rPr>
        <w:t>JWT</w:t>
      </w:r>
      <w:r w:rsidR="00771271" w:rsidRPr="00A43182">
        <w:rPr>
          <w:lang w:val="sr-Cyrl-RS"/>
        </w:rPr>
        <w:t xml:space="preserve">) и </w:t>
      </w:r>
      <w:r w:rsidR="00771271" w:rsidRPr="00A43182">
        <w:rPr>
          <w:i/>
          <w:lang w:val="sr-Cyrl-RS"/>
        </w:rPr>
        <w:t xml:space="preserve">OAuth2.0 </w:t>
      </w:r>
      <w:r w:rsidR="00771271" w:rsidRPr="00A43182">
        <w:rPr>
          <w:lang w:val="sr-Cyrl-RS"/>
        </w:rPr>
        <w:t xml:space="preserve">аутентификација </w:t>
      </w:r>
      <w:r w:rsidR="00771271" w:rsidRPr="00A43182">
        <w:rPr>
          <w:i/>
          <w:lang w:val="sr-Cyrl-RS"/>
        </w:rPr>
        <w:t xml:space="preserve">(OAuth2). </w:t>
      </w:r>
      <w:r w:rsidR="00F10D02" w:rsidRPr="00A4318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A43182">
        <w:rPr>
          <w:lang w:val="sr-Cyrl-RS"/>
        </w:rPr>
        <w:t xml:space="preserve">адекватним </w:t>
      </w:r>
      <w:r w:rsidR="00F10D02" w:rsidRPr="00A43182">
        <w:rPr>
          <w:lang w:val="sr-Cyrl-RS"/>
        </w:rPr>
        <w:t>концептима.</w:t>
      </w:r>
    </w:p>
    <w:p w14:paraId="6AF1B75D" w14:textId="5BAAB516" w:rsidR="004220A6" w:rsidRPr="00A43182" w:rsidRDefault="00C2102F" w:rsidP="00B5440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A43182">
        <w:rPr>
          <w:lang w:val="sr-Cyrl-RS"/>
        </w:rPr>
        <w:t xml:space="preserve">ваква апстрактна </w:t>
      </w:r>
      <w:r w:rsidR="00B54405" w:rsidRPr="00A43182">
        <w:rPr>
          <w:lang w:val="sr-Cyrl-RS"/>
        </w:rPr>
        <w:t>синтакса омог</w:t>
      </w:r>
      <w:r w:rsidR="00BD3078" w:rsidRPr="00A43182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61BFEBF2" w:rsidR="006C76FB" w:rsidRPr="00A43182" w:rsidRDefault="006C76FB" w:rsidP="00B54405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>уз опи</w:t>
      </w:r>
      <w:r w:rsidR="00CD2FA6" w:rsidRPr="00A43182">
        <w:rPr>
          <w:lang w:val="sr-Cyrl-RS"/>
        </w:rPr>
        <w:t>с</w:t>
      </w:r>
      <w:r w:rsidRPr="00A43182">
        <w:rPr>
          <w:lang w:val="sr-Cyrl-RS"/>
        </w:rPr>
        <w:t xml:space="preserve"> обележја и асоцијација концепата.</w:t>
      </w:r>
      <w:r w:rsidR="00F001B4" w:rsidRPr="00A43182">
        <w:rPr>
          <w:lang w:val="sr-Cyrl-RS"/>
        </w:rPr>
        <w:t xml:space="preserve"> Поред тога, наведена су</w:t>
      </w:r>
      <w:r w:rsidR="00184F72" w:rsidRPr="00A43182">
        <w:rPr>
          <w:lang w:val="sr-Cyrl-RS"/>
        </w:rPr>
        <w:t xml:space="preserve"> и појашњена</w:t>
      </w:r>
      <w:r w:rsidR="00F001B4" w:rsidRPr="00A43182">
        <w:rPr>
          <w:lang w:val="sr-Cyrl-RS"/>
        </w:rPr>
        <w:t xml:space="preserve"> ограничења имплементирана помоћу декларативног језика </w:t>
      </w:r>
      <w:r w:rsidR="00F001B4" w:rsidRPr="00A43182">
        <w:rPr>
          <w:i/>
          <w:lang w:val="sr-Cyrl-RS"/>
        </w:rPr>
        <w:t>OCL.</w:t>
      </w:r>
    </w:p>
    <w:p w14:paraId="62684FA6" w14:textId="21BD5D6E" w:rsidR="0081776E" w:rsidRPr="00A43182" w:rsidRDefault="0081776E" w:rsidP="0081776E">
      <w:pPr>
        <w:pStyle w:val="Heading3"/>
        <w:rPr>
          <w:i/>
          <w:lang w:val="sr-Cyrl-RS"/>
        </w:rPr>
      </w:pPr>
      <w:bookmarkStart w:id="356" w:name="_Toc14248409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Application</w:t>
      </w:r>
      <w:bookmarkEnd w:id="356"/>
    </w:p>
    <w:p w14:paraId="520BE51F" w14:textId="7724D31F" w:rsidR="00A00B6D" w:rsidRPr="00A43182" w:rsidRDefault="00D26DE6" w:rsidP="0024700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Коренски концепт</w:t>
      </w:r>
      <w:r w:rsidR="00925160" w:rsidRPr="00A43182">
        <w:rPr>
          <w:lang w:val="sr-Cyrl-RS"/>
        </w:rPr>
        <w:t xml:space="preserve"> апстрактне синтаксе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>A</w:t>
      </w:r>
      <w:r w:rsidR="00925160" w:rsidRPr="00A43182">
        <w:rPr>
          <w:i/>
          <w:lang w:val="sr-Cyrl-RS"/>
        </w:rPr>
        <w:t xml:space="preserve">pplication </w:t>
      </w:r>
      <w:r w:rsidR="00247003" w:rsidRPr="00A43182">
        <w:rPr>
          <w:lang w:val="sr-Cyrl-RS"/>
        </w:rPr>
        <w:t>садржи обележја која се односе на основне параметре неопходне за иницијализацију апликације.</w:t>
      </w:r>
      <w:r w:rsidR="00857A78" w:rsidRPr="00A43182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A43182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</w:t>
            </w:r>
            <w:commentRangeStart w:id="357"/>
            <w:r w:rsidRPr="00A43182">
              <w:rPr>
                <w:szCs w:val="24"/>
                <w:lang w:val="sr-Cyrl-RS"/>
              </w:rPr>
              <w:t xml:space="preserve">артефакта </w:t>
            </w:r>
            <w:commentRangeEnd w:id="357"/>
            <w:r w:rsidR="00F82E79">
              <w:rPr>
                <w:rStyle w:val="CommentReference"/>
                <w:lang w:val="en-US"/>
              </w:rPr>
              <w:commentReference w:id="357"/>
            </w:r>
          </w:p>
        </w:tc>
      </w:tr>
      <w:tr w:rsidR="00DC3A87" w:rsidRPr="005D4A40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групе који представља</w:t>
            </w:r>
            <w:r w:rsidR="00ED4B47" w:rsidRPr="00A43182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A43182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A43182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A43182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BC1B66A" w:rsidR="00DC3A87" w:rsidRPr="00A43182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пакета </w:t>
            </w:r>
            <w:del w:id="358" w:author="Vladimir Dimitrieski" w:date="2023-08-13T10:34:00Z">
              <w:r w:rsidRPr="00A43182" w:rsidDel="009536C9">
                <w:rPr>
                  <w:szCs w:val="24"/>
                  <w:lang w:val="sr-Cyrl-RS"/>
                </w:rPr>
                <w:delText>(</w:delText>
              </w:r>
              <w:r w:rsidR="00C84162" w:rsidRPr="00A43182" w:rsidDel="009536C9">
                <w:rPr>
                  <w:i/>
                  <w:szCs w:val="24"/>
                  <w:lang w:val="sr-Cyrl-RS"/>
                </w:rPr>
                <w:delText>namespace</w:delText>
              </w:r>
              <w:r w:rsidRPr="00A43182" w:rsidDel="009536C9">
                <w:rPr>
                  <w:i/>
                  <w:szCs w:val="24"/>
                  <w:lang w:val="sr-Cyrl-RS"/>
                </w:rPr>
                <w:delText>)</w:delText>
              </w:r>
              <w:r w:rsidR="00C84162" w:rsidRPr="00A43182" w:rsidDel="009536C9">
                <w:rPr>
                  <w:i/>
                  <w:szCs w:val="24"/>
                  <w:lang w:val="sr-Cyrl-RS"/>
                </w:rPr>
                <w:delText xml:space="preserve"> </w:delText>
              </w:r>
            </w:del>
            <w:r w:rsidR="00C84162" w:rsidRPr="00A43182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A43182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A43182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7B63CF41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Порт на ком апликација </w:t>
            </w:r>
            <w:del w:id="359" w:author="Vladimir Dimitrieski" w:date="2023-08-13T10:34:00Z">
              <w:r w:rsidRPr="00A43182" w:rsidDel="009536C9">
                <w:rPr>
                  <w:szCs w:val="24"/>
                  <w:lang w:val="sr-Cyrl-RS"/>
                </w:rPr>
                <w:delText xml:space="preserve">слуша </w:delText>
              </w:r>
            </w:del>
            <w:ins w:id="360" w:author="Vladimir Dimitrieski" w:date="2023-08-13T10:34:00Z">
              <w:r w:rsidR="009536C9">
                <w:rPr>
                  <w:szCs w:val="24"/>
                  <w:lang w:val="sr-Cyrl-RS"/>
                </w:rPr>
                <w:t>осл</w:t>
              </w:r>
            </w:ins>
            <w:ins w:id="361" w:author="Vladimir Dimitrieski" w:date="2023-08-13T10:35:00Z">
              <w:r w:rsidR="009536C9">
                <w:rPr>
                  <w:szCs w:val="24"/>
                  <w:lang w:val="sr-Cyrl-RS"/>
                </w:rPr>
                <w:t>ушкује</w:t>
              </w:r>
            </w:ins>
            <w:ins w:id="362" w:author="Vladimir Dimitrieski" w:date="2023-08-13T10:34:00Z">
              <w:r w:rsidR="009536C9"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>захтеве</w:t>
            </w:r>
          </w:p>
        </w:tc>
      </w:tr>
      <w:tr w:rsidR="00DC3A87" w:rsidRPr="00A43182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A43182" w:rsidRDefault="00392435" w:rsidP="0042196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 – Обележја концепта </w:t>
      </w:r>
      <w:r w:rsidRPr="00A43182">
        <w:rPr>
          <w:i/>
          <w:lang w:val="sr-Cyrl-RS"/>
        </w:rPr>
        <w:t>Application</w:t>
      </w:r>
    </w:p>
    <w:p w14:paraId="22D83598" w14:textId="661B1988" w:rsidR="005C54B0" w:rsidRPr="00A43182" w:rsidRDefault="00304334" w:rsidP="0042196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C83DFE" w:rsidRDefault="00C83DFE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C83DFE" w:rsidRDefault="00C83DFE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C83DFE" w:rsidRDefault="00C83DFE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C83DFE" w:rsidRDefault="00C83DFE" w:rsidP="00B61AC7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C83DFE" w:rsidRDefault="00C83DFE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C83DFE" w:rsidRDefault="00C83DFE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C83DFE" w:rsidRDefault="00C83DFE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C83DFE" w:rsidRDefault="00C83DFE" w:rsidP="00B61AC7">
                      <w:pPr>
                        <w:jc w:val="both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A43182">
        <w:rPr>
          <w:lang w:val="sr-Cyrl-RS"/>
        </w:rPr>
        <w:tab/>
        <w:t>Портови у опсегу од 1024 до 49151 п</w:t>
      </w:r>
      <w:r w:rsidR="001E0D61" w:rsidRPr="00A43182">
        <w:rPr>
          <w:lang w:val="sr-Cyrl-RS"/>
        </w:rPr>
        <w:t>редстављају регистроване портове који се могу доделити апликацији</w:t>
      </w:r>
      <w:r w:rsidR="00B00FE0" w:rsidRPr="00A43182">
        <w:rPr>
          <w:lang w:val="sr-Cyrl-RS"/>
        </w:rPr>
        <w:t xml:space="preserve">. Ограничење </w:t>
      </w:r>
      <w:r w:rsidR="00B00FE0" w:rsidRPr="00A43182">
        <w:rPr>
          <w:i/>
          <w:lang w:val="sr-Cyrl-RS"/>
        </w:rPr>
        <w:t xml:space="preserve">validRegisteredPort </w:t>
      </w:r>
      <w:r w:rsidR="001E0D61" w:rsidRPr="00A43182">
        <w:rPr>
          <w:lang w:val="sr-Cyrl-RS"/>
        </w:rPr>
        <w:t xml:space="preserve">(листинг 4.1) гарантује да апликација користи </w:t>
      </w:r>
      <w:del w:id="363" w:author="Vladimir Dimitrieski" w:date="2023-08-13T10:35:00Z">
        <w:r w:rsidR="001E0D61" w:rsidRPr="00A43182" w:rsidDel="00960CF0">
          <w:rPr>
            <w:lang w:val="sr-Cyrl-RS"/>
          </w:rPr>
          <w:delText xml:space="preserve">валидан </w:delText>
        </w:r>
      </w:del>
      <w:ins w:id="364" w:author="Vladimir Dimitrieski" w:date="2023-08-13T10:35:00Z">
        <w:r w:rsidR="00960CF0">
          <w:rPr>
            <w:lang w:val="sr-Cyrl-RS"/>
          </w:rPr>
          <w:t>исправан</w:t>
        </w:r>
        <w:r w:rsidR="00960CF0" w:rsidRPr="00A43182">
          <w:rPr>
            <w:lang w:val="sr-Cyrl-RS"/>
          </w:rPr>
          <w:t xml:space="preserve"> </w:t>
        </w:r>
      </w:ins>
      <w:r w:rsidR="001E0D61" w:rsidRPr="00A43182">
        <w:rPr>
          <w:lang w:val="sr-Cyrl-RS"/>
        </w:rPr>
        <w:t xml:space="preserve">и регистрован порт. </w:t>
      </w:r>
    </w:p>
    <w:p w14:paraId="197095C6" w14:textId="065373DE" w:rsidR="008F6326" w:rsidRPr="00A43182" w:rsidRDefault="008F6326" w:rsidP="008F632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A43182" w:rsidRDefault="005C54B0" w:rsidP="005C54B0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A43182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A43182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A69B2" w:rsidRPr="00A43182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A43182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A43182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</w:t>
            </w:r>
            <w:r w:rsidR="00907EF4" w:rsidRPr="00A43182">
              <w:rPr>
                <w:i/>
                <w:szCs w:val="24"/>
                <w:lang w:val="sr-Cyrl-R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A43182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A43182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Eнтитети у апликацији</w:t>
            </w:r>
          </w:p>
        </w:tc>
      </w:tr>
      <w:tr w:rsidR="006A69B2" w:rsidRPr="00A43182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Контролери </w:t>
            </w:r>
            <w:r w:rsidR="00D30A25" w:rsidRPr="00A43182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A43182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1EC0184" w14:textId="60F37100" w:rsidR="006A69B2" w:rsidRPr="00A43182" w:rsidRDefault="00220680" w:rsidP="004A048C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Безбедносна </w:t>
            </w:r>
            <w:r w:rsidR="004A048C">
              <w:rPr>
                <w:szCs w:val="24"/>
                <w:lang w:val="sr-Cyrl-RS"/>
              </w:rPr>
              <w:t>конфигурација</w:t>
            </w:r>
            <w:r w:rsidRPr="00A43182">
              <w:rPr>
                <w:szCs w:val="24"/>
                <w:lang w:val="sr-Cyrl-RS"/>
              </w:rPr>
              <w:t xml:space="preserve"> апликације</w:t>
            </w:r>
          </w:p>
        </w:tc>
      </w:tr>
    </w:tbl>
    <w:p w14:paraId="7DCA8219" w14:textId="776BDF39" w:rsidR="006A69B2" w:rsidRPr="00A43182" w:rsidRDefault="00392435" w:rsidP="00392435">
      <w:pPr>
        <w:pStyle w:val="Labelaslike"/>
        <w:rPr>
          <w:i/>
          <w:lang w:val="sr-Cyrl-RS"/>
        </w:rPr>
      </w:pPr>
      <w:commentRangeStart w:id="365"/>
      <w:r w:rsidRPr="00A43182">
        <w:rPr>
          <w:lang w:val="sr-Cyrl-RS"/>
        </w:rPr>
        <w:t xml:space="preserve">Табела </w:t>
      </w:r>
      <w:commentRangeEnd w:id="365"/>
      <w:r w:rsidR="008768EE">
        <w:rPr>
          <w:rStyle w:val="CommentReference"/>
          <w:lang w:val="en-US"/>
        </w:rPr>
        <w:commentReference w:id="365"/>
      </w:r>
      <w:r w:rsidRPr="00A43182">
        <w:rPr>
          <w:lang w:val="sr-Cyrl-RS"/>
        </w:rPr>
        <w:t xml:space="preserve">4.2 – Асоцијације концепта </w:t>
      </w:r>
      <w:r w:rsidRPr="00A43182">
        <w:rPr>
          <w:i/>
          <w:lang w:val="sr-Cyrl-RS"/>
        </w:rPr>
        <w:t>Application</w:t>
      </w:r>
    </w:p>
    <w:p w14:paraId="39B97B6A" w14:textId="6CF1DB79" w:rsidR="00360558" w:rsidRPr="00A43182" w:rsidRDefault="0035216D" w:rsidP="0036055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 w:rsidRPr="00A43182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A43182">
        <w:rPr>
          <w:lang w:val="sr-Cyrl-RS"/>
        </w:rPr>
        <w:t>дно је да апликација има дефинис</w:t>
      </w:r>
      <w:r w:rsidR="009D104B" w:rsidRPr="00A43182">
        <w:rPr>
          <w:lang w:val="sr-Cyrl-RS"/>
        </w:rPr>
        <w:t>ану базу података</w:t>
      </w:r>
      <w:r w:rsidR="00A51D83" w:rsidRPr="00A43182">
        <w:rPr>
          <w:lang w:val="sr-Cyrl-RS"/>
        </w:rPr>
        <w:t xml:space="preserve"> која складишти податке о тим ентитетима. Ово је омогућено </w:t>
      </w:r>
      <w:r w:rsidR="00A51D83" w:rsidRPr="00A43182">
        <w:rPr>
          <w:i/>
          <w:lang w:val="sr-Cyrl-RS"/>
        </w:rPr>
        <w:t xml:space="preserve">OCL </w:t>
      </w:r>
      <w:r w:rsidR="00A51D83" w:rsidRPr="00A43182">
        <w:rPr>
          <w:lang w:val="sr-Cyrl-RS"/>
        </w:rPr>
        <w:t xml:space="preserve">ограничењем </w:t>
      </w:r>
      <w:r w:rsidR="00A51D83" w:rsidRPr="00A43182">
        <w:rPr>
          <w:i/>
          <w:lang w:val="sr-Cyrl-RS"/>
        </w:rPr>
        <w:t xml:space="preserve">hasDatabawseForEntity </w:t>
      </w:r>
      <w:r w:rsidR="00A51D83" w:rsidRPr="00A43182">
        <w:rPr>
          <w:lang w:val="sr-Cyrl-RS"/>
        </w:rPr>
        <w:t>(листинг 4.2).</w:t>
      </w:r>
      <w:r w:rsidR="004233F7" w:rsidRPr="00A43182">
        <w:rPr>
          <w:lang w:val="sr-Cyrl-RS"/>
        </w:rPr>
        <w:t xml:space="preserve"> </w:t>
      </w:r>
    </w:p>
    <w:p w14:paraId="6524FB0E" w14:textId="02FCF1C7" w:rsidR="00F04760" w:rsidRPr="00A43182" w:rsidRDefault="00360558" w:rsidP="0036055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C83DFE" w:rsidRDefault="00C83DFE" w:rsidP="004A04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C83DFE" w:rsidRDefault="00C83DFE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C83DFE" w:rsidRDefault="00C83DFE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C83DFE" w:rsidRDefault="00C83DFE" w:rsidP="004A04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C83DFE" w:rsidRDefault="00C83DFE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C83DFE" w:rsidRDefault="00C83DFE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A43182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36E9D672" w:rsidR="0081776E" w:rsidRPr="00A43182" w:rsidRDefault="0081776E" w:rsidP="00E131C2">
      <w:pPr>
        <w:pStyle w:val="Heading3"/>
        <w:rPr>
          <w:lang w:val="sr-Cyrl-RS"/>
        </w:rPr>
      </w:pPr>
      <w:bookmarkStart w:id="366" w:name="_Toc142484099"/>
      <w:r w:rsidRPr="00A43182">
        <w:rPr>
          <w:lang w:val="sr-Cyrl-RS"/>
        </w:rPr>
        <w:t>Концепт Database</w:t>
      </w:r>
      <w:bookmarkEnd w:id="366"/>
    </w:p>
    <w:p w14:paraId="4427F604" w14:textId="42EA966F" w:rsidR="00BF620D" w:rsidRDefault="00BF620D" w:rsidP="00BF620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Апстрактни концепт </w:t>
      </w:r>
      <w:r w:rsidRPr="00A43182">
        <w:rPr>
          <w:i/>
          <w:lang w:val="sr-Cyrl-RS"/>
        </w:rPr>
        <w:t xml:space="preserve">Database </w:t>
      </w:r>
      <w:del w:id="367" w:author="Vladimir Dimitrieski" w:date="2023-08-13T10:37:00Z">
        <w:r w:rsidRPr="00A43182" w:rsidDel="00047CFB">
          <w:rPr>
            <w:lang w:val="sr-Cyrl-RS"/>
          </w:rPr>
          <w:delText xml:space="preserve">представља </w:delText>
        </w:r>
      </w:del>
      <w:ins w:id="368" w:author="Vladimir Dimitrieski" w:date="2023-08-13T10:37:00Z">
        <w:r w:rsidR="00047CFB">
          <w:rPr>
            <w:lang w:val="sr-Cyrl-RS"/>
          </w:rPr>
          <w:t>обухвата</w:t>
        </w:r>
        <w:r w:rsidR="00047CFB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параметре за повезивање апликације са базом података.</w:t>
      </w:r>
      <w:r w:rsidR="00527A7E" w:rsidRPr="00A43182">
        <w:rPr>
          <w:lang w:val="sr-Cyrl-RS"/>
        </w:rPr>
        <w:t xml:space="preserve"> Тип података </w:t>
      </w:r>
      <w:r w:rsidR="00527A7E" w:rsidRPr="00A43182">
        <w:rPr>
          <w:i/>
          <w:lang w:val="sr-Cyrl-RS"/>
        </w:rPr>
        <w:t>EDatabaseType</w:t>
      </w:r>
      <w:r w:rsidR="008B4287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представља енумерацију за</w:t>
      </w:r>
      <w:r w:rsidR="00E36209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A43182">
        <w:rPr>
          <w:lang w:val="sr-Cyrl-RS"/>
        </w:rPr>
        <w:t>.</w:t>
      </w:r>
      <w:r w:rsidR="00485A36" w:rsidRPr="00A43182">
        <w:rPr>
          <w:lang w:val="sr-Cyrl-RS"/>
        </w:rPr>
        <w:t xml:space="preserve"> </w:t>
      </w:r>
      <w:r w:rsidR="00F051FF" w:rsidRPr="00A43182">
        <w:rPr>
          <w:lang w:val="sr-Cyrl-RS"/>
        </w:rPr>
        <w:t>Корисник је дужан да</w:t>
      </w:r>
      <w:r w:rsidR="00485A36" w:rsidRPr="00A43182">
        <w:rPr>
          <w:lang w:val="sr-Cyrl-RS"/>
        </w:rPr>
        <w:t xml:space="preserve"> унесе валидне </w:t>
      </w:r>
      <w:del w:id="369" w:author="Jelena Hrnjak" w:date="2023-08-25T15:54:00Z">
        <w:r w:rsidR="00485A36" w:rsidRPr="00A43182" w:rsidDel="007A10A5">
          <w:rPr>
            <w:lang w:val="sr-Cyrl-RS"/>
          </w:rPr>
          <w:delText xml:space="preserve">креденцијале </w:delText>
        </w:r>
      </w:del>
      <w:ins w:id="370" w:author="Jelena Hrnjak" w:date="2023-08-25T15:54:00Z">
        <w:r w:rsidR="007A10A5">
          <w:rPr>
            <w:lang w:val="sr-Cyrl-RS"/>
          </w:rPr>
          <w:t>идентификационе параметре</w:t>
        </w:r>
        <w:r w:rsidR="007A10A5" w:rsidRPr="00A43182">
          <w:rPr>
            <w:lang w:val="sr-Cyrl-RS"/>
          </w:rPr>
          <w:t xml:space="preserve"> </w:t>
        </w:r>
      </w:ins>
      <w:r w:rsidR="00485A36" w:rsidRPr="00A43182">
        <w:rPr>
          <w:lang w:val="sr-Cyrl-RS"/>
        </w:rPr>
        <w:t>и конекциони стринг како би апликација</w:t>
      </w:r>
      <w:r w:rsidR="00F051FF" w:rsidRPr="00A43182">
        <w:rPr>
          <w:lang w:val="sr-Cyrl-RS"/>
        </w:rPr>
        <w:t xml:space="preserve"> успешно успоставила везу са </w:t>
      </w:r>
      <w:ins w:id="371" w:author="Vladimir Dimitrieski" w:date="2023-08-13T10:37:00Z">
        <w:r w:rsidR="006F5BCD">
          <w:rPr>
            <w:lang w:val="sr-Cyrl-RS"/>
          </w:rPr>
          <w:t xml:space="preserve">системом за управљање </w:t>
        </w:r>
      </w:ins>
      <w:r w:rsidR="00F051FF" w:rsidRPr="00A43182">
        <w:rPr>
          <w:lang w:val="sr-Cyrl-RS"/>
        </w:rPr>
        <w:t>базом података</w:t>
      </w:r>
      <w:r w:rsidR="00485A36" w:rsidRPr="00A43182">
        <w:rPr>
          <w:lang w:val="sr-Cyrl-RS"/>
        </w:rPr>
        <w:t>.</w:t>
      </w:r>
      <w:r w:rsidR="00F051FF" w:rsidRPr="00A43182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A43182">
        <w:rPr>
          <w:lang w:val="sr-Cyrl-RS"/>
        </w:rPr>
        <w:t xml:space="preserve"> </w:t>
      </w:r>
    </w:p>
    <w:p w14:paraId="42C8CFD3" w14:textId="77777777" w:rsidR="004A048C" w:rsidRPr="00A43182" w:rsidRDefault="004A048C" w:rsidP="00BF620D">
      <w:pPr>
        <w:pStyle w:val="Obiantekst"/>
        <w:ind w:firstLine="360"/>
        <w:rPr>
          <w:lang w:val="sr-Cyrl-RS"/>
        </w:rPr>
      </w:pP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A43182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С</w:t>
            </w:r>
            <w:r w:rsidR="00E0155A" w:rsidRPr="00A43182">
              <w:rPr>
                <w:szCs w:val="24"/>
                <w:lang w:val="sr-Cyrl-RS"/>
              </w:rPr>
              <w:t>истем за управљање базама</w:t>
            </w:r>
            <w:r w:rsidR="006675B5" w:rsidRPr="00A43182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A43182">
              <w:rPr>
                <w:i/>
                <w:szCs w:val="24"/>
                <w:lang w:val="sr-Cyrl-RS"/>
              </w:rPr>
              <w:t xml:space="preserve">PostgreSQL, MySQL </w:t>
            </w:r>
            <w:r w:rsidR="006675B5" w:rsidRPr="00A43182">
              <w:rPr>
                <w:szCs w:val="24"/>
                <w:lang w:val="sr-Cyrl-RS"/>
              </w:rPr>
              <w:t xml:space="preserve">и </w:t>
            </w:r>
            <w:r w:rsidR="006675B5" w:rsidRPr="00A43182">
              <w:rPr>
                <w:i/>
                <w:szCs w:val="24"/>
                <w:lang w:val="sr-Cyrl-RS"/>
              </w:rPr>
              <w:t>Oracle</w:t>
            </w:r>
          </w:p>
        </w:tc>
      </w:tr>
      <w:tr w:rsidR="00DC3A87" w:rsidRPr="00A43182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A43182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</w:t>
            </w:r>
            <w:r w:rsidR="00BE6CDB" w:rsidRPr="00A43182">
              <w:rPr>
                <w:szCs w:val="24"/>
                <w:lang w:val="sr-Cyrl-RS"/>
              </w:rPr>
              <w:t xml:space="preserve">некциони </w:t>
            </w:r>
            <w:r w:rsidR="003D38BF" w:rsidRPr="00A43182">
              <w:rPr>
                <w:szCs w:val="24"/>
                <w:lang w:val="sr-Cyrl-RS"/>
              </w:rPr>
              <w:t>стринг</w:t>
            </w:r>
            <w:r w:rsidR="00BE6CDB" w:rsidRPr="00A43182">
              <w:rPr>
                <w:szCs w:val="24"/>
                <w:lang w:val="sr-Cyrl-RS"/>
              </w:rPr>
              <w:t xml:space="preserve"> за повезивање са базом података</w:t>
            </w:r>
          </w:p>
        </w:tc>
      </w:tr>
      <w:tr w:rsidR="00DC3A87" w:rsidRPr="00A43182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A43182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A43182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A43182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6E74DEE9" w:rsidR="00392435" w:rsidRDefault="00392435" w:rsidP="00392435">
      <w:pPr>
        <w:pStyle w:val="Labelaslike"/>
        <w:rPr>
          <w:ins w:id="372" w:author="Jelena Hrnjak" w:date="2023-08-26T01:21:00Z"/>
          <w:i/>
          <w:lang w:val="sr-Cyrl-RS"/>
        </w:rPr>
      </w:pPr>
      <w:r w:rsidRPr="00A43182">
        <w:rPr>
          <w:lang w:val="sr-Cyrl-RS"/>
        </w:rPr>
        <w:t xml:space="preserve">Табела 4.3 – Обележја концепта </w:t>
      </w:r>
      <w:r w:rsidRPr="00A43182">
        <w:rPr>
          <w:i/>
          <w:lang w:val="sr-Cyrl-RS"/>
        </w:rPr>
        <w:t>Database</w:t>
      </w:r>
    </w:p>
    <w:p w14:paraId="752CEF59" w14:textId="77777777" w:rsidR="00BA482E" w:rsidRPr="00A43182" w:rsidRDefault="00BA482E" w:rsidP="00BA482E">
      <w:pPr>
        <w:pStyle w:val="Heading3"/>
        <w:rPr>
          <w:ins w:id="373" w:author="Jelena Hrnjak" w:date="2023-08-26T01:21:00Z"/>
          <w:i/>
          <w:lang w:val="sr-Cyrl-RS"/>
        </w:rPr>
      </w:pPr>
      <w:ins w:id="374" w:author="Jelena Hrnjak" w:date="2023-08-26T01:21:00Z">
        <w:r w:rsidRPr="00A43182">
          <w:rPr>
            <w:lang w:val="sr-Cyrl-RS"/>
          </w:rPr>
          <w:t xml:space="preserve">Концепт </w:t>
        </w:r>
        <w:r w:rsidRPr="00A43182">
          <w:rPr>
            <w:i/>
            <w:lang w:val="sr-Cyrl-RS"/>
          </w:rPr>
          <w:t>Entity</w:t>
        </w:r>
      </w:ins>
    </w:p>
    <w:p w14:paraId="57E72111" w14:textId="77777777" w:rsidR="00BA482E" w:rsidRPr="00A43182" w:rsidRDefault="00BA482E" w:rsidP="00BA482E">
      <w:pPr>
        <w:pStyle w:val="Obiantekst"/>
        <w:ind w:firstLine="360"/>
        <w:rPr>
          <w:ins w:id="375" w:author="Jelena Hrnjak" w:date="2023-08-26T01:21:00Z"/>
          <w:lang w:val="sr-Cyrl-RS"/>
        </w:rPr>
      </w:pPr>
      <w:ins w:id="376" w:author="Jelena Hrnjak" w:date="2023-08-26T01:21:00Z">
        <w:r w:rsidRPr="00A43182">
          <w:rPr>
            <w:lang w:val="sr-Cyrl-RS"/>
          </w:rPr>
          <w:t xml:space="preserve">Ентитети апликације моделовани су помоћу концепта </w:t>
        </w:r>
        <w:r w:rsidRPr="00A43182">
          <w:rPr>
            <w:i/>
            <w:lang w:val="sr-Cyrl-RS"/>
          </w:rPr>
          <w:t xml:space="preserve">Entity. </w:t>
        </w:r>
        <w:r w:rsidRPr="00A43182">
          <w:rPr>
            <w:lang w:val="sr-Cyrl-RS"/>
          </w:rPr>
          <w:t xml:space="preserve">Асоцијација ентитета са концептом </w:t>
        </w:r>
        <w:r w:rsidRPr="00A43182">
          <w:rPr>
            <w:i/>
            <w:lang w:val="sr-Cyrl-RS"/>
          </w:rPr>
          <w:t>Attribute</w:t>
        </w:r>
        <w:r w:rsidRPr="00A43182">
          <w:rPr>
            <w:lang w:val="sr-Cyrl-RS"/>
          </w:rPr>
          <w:t xml:space="preserve"> омогућава да ентитети садрже сва релевантна обележја за домен апликације</w:t>
        </w:r>
        <w:r w:rsidRPr="00A43182">
          <w:rPr>
            <w:i/>
            <w:lang w:val="sr-Cyrl-RS"/>
          </w:rPr>
          <w:t xml:space="preserve">. </w:t>
        </w:r>
      </w:ins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BA482E" w:rsidRPr="00A43182" w14:paraId="1D1A369D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ins w:id="377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8EC6D34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378" w:author="Jelena Hrnjak" w:date="2023-08-26T01:21:00Z"/>
                <w:szCs w:val="24"/>
                <w:lang w:val="sr-Cyrl-RS"/>
              </w:rPr>
            </w:pPr>
            <w:ins w:id="379" w:author="Jelena Hrnjak" w:date="2023-08-26T01:21:00Z">
              <w:r w:rsidRPr="00A43182">
                <w:rPr>
                  <w:szCs w:val="24"/>
                  <w:lang w:val="sr-Cyrl-RS"/>
                </w:rPr>
                <w:t>Назив обележја</w:t>
              </w:r>
            </w:ins>
          </w:p>
        </w:tc>
        <w:tc>
          <w:tcPr>
            <w:tcW w:w="1890" w:type="dxa"/>
          </w:tcPr>
          <w:p w14:paraId="0126508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80" w:author="Jelena Hrnjak" w:date="2023-08-26T01:21:00Z"/>
                <w:szCs w:val="24"/>
                <w:lang w:val="sr-Cyrl-RS"/>
              </w:rPr>
            </w:pPr>
            <w:ins w:id="381" w:author="Jelena Hrnjak" w:date="2023-08-26T01:21:00Z">
              <w:r w:rsidRPr="00A43182">
                <w:rPr>
                  <w:szCs w:val="24"/>
                  <w:lang w:val="sr-Cyrl-RS"/>
                </w:rPr>
                <w:t>Тип податка</w:t>
              </w:r>
            </w:ins>
          </w:p>
        </w:tc>
        <w:tc>
          <w:tcPr>
            <w:tcW w:w="1620" w:type="dxa"/>
          </w:tcPr>
          <w:p w14:paraId="35EC802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82" w:author="Jelena Hrnjak" w:date="2023-08-26T01:21:00Z"/>
                <w:szCs w:val="24"/>
                <w:lang w:val="sr-Cyrl-RS"/>
              </w:rPr>
            </w:pPr>
            <w:ins w:id="383" w:author="Jelena Hrnjak" w:date="2023-08-26T01:21:00Z">
              <w:r w:rsidRPr="00A43182">
                <w:rPr>
                  <w:szCs w:val="24"/>
                  <w:lang w:val="sr-Cyrl-RS"/>
                </w:rPr>
                <w:t>Обавезно</w:t>
              </w:r>
            </w:ins>
          </w:p>
        </w:tc>
        <w:tc>
          <w:tcPr>
            <w:tcW w:w="3297" w:type="dxa"/>
          </w:tcPr>
          <w:p w14:paraId="4CFCE64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84" w:author="Jelena Hrnjak" w:date="2023-08-26T01:21:00Z"/>
                <w:szCs w:val="24"/>
                <w:lang w:val="sr-Cyrl-RS"/>
              </w:rPr>
            </w:pPr>
            <w:ins w:id="385" w:author="Jelena Hrnjak" w:date="2023-08-26T01:21:00Z">
              <w:r w:rsidRPr="00A43182">
                <w:rPr>
                  <w:szCs w:val="24"/>
                  <w:lang w:val="sr-Cyrl-RS"/>
                </w:rPr>
                <w:t>Опис</w:t>
              </w:r>
            </w:ins>
          </w:p>
        </w:tc>
      </w:tr>
      <w:tr w:rsidR="00BA482E" w:rsidRPr="00A43182" w14:paraId="2E63AAF9" w14:textId="77777777" w:rsidTr="00DD1EA2">
        <w:trPr>
          <w:trHeight w:val="360"/>
          <w:ins w:id="386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1ADE733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387" w:author="Jelena Hrnjak" w:date="2023-08-26T01:21:00Z"/>
                <w:i/>
                <w:szCs w:val="24"/>
                <w:lang w:val="sr-Cyrl-RS"/>
              </w:rPr>
            </w:pPr>
            <w:ins w:id="388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tableName</w:t>
              </w:r>
            </w:ins>
          </w:p>
        </w:tc>
        <w:tc>
          <w:tcPr>
            <w:tcW w:w="1890" w:type="dxa"/>
          </w:tcPr>
          <w:p w14:paraId="578B51EA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89" w:author="Jelena Hrnjak" w:date="2023-08-26T01:21:00Z"/>
                <w:i/>
                <w:szCs w:val="24"/>
                <w:lang w:val="sr-Cyrl-RS"/>
              </w:rPr>
            </w:pPr>
            <w:ins w:id="390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EString</w:t>
              </w:r>
            </w:ins>
          </w:p>
        </w:tc>
        <w:tc>
          <w:tcPr>
            <w:tcW w:w="1620" w:type="dxa"/>
          </w:tcPr>
          <w:p w14:paraId="16D2554D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91" w:author="Jelena Hrnjak" w:date="2023-08-26T01:21:00Z"/>
                <w:szCs w:val="24"/>
                <w:lang w:val="sr-Cyrl-RS"/>
              </w:rPr>
            </w:pPr>
            <w:ins w:id="392" w:author="Jelena Hrnjak" w:date="2023-08-26T01:21:00Z">
              <w:r w:rsidRPr="00A43182">
                <w:rPr>
                  <w:szCs w:val="24"/>
                  <w:lang w:val="sr-Cyrl-RS"/>
                </w:rPr>
                <w:t>не</w:t>
              </w:r>
            </w:ins>
          </w:p>
        </w:tc>
        <w:tc>
          <w:tcPr>
            <w:tcW w:w="3297" w:type="dxa"/>
          </w:tcPr>
          <w:p w14:paraId="1E1F35E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93" w:author="Jelena Hrnjak" w:date="2023-08-26T01:21:00Z"/>
                <w:szCs w:val="24"/>
                <w:lang w:val="sr-Cyrl-RS"/>
              </w:rPr>
            </w:pPr>
            <w:ins w:id="394" w:author="Jelena Hrnjak" w:date="2023-08-26T01:21:00Z">
              <w:r w:rsidRPr="00A43182">
                <w:rPr>
                  <w:szCs w:val="24"/>
                  <w:lang w:val="sr-Cyrl-RS"/>
                </w:rPr>
                <w:t>Назив табеле у бази података која се односи на ентитет</w:t>
              </w:r>
            </w:ins>
          </w:p>
        </w:tc>
      </w:tr>
    </w:tbl>
    <w:p w14:paraId="40A2D3F2" w14:textId="4FB2865F" w:rsidR="00BA482E" w:rsidRPr="00A43182" w:rsidRDefault="00BA482E" w:rsidP="00BA482E">
      <w:pPr>
        <w:pStyle w:val="Labelaslike"/>
        <w:rPr>
          <w:ins w:id="395" w:author="Jelena Hrnjak" w:date="2023-08-26T01:21:00Z"/>
          <w:i/>
          <w:lang w:val="sr-Cyrl-RS"/>
        </w:rPr>
      </w:pPr>
      <w:ins w:id="396" w:author="Jelena Hrnjak" w:date="2023-08-26T01:21:00Z">
        <w:r w:rsidRPr="00A43182">
          <w:rPr>
            <w:lang w:val="sr-Cyrl-RS"/>
          </w:rPr>
          <w:t>Табела 4.</w:t>
        </w:r>
        <w:r>
          <w:rPr>
            <w:lang w:val="sr-Cyrl-RS"/>
          </w:rPr>
          <w:t>4</w:t>
        </w:r>
        <w:r w:rsidRPr="00A43182">
          <w:rPr>
            <w:lang w:val="sr-Cyrl-RS"/>
          </w:rPr>
          <w:t xml:space="preserve"> – Обележја концепта </w:t>
        </w:r>
        <w:r w:rsidRPr="00A43182">
          <w:rPr>
            <w:i/>
            <w:lang w:val="sr-Cyrl-RS"/>
          </w:rPr>
          <w:t>Entity</w:t>
        </w:r>
      </w:ins>
    </w:p>
    <w:p w14:paraId="41A9BB50" w14:textId="77777777" w:rsidR="00BA482E" w:rsidRPr="00A43182" w:rsidRDefault="00BA482E" w:rsidP="00BA482E">
      <w:pPr>
        <w:pStyle w:val="Obiantekst"/>
        <w:rPr>
          <w:ins w:id="397" w:author="Jelena Hrnjak" w:date="2023-08-26T01:21:00Z"/>
          <w:lang w:val="sr-Cyrl-RS"/>
        </w:rPr>
      </w:pPr>
      <w:ins w:id="398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91008" behindDoc="0" locked="0" layoutInCell="1" allowOverlap="1" wp14:anchorId="7FCC632F" wp14:editId="5F05FEE7">
                  <wp:simplePos x="0" y="0"/>
                  <wp:positionH relativeFrom="margin">
                    <wp:align>right</wp:align>
                  </wp:positionH>
                  <wp:positionV relativeFrom="paragraph">
                    <wp:posOffset>1008380</wp:posOffset>
                  </wp:positionV>
                  <wp:extent cx="5611495" cy="619125"/>
                  <wp:effectExtent l="0" t="0" r="27305" b="28575"/>
                  <wp:wrapTopAndBottom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383F88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uniqueTableName(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'Table names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26EA06B8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allInstances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-&gt; </w:t>
                              </w:r>
                            </w:p>
                            <w:p w14:paraId="7B10912A" w14:textId="77777777" w:rsidR="00C83DFE" w:rsidRPr="00ED4B47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toLower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());</w:t>
                              </w:r>
                            </w:p>
                            <w:p w14:paraId="459DEDAC" w14:textId="77777777" w:rsidR="00C83DFE" w:rsidRPr="00590BCE" w:rsidRDefault="00C83DFE" w:rsidP="00BA482E">
                              <w:pPr>
                                <w:pStyle w:val="Kod"/>
                                <w:ind w:firstLine="706"/>
                              </w:pPr>
                              <w:r>
                                <w:rPr>
                                  <w:rFonts w:cs="Consolas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FCC632F" id="Text Box 3" o:spid="_x0000_s1028" type="#_x0000_t202" style="position:absolute;left:0;text-align:left;margin-left:390.65pt;margin-top:79.4pt;width:441.85pt;height:48.7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LWSl8kMCAACA&#10;BAAADgAAAAAAAAAAAAAAAAAuAgAAZHJzL2Uyb0RvYy54bWxQSwECLQAUAAYACAAAACEARxuTB98A&#10;AAAIAQAADwAAAAAAAAAAAAAAAACdBAAAZHJzL2Rvd25yZXYueG1sUEsFBgAAAAAEAAQA8wAAAKkF&#10;AAAAAA==&#10;" filled="f" strokeweight=".5pt">
                  <v:textbox>
                    <w:txbxContent>
                      <w:p w14:paraId="36383F88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uniqueTableName(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'Table names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26EA06B8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allInstances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-&gt; </w:t>
                        </w:r>
                      </w:p>
                      <w:p w14:paraId="7B10912A" w14:textId="77777777" w:rsidR="00C83DFE" w:rsidRPr="00ED4B47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toLower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());</w:t>
                        </w:r>
                      </w:p>
                      <w:p w14:paraId="459DEDAC" w14:textId="77777777" w:rsidR="00C83DFE" w:rsidRPr="00590BCE" w:rsidRDefault="00C83DFE" w:rsidP="00BA482E">
                        <w:pPr>
                          <w:pStyle w:val="Kod"/>
                          <w:ind w:firstLine="706"/>
                        </w:pPr>
                        <w:r>
                          <w:rPr>
                            <w:rFonts w:cs="Consolas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Pr="00A43182">
          <w:rPr>
            <w:lang w:val="sr-Cyrl-RS"/>
          </w:rPr>
          <w:tab/>
          <w:t xml:space="preserve">Ограничење </w:t>
        </w:r>
        <w:r w:rsidRPr="00A43182">
          <w:rPr>
            <w:i/>
            <w:lang w:val="sr-Cyrl-RS"/>
          </w:rPr>
          <w:t xml:space="preserve">uniqueTableName </w:t>
        </w:r>
        <w:r w:rsidRPr="00A43182">
          <w:rPr>
            <w:lang w:val="sr-Cyrl-RS"/>
          </w:rPr>
          <w:t>(листинг 4.3) гарантује да сви ентиети имају јединствен назив табеле у бази података што спречава потенцијалне проблеме приликом рада са подацима. За ентитете за које није наведен, назив табеле биће изједначен са називом ентитета у множини (</w:t>
        </w:r>
        <w:r>
          <w:rPr>
            <w:lang w:val="sr-Cyrl-RS"/>
          </w:rPr>
          <w:t xml:space="preserve">нпр. </w:t>
        </w:r>
        <w:r w:rsidRPr="00A43182">
          <w:rPr>
            <w:i/>
            <w:lang w:val="sr-Cyrl-RS"/>
          </w:rPr>
          <w:t xml:space="preserve">users </w:t>
        </w:r>
        <w:r w:rsidRPr="00A43182">
          <w:rPr>
            <w:lang w:val="sr-Cyrl-RS"/>
          </w:rPr>
          <w:t xml:space="preserve">или </w:t>
        </w:r>
        <w:r w:rsidRPr="00A43182">
          <w:rPr>
            <w:i/>
            <w:lang w:val="sr-Cyrl-RS"/>
          </w:rPr>
          <w:t>roles</w:t>
        </w:r>
        <w:r w:rsidRPr="00A43182">
          <w:rPr>
            <w:lang w:val="sr-Cyrl-RS"/>
          </w:rPr>
          <w:t>).</w:t>
        </w:r>
      </w:ins>
    </w:p>
    <w:p w14:paraId="2783C215" w14:textId="77777777" w:rsidR="00BA482E" w:rsidRPr="00A43182" w:rsidRDefault="00BA482E" w:rsidP="00BA482E">
      <w:pPr>
        <w:pStyle w:val="Labelaslike"/>
        <w:rPr>
          <w:ins w:id="399" w:author="Jelena Hrnjak" w:date="2023-08-26T01:21:00Z"/>
          <w:lang w:val="sr-Cyrl-RS"/>
        </w:rPr>
      </w:pPr>
      <w:ins w:id="400" w:author="Jelena Hrnjak" w:date="2023-08-26T01:21:00Z">
        <w:r w:rsidRPr="00A43182">
          <w:rPr>
            <w:lang w:val="sr-Cyrl-RS"/>
          </w:rPr>
          <w:t>Листинг 4.3 – Сви ентитети имају јединствен назив табеле у бази података</w:t>
        </w:r>
      </w:ins>
    </w:p>
    <w:p w14:paraId="04B96730" w14:textId="77777777" w:rsidR="00BA482E" w:rsidRPr="00A43182" w:rsidRDefault="00BA482E" w:rsidP="00BA482E">
      <w:pPr>
        <w:pStyle w:val="Labelaslike"/>
        <w:rPr>
          <w:ins w:id="401" w:author="Jelena Hrnjak" w:date="2023-08-26T01:21:00Z"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A482E" w:rsidRPr="00A43182" w14:paraId="785DC400" w14:textId="77777777" w:rsidTr="00DD1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ins w:id="402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7B861D2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403" w:author="Jelena Hrnjak" w:date="2023-08-26T01:21:00Z"/>
                <w:szCs w:val="24"/>
                <w:lang w:val="sr-Cyrl-RS"/>
              </w:rPr>
            </w:pPr>
            <w:ins w:id="404" w:author="Jelena Hrnjak" w:date="2023-08-26T01:21:00Z">
              <w:r w:rsidRPr="00A43182">
                <w:rPr>
                  <w:szCs w:val="24"/>
                  <w:lang w:val="sr-Cyrl-RS"/>
                </w:rPr>
                <w:t>Назив асоцијације</w:t>
              </w:r>
            </w:ins>
          </w:p>
        </w:tc>
        <w:tc>
          <w:tcPr>
            <w:tcW w:w="1060" w:type="pct"/>
          </w:tcPr>
          <w:p w14:paraId="578D96C5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405" w:author="Jelena Hrnjak" w:date="2023-08-26T01:21:00Z"/>
                <w:szCs w:val="24"/>
                <w:lang w:val="sr-Cyrl-RS"/>
              </w:rPr>
            </w:pPr>
            <w:ins w:id="406" w:author="Jelena Hrnjak" w:date="2023-08-26T01:21:00Z">
              <w:r w:rsidRPr="00A43182">
                <w:rPr>
                  <w:szCs w:val="24"/>
                  <w:lang w:val="sr-Cyrl-RS"/>
                </w:rPr>
                <w:t>Референцирани концепт</w:t>
              </w:r>
            </w:ins>
          </w:p>
        </w:tc>
        <w:tc>
          <w:tcPr>
            <w:tcW w:w="928" w:type="pct"/>
          </w:tcPr>
          <w:p w14:paraId="6DDDE977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407" w:author="Jelena Hrnjak" w:date="2023-08-26T01:21:00Z"/>
                <w:szCs w:val="24"/>
                <w:lang w:val="sr-Cyrl-RS"/>
              </w:rPr>
            </w:pPr>
            <w:ins w:id="408" w:author="Jelena Hrnjak" w:date="2023-08-26T01:21:00Z">
              <w:r w:rsidRPr="00A43182">
                <w:rPr>
                  <w:szCs w:val="24"/>
                  <w:lang w:val="sr-Cyrl-RS"/>
                </w:rPr>
                <w:t>Кардиналитет</w:t>
              </w:r>
            </w:ins>
          </w:p>
        </w:tc>
        <w:tc>
          <w:tcPr>
            <w:tcW w:w="1853" w:type="pct"/>
          </w:tcPr>
          <w:p w14:paraId="75527BA1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409" w:author="Jelena Hrnjak" w:date="2023-08-26T01:21:00Z"/>
                <w:szCs w:val="24"/>
                <w:lang w:val="sr-Cyrl-RS"/>
              </w:rPr>
            </w:pPr>
            <w:ins w:id="410" w:author="Jelena Hrnjak" w:date="2023-08-26T01:21:00Z">
              <w:r w:rsidRPr="00A43182">
                <w:rPr>
                  <w:szCs w:val="24"/>
                  <w:lang w:val="sr-Cyrl-RS"/>
                </w:rPr>
                <w:t>Опис</w:t>
              </w:r>
            </w:ins>
          </w:p>
        </w:tc>
      </w:tr>
      <w:tr w:rsidR="00BA482E" w:rsidRPr="00A43182" w14:paraId="37A59A09" w14:textId="77777777" w:rsidTr="00DD1EA2">
        <w:trPr>
          <w:trHeight w:val="360"/>
          <w:ins w:id="411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0351F39" w14:textId="77777777" w:rsidR="00BA482E" w:rsidRPr="00A43182" w:rsidRDefault="00BA482E" w:rsidP="00DD1EA2">
            <w:pPr>
              <w:pStyle w:val="BodyText"/>
              <w:ind w:firstLine="0"/>
              <w:jc w:val="center"/>
              <w:rPr>
                <w:ins w:id="412" w:author="Jelena Hrnjak" w:date="2023-08-26T01:21:00Z"/>
                <w:i/>
                <w:szCs w:val="24"/>
                <w:lang w:val="sr-Cyrl-RS"/>
              </w:rPr>
            </w:pPr>
            <w:ins w:id="413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entity_attributes</w:t>
              </w:r>
            </w:ins>
          </w:p>
        </w:tc>
        <w:tc>
          <w:tcPr>
            <w:tcW w:w="1060" w:type="pct"/>
          </w:tcPr>
          <w:p w14:paraId="50FBA4D9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14" w:author="Jelena Hrnjak" w:date="2023-08-26T01:21:00Z"/>
                <w:i/>
                <w:szCs w:val="24"/>
                <w:lang w:val="sr-Cyrl-RS"/>
              </w:rPr>
            </w:pPr>
            <w:ins w:id="415" w:author="Jelena Hrnjak" w:date="2023-08-26T01:21:00Z">
              <w:r w:rsidRPr="00A43182">
                <w:rPr>
                  <w:i/>
                  <w:szCs w:val="24"/>
                  <w:lang w:val="sr-Cyrl-RS"/>
                </w:rPr>
                <w:t>Attribute</w:t>
              </w:r>
            </w:ins>
          </w:p>
        </w:tc>
        <w:tc>
          <w:tcPr>
            <w:tcW w:w="928" w:type="pct"/>
          </w:tcPr>
          <w:p w14:paraId="60EFFC2F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16" w:author="Jelena Hrnjak" w:date="2023-08-26T01:21:00Z"/>
                <w:szCs w:val="24"/>
                <w:lang w:val="sr-Cyrl-RS"/>
              </w:rPr>
            </w:pPr>
            <w:ins w:id="417" w:author="Jelena Hrnjak" w:date="2023-08-26T01:21:00Z">
              <w:r w:rsidRPr="00A43182">
                <w:rPr>
                  <w:szCs w:val="24"/>
                  <w:lang w:val="sr-Cyrl-RS"/>
                </w:rPr>
                <w:t>0..*</w:t>
              </w:r>
            </w:ins>
          </w:p>
        </w:tc>
        <w:tc>
          <w:tcPr>
            <w:tcW w:w="1853" w:type="pct"/>
          </w:tcPr>
          <w:p w14:paraId="71AA91BB" w14:textId="77777777" w:rsidR="00BA482E" w:rsidRPr="00A43182" w:rsidRDefault="00BA482E" w:rsidP="00DD1EA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18" w:author="Jelena Hrnjak" w:date="2023-08-26T01:21:00Z"/>
                <w:szCs w:val="24"/>
                <w:lang w:val="sr-Cyrl-RS"/>
              </w:rPr>
            </w:pPr>
            <w:ins w:id="419" w:author="Jelena Hrnjak" w:date="2023-08-26T01:21:00Z">
              <w:r w:rsidRPr="00A43182">
                <w:rPr>
                  <w:szCs w:val="24"/>
                  <w:lang w:val="sr-Cyrl-RS"/>
                </w:rPr>
                <w:t>Обележја ентитета</w:t>
              </w:r>
            </w:ins>
          </w:p>
        </w:tc>
      </w:tr>
    </w:tbl>
    <w:p w14:paraId="671322B5" w14:textId="1A6CD741" w:rsidR="00BA482E" w:rsidRPr="00A43182" w:rsidRDefault="00BA482E" w:rsidP="00BA482E">
      <w:pPr>
        <w:pStyle w:val="Labelaslike"/>
        <w:rPr>
          <w:ins w:id="420" w:author="Jelena Hrnjak" w:date="2023-08-26T01:21:00Z"/>
          <w:i/>
          <w:lang w:val="sr-Cyrl-RS"/>
        </w:rPr>
      </w:pPr>
      <w:ins w:id="421" w:author="Jelena Hrnjak" w:date="2023-08-26T01:21:00Z">
        <w:r w:rsidRPr="00A43182">
          <w:rPr>
            <w:lang w:val="sr-Cyrl-RS"/>
          </w:rPr>
          <w:t>Табела 4.</w:t>
        </w:r>
        <w:r>
          <w:rPr>
            <w:lang w:val="sr-Cyrl-RS"/>
          </w:rPr>
          <w:t>5</w:t>
        </w:r>
        <w:r w:rsidRPr="00A43182">
          <w:rPr>
            <w:lang w:val="sr-Cyrl-RS"/>
          </w:rPr>
          <w:t xml:space="preserve"> – Асоцијације концепта </w:t>
        </w:r>
        <w:r w:rsidRPr="00A43182">
          <w:rPr>
            <w:i/>
            <w:lang w:val="sr-Cyrl-RS"/>
          </w:rPr>
          <w:t>Entity</w:t>
        </w:r>
      </w:ins>
    </w:p>
    <w:p w14:paraId="642778FB" w14:textId="77777777" w:rsidR="00BA482E" w:rsidRPr="00A43182" w:rsidRDefault="00BA482E" w:rsidP="00BA482E">
      <w:pPr>
        <w:pStyle w:val="Obiantekst"/>
        <w:ind w:firstLine="706"/>
        <w:rPr>
          <w:ins w:id="422" w:author="Jelena Hrnjak" w:date="2023-08-26T01:21:00Z"/>
          <w:i/>
          <w:lang w:val="sr-Cyrl-RS"/>
        </w:rPr>
      </w:pPr>
      <w:ins w:id="423" w:author="Jelena Hrnjak" w:date="2023-08-26T01:21:00Z">
        <w:r w:rsidRPr="00A43182">
          <w:rPr>
            <w:lang w:val="sr-Cyrl-RS"/>
          </w:rPr>
          <w:lastRenderedPageBreak/>
          <w:t xml:space="preserve">Асоцијација </w:t>
        </w:r>
        <w:r w:rsidRPr="00A43182">
          <w:rPr>
            <w:i/>
            <w:lang w:val="sr-Cyrl-RS"/>
          </w:rPr>
          <w:t xml:space="preserve">entity_attributes </w:t>
        </w:r>
        <w:r w:rsidRPr="00A43182">
          <w:rPr>
            <w:lang w:val="sr-Cyrl-RS"/>
          </w:rPr>
          <w:t xml:space="preserve">моделује придруживање одређених </w:t>
        </w:r>
        <w:r>
          <w:rPr>
            <w:lang w:val="sr-Cyrl-RS"/>
          </w:rPr>
          <w:t>обележја</w:t>
        </w:r>
        <w:r w:rsidRPr="00A43182">
          <w:rPr>
            <w:lang w:val="sr-Cyrl-RS"/>
          </w:rPr>
          <w:t xml:space="preserve"> ентитету. Јединственост назива </w:t>
        </w:r>
        <w:r>
          <w:rPr>
            <w:lang w:val="sr-Cyrl-RS"/>
          </w:rPr>
          <w:t>обележја</w:t>
        </w:r>
        <w:r w:rsidRPr="00A43182">
          <w:rPr>
            <w:lang w:val="sr-Cyrl-RS"/>
          </w:rPr>
          <w:t xml:space="preserve"> у оквиру ентитета омогућена је ограничењем </w:t>
        </w:r>
        <w:r w:rsidRPr="00A43182">
          <w:rPr>
            <w:i/>
            <w:lang w:val="sr-Cyrl-RS"/>
          </w:rPr>
          <w:t xml:space="preserve"> uniqueAttributeName </w:t>
        </w:r>
        <w:r w:rsidRPr="00A43182">
          <w:rPr>
            <w:lang w:val="sr-Cyrl-RS"/>
          </w:rPr>
          <w:t>(листинг 4.4), док јединс</w:t>
        </w:r>
        <w:r>
          <w:rPr>
            <w:lang w:val="sr-Cyrl-RS"/>
          </w:rPr>
          <w:t xml:space="preserve">твеност назива колона у табели </w:t>
        </w:r>
        <w:r w:rsidRPr="00A43182">
          <w:rPr>
            <w:lang w:val="sr-Cyrl-RS"/>
          </w:rPr>
          <w:t xml:space="preserve">гарантује ограничење </w:t>
        </w:r>
        <w:r w:rsidRPr="00A43182">
          <w:rPr>
            <w:i/>
            <w:lang w:val="sr-Cyrl-RS"/>
          </w:rPr>
          <w:t xml:space="preserve">uniqueCollumnName </w:t>
        </w:r>
        <w:r w:rsidRPr="00A43182">
          <w:rPr>
            <w:lang w:val="sr-Cyrl-RS"/>
          </w:rPr>
          <w:t>(листинг 4.5). Неопходно је да</w:t>
        </w:r>
        <w:r>
          <w:rPr>
            <w:lang w:val="sr-Cyrl-RS"/>
          </w:rPr>
          <w:t xml:space="preserve"> </w:t>
        </w:r>
        <w:r w:rsidRPr="00A43182">
          <w:rPr>
            <w:lang w:val="sr-Cyrl-RS"/>
          </w:rPr>
          <w:t xml:space="preserve">ентитети поседују тачно један идентификатор, што је обезбеђено ограничењем </w:t>
        </w:r>
        <w:r w:rsidRPr="00360423">
          <w:rPr>
            <w:i/>
            <w:lang w:val="sr-Cyrl-RS"/>
          </w:rPr>
          <w:t>onlyOneIdentifier</w:t>
        </w:r>
        <w:r w:rsidRPr="00A43182">
          <w:rPr>
            <w:lang w:val="sr-Cyrl-RS"/>
          </w:rPr>
          <w:t xml:space="preserve"> (листинг 4.6). </w:t>
        </w:r>
      </w:ins>
    </w:p>
    <w:p w14:paraId="59591F5B" w14:textId="77777777" w:rsidR="00BA482E" w:rsidRPr="00A43182" w:rsidRDefault="00BA482E" w:rsidP="00BA482E">
      <w:pPr>
        <w:pStyle w:val="Labelaslike"/>
        <w:rPr>
          <w:ins w:id="424" w:author="Jelena Hrnjak" w:date="2023-08-26T01:21:00Z"/>
          <w:i/>
          <w:lang w:val="sr-Cyrl-RS"/>
        </w:rPr>
      </w:pPr>
      <w:ins w:id="425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0410D570" wp14:editId="14D8E449">
                  <wp:extent cx="5611495" cy="619125"/>
                  <wp:effectExtent l="0" t="0" r="27305" b="28575"/>
                  <wp:docPr id="26" name="Text Box 2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BD0F23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uniqueAttributeName(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'Attribute names within an entity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00FA929A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7D6CC1A" w14:textId="77777777" w:rsidR="00C83DFE" w:rsidRPr="00C51158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0410D570" id="Text Box 26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" filled="f" strokeweight=".5pt">
                  <v:textbox>
                    <w:txbxContent>
                      <w:p w14:paraId="45BD0F23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uniqueAttributeName(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'Attribute names within an entity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00FA929A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7D6CC1A" w14:textId="77777777" w:rsidR="00C83DFE" w:rsidRPr="00C51158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4B14CEA8" w14:textId="77777777" w:rsidR="00BA482E" w:rsidRPr="00A43182" w:rsidRDefault="00BA482E" w:rsidP="00BA482E">
      <w:pPr>
        <w:pStyle w:val="Labelaslike"/>
        <w:rPr>
          <w:ins w:id="426" w:author="Jelena Hrnjak" w:date="2023-08-26T01:21:00Z"/>
          <w:lang w:val="sr-Cyrl-RS"/>
        </w:rPr>
      </w:pPr>
      <w:ins w:id="427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92032" behindDoc="0" locked="0" layoutInCell="1" allowOverlap="1" wp14:anchorId="5FBA79A4" wp14:editId="0FD98077">
                  <wp:simplePos x="0" y="0"/>
                  <wp:positionH relativeFrom="margin">
                    <wp:align>right</wp:align>
                  </wp:positionH>
                  <wp:positionV relativeFrom="paragraph">
                    <wp:posOffset>220084</wp:posOffset>
                  </wp:positionV>
                  <wp:extent cx="5611495" cy="544195"/>
                  <wp:effectExtent l="0" t="0" r="27305" b="27305"/>
                  <wp:wrapTopAndBottom/>
                  <wp:docPr id="33" name="Text Box 3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2863EF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uniqueCollumnName(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'Column names must be unique if defined!'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348EB080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exists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</w:p>
                            <w:p w14:paraId="6115EEE5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17AC393" w14:textId="77777777" w:rsidR="00C83DFE" w:rsidRPr="00590BC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5FBA79A4" id="Text Box 33" o:spid="_x0000_s1030" type="#_x0000_t202" style="position:absolute;left:0;text-align:left;margin-left:390.65pt;margin-top:17.35pt;width:441.85pt;height:42.85pt;z-index:2516920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" filled="f" strokeweight=".5pt">
                  <v:textbox style="mso-fit-shape-to-text:t">
                    <w:txbxContent>
                      <w:p w14:paraId="7C2863EF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uniqueCollumnName(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'Column names must be unique if defined!'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348EB080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exists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</w:p>
                      <w:p w14:paraId="6115EEE5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17AC393" w14:textId="77777777" w:rsidR="00C83DFE" w:rsidRPr="00590BC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>
          <w:rPr>
            <w:lang w:val="sr-Cyrl-RS"/>
          </w:rPr>
          <w:t xml:space="preserve">Листинг 4.4 – Сва обележја </w:t>
        </w:r>
        <w:r w:rsidRPr="00A43182">
          <w:rPr>
            <w:lang w:val="sr-Cyrl-RS"/>
          </w:rPr>
          <w:t>у окциру ентитета имају јединствене називе</w:t>
        </w:r>
      </w:ins>
    </w:p>
    <w:p w14:paraId="7848F2BF" w14:textId="77777777" w:rsidR="00BA482E" w:rsidRPr="00A43182" w:rsidRDefault="00BA482E" w:rsidP="00BA482E">
      <w:pPr>
        <w:pStyle w:val="Labelaslike"/>
        <w:rPr>
          <w:ins w:id="428" w:author="Jelena Hrnjak" w:date="2023-08-26T01:21:00Z"/>
          <w:i/>
          <w:lang w:val="sr-Cyrl-RS"/>
        </w:rPr>
      </w:pPr>
      <w:ins w:id="429" w:author="Jelena Hrnjak" w:date="2023-08-26T01:21:00Z">
        <w:r>
          <w:rPr>
            <w:lang w:val="sr-Cyrl-RS"/>
          </w:rPr>
          <w:t xml:space="preserve">Листинг 4.5 – Сва обележја </w:t>
        </w:r>
        <w:r w:rsidRPr="00A43182">
          <w:rPr>
            <w:lang w:val="sr-Cyrl-RS"/>
          </w:rPr>
          <w:t xml:space="preserve">имају јениствене називе колона унутар табеле у бази података </w:t>
        </w:r>
      </w:ins>
    </w:p>
    <w:p w14:paraId="219582EC" w14:textId="77777777" w:rsidR="00BA482E" w:rsidRPr="00A43182" w:rsidRDefault="00BA482E" w:rsidP="00BA482E">
      <w:pPr>
        <w:pStyle w:val="Labelaslike"/>
        <w:rPr>
          <w:ins w:id="430" w:author="Jelena Hrnjak" w:date="2023-08-26T01:21:00Z"/>
          <w:lang w:val="sr-Cyrl-RS"/>
        </w:rPr>
      </w:pPr>
      <w:ins w:id="431" w:author="Jelena Hrnjak" w:date="2023-08-26T01:21:00Z">
        <w:r w:rsidRPr="00A43182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262220AF" wp14:editId="064CB00C">
                  <wp:extent cx="5611495" cy="544195"/>
                  <wp:effectExtent l="0" t="0" r="27305" b="15875"/>
                  <wp:docPr id="42" name="Text Box 4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493C1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onlyOneIdentifier(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'Entity must have exactly one identifier attribute!'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55650E61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&gt;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</w:p>
                            <w:p w14:paraId="20E59314" w14:textId="77777777" w:rsidR="00C83DF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identifier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=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;</w:t>
                              </w:r>
                            </w:p>
                            <w:p w14:paraId="22483910" w14:textId="77777777" w:rsidR="00C83DFE" w:rsidRPr="00590BCE" w:rsidRDefault="00C83DFE" w:rsidP="00BA482E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262220AF" id="Text Box 42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" filled="f" strokeweight=".5pt">
                  <v:textbox style="mso-fit-shape-to-text:t">
                    <w:txbxContent>
                      <w:p w14:paraId="09C493C1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onlyOneIdentifier(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'Entity must have exactly one identifier attribute!'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55650E61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&gt;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0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</w:p>
                      <w:p w14:paraId="20E59314" w14:textId="77777777" w:rsidR="00C83DF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identifier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=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1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;</w:t>
                        </w:r>
                      </w:p>
                      <w:p w14:paraId="22483910" w14:textId="77777777" w:rsidR="00C83DFE" w:rsidRPr="00590BCE" w:rsidRDefault="00C83DFE" w:rsidP="00BA482E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r w:rsidRPr="00A43182">
          <w:rPr>
            <w:lang w:val="sr-Cyrl-RS"/>
          </w:rPr>
          <w:t>Листинг 4.6 – За ентитет мора да постоји та</w:t>
        </w:r>
        <w:r>
          <w:rPr>
            <w:lang w:val="sr-Cyrl-RS"/>
          </w:rPr>
          <w:t>чно једно обележје које</w:t>
        </w:r>
        <w:r w:rsidRPr="00A43182">
          <w:rPr>
            <w:lang w:val="sr-Cyrl-RS"/>
          </w:rPr>
          <w:t xml:space="preserve"> је идентификатор</w:t>
        </w:r>
      </w:ins>
    </w:p>
    <w:p w14:paraId="1498933F" w14:textId="77777777" w:rsidR="00BA482E" w:rsidRPr="00A43182" w:rsidRDefault="00BA482E" w:rsidP="00392435">
      <w:pPr>
        <w:pStyle w:val="Labelaslike"/>
        <w:rPr>
          <w:i/>
          <w:lang w:val="sr-Cyrl-RS"/>
        </w:rPr>
      </w:pPr>
    </w:p>
    <w:p w14:paraId="4B8E3379" w14:textId="3593519B" w:rsidR="00706016" w:rsidRPr="00A43182" w:rsidRDefault="00706016" w:rsidP="00706016">
      <w:pPr>
        <w:pStyle w:val="Heading3"/>
        <w:rPr>
          <w:i/>
          <w:lang w:val="sr-Cyrl-RS"/>
        </w:rPr>
      </w:pPr>
      <w:bookmarkStart w:id="432" w:name="_Toc14248410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Attribute</w:t>
      </w:r>
      <w:bookmarkEnd w:id="432"/>
    </w:p>
    <w:p w14:paraId="29598771" w14:textId="24845DD7" w:rsidR="00706016" w:rsidRPr="00A43182" w:rsidRDefault="00706016" w:rsidP="00706016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Attribute </w:t>
      </w:r>
      <w:r w:rsidR="00681891" w:rsidRPr="00A43182">
        <w:rPr>
          <w:lang w:val="sr-Cyrl-RS"/>
        </w:rPr>
        <w:t xml:space="preserve">моделује обележја </w:t>
      </w:r>
      <w:r w:rsidRPr="00A43182">
        <w:rPr>
          <w:lang w:val="sr-Cyrl-RS"/>
        </w:rPr>
        <w:t xml:space="preserve">која описују различите карактеристике </w:t>
      </w:r>
      <w:commentRangeStart w:id="433"/>
      <w:r w:rsidRPr="00A43182">
        <w:rPr>
          <w:lang w:val="sr-Cyrl-RS"/>
        </w:rPr>
        <w:t>ентитета</w:t>
      </w:r>
      <w:commentRangeEnd w:id="433"/>
      <w:r w:rsidR="00614898">
        <w:rPr>
          <w:rStyle w:val="CommentReference"/>
          <w:lang w:val="en-US"/>
        </w:rPr>
        <w:commentReference w:id="433"/>
      </w:r>
      <w:r w:rsidRPr="00A43182">
        <w:rPr>
          <w:lang w:val="sr-Cyrl-RS"/>
        </w:rPr>
        <w:t xml:space="preserve">. </w:t>
      </w:r>
      <w:r w:rsidRPr="00A43182">
        <w:rPr>
          <w:i/>
          <w:lang w:val="sr-Cyrl-RS"/>
        </w:rPr>
        <w:t xml:space="preserve">EType </w:t>
      </w:r>
      <w:r w:rsidRPr="00A43182">
        <w:rPr>
          <w:lang w:val="sr-Cyrl-RS"/>
        </w:rPr>
        <w:t>представља енумерацију за тип податка обележја моделованог концептом</w:t>
      </w:r>
      <w:r w:rsidRPr="00A43182">
        <w:rPr>
          <w:i/>
          <w:lang w:val="sr-Cyrl-RS"/>
        </w:rPr>
        <w:t>.</w:t>
      </w:r>
      <w:r w:rsidRPr="00A43182">
        <w:rPr>
          <w:lang w:val="sr-Cyrl-RS"/>
        </w:rPr>
        <w:tab/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представља идентификатор ентитета уколико је вредност обележја </w:t>
      </w:r>
      <w:r w:rsidRPr="00A43182">
        <w:rPr>
          <w:i/>
          <w:lang w:val="sr-Cyrl-RS"/>
        </w:rPr>
        <w:t xml:space="preserve">identifier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true, </w:t>
      </w:r>
      <w:r w:rsidRPr="00A43182">
        <w:rPr>
          <w:lang w:val="sr-Cyrl-RS"/>
        </w:rPr>
        <w:t xml:space="preserve">док је </w:t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</w:t>
      </w:r>
      <w:commentRangeStart w:id="434"/>
      <w:del w:id="435" w:author="Jelena Hrnjak" w:date="2023-08-25T15:54:00Z">
        <w:r w:rsidRPr="00A43182" w:rsidDel="007A10A5">
          <w:rPr>
            <w:lang w:val="sr-Cyrl-RS"/>
          </w:rPr>
          <w:delText xml:space="preserve">креденцијал </w:delText>
        </w:r>
      </w:del>
      <w:commentRangeEnd w:id="434"/>
      <w:ins w:id="436" w:author="Jelena Hrnjak" w:date="2023-08-25T15:54:00Z">
        <w:r w:rsidR="007A10A5">
          <w:rPr>
            <w:lang w:val="sr-Cyrl-RS"/>
          </w:rPr>
          <w:t>идентификациони параметар</w:t>
        </w:r>
        <w:r w:rsidR="007A10A5" w:rsidRPr="00A43182">
          <w:rPr>
            <w:lang w:val="sr-Cyrl-RS"/>
          </w:rPr>
          <w:t xml:space="preserve"> </w:t>
        </w:r>
      </w:ins>
      <w:r w:rsidR="004E20C2">
        <w:rPr>
          <w:rStyle w:val="CommentReference"/>
          <w:lang w:val="en-US"/>
        </w:rPr>
        <w:commentReference w:id="434"/>
      </w:r>
      <w:r w:rsidRPr="00A43182">
        <w:rPr>
          <w:lang w:val="sr-Cyrl-RS"/>
        </w:rPr>
        <w:t xml:space="preserve">уколико је вредност обележја </w:t>
      </w:r>
      <w:r w:rsidRPr="00A43182">
        <w:rPr>
          <w:i/>
          <w:lang w:val="sr-Cyrl-RS"/>
        </w:rPr>
        <w:t xml:space="preserve">credential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A43182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016" w:rsidRPr="00A43182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A43182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String, Float, Long, Integer, Double, DateTime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Date</w:t>
            </w:r>
            <w:r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A43182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2D14E8F6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идентификатор</w:t>
            </w:r>
            <w:ins w:id="437" w:author="Vladimir Dimitrieski" w:date="2023-08-13T10:39:00Z">
              <w:r w:rsidR="004E20C2">
                <w:rPr>
                  <w:szCs w:val="24"/>
                  <w:lang w:val="sr-Cyrl-RS"/>
                </w:rPr>
                <w:t>?</w:t>
              </w:r>
            </w:ins>
          </w:p>
        </w:tc>
      </w:tr>
      <w:tr w:rsidR="00706016" w:rsidRPr="00A43182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142E4171" w:rsidR="00706016" w:rsidRPr="00A43182" w:rsidRDefault="00706016" w:rsidP="00A6379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Да ли је обележје </w:t>
            </w:r>
            <w:del w:id="438" w:author="Jelena Hrnjak" w:date="2023-08-25T15:55:00Z">
              <w:r w:rsidRPr="00A43182" w:rsidDel="007A10A5">
                <w:rPr>
                  <w:szCs w:val="24"/>
                  <w:lang w:val="sr-Cyrl-RS"/>
                </w:rPr>
                <w:delText>креденцијал</w:delText>
              </w:r>
            </w:del>
            <w:ins w:id="439" w:author="Jelena Hrnjak" w:date="2023-08-25T15:55:00Z">
              <w:r w:rsidR="007A10A5">
                <w:rPr>
                  <w:szCs w:val="24"/>
                  <w:lang w:val="sr-Cyrl-RS"/>
                </w:rPr>
                <w:t>идентификациони параметар</w:t>
              </w:r>
            </w:ins>
            <w:ins w:id="440" w:author="Vladimir Dimitrieski" w:date="2023-08-13T10:39:00Z">
              <w:r w:rsidR="004E20C2">
                <w:rPr>
                  <w:szCs w:val="24"/>
                  <w:lang w:val="sr-Cyrl-RS"/>
                </w:rPr>
                <w:t>?</w:t>
              </w:r>
            </w:ins>
          </w:p>
        </w:tc>
      </w:tr>
      <w:tr w:rsidR="00706016" w:rsidRPr="00A43182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lastRenderedPageBreak/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3570C408" w:rsidR="00706016" w:rsidRPr="00A43182" w:rsidRDefault="00706016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del w:id="441" w:author="Jelena Hrnjak" w:date="2023-08-26T01:22:00Z">
        <w:r w:rsidR="003928D8" w:rsidRPr="00A43182" w:rsidDel="00BA482E">
          <w:rPr>
            <w:lang w:val="sr-Cyrl-RS"/>
          </w:rPr>
          <w:delText>4</w:delText>
        </w:r>
        <w:r w:rsidRPr="00A43182" w:rsidDel="00BA482E">
          <w:rPr>
            <w:lang w:val="sr-Cyrl-RS"/>
          </w:rPr>
          <w:delText xml:space="preserve"> </w:delText>
        </w:r>
      </w:del>
      <w:ins w:id="442" w:author="Jelena Hrnjak" w:date="2023-08-26T01:22:00Z">
        <w:r w:rsidR="00BA482E">
          <w:rPr>
            <w:lang w:val="sr-Cyrl-RS"/>
          </w:rPr>
          <w:t>6</w:t>
        </w:r>
        <w:r w:rsidR="00BA482E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– Обележја концепта </w:t>
      </w:r>
      <w:r w:rsidRPr="00A43182">
        <w:rPr>
          <w:i/>
          <w:lang w:val="sr-Cyrl-RS"/>
        </w:rPr>
        <w:t>Attribute</w:t>
      </w:r>
    </w:p>
    <w:p w14:paraId="49FB0097" w14:textId="758BF39E" w:rsidR="0081776E" w:rsidRPr="00A43182" w:rsidDel="00BA482E" w:rsidRDefault="0081776E" w:rsidP="00E131C2">
      <w:pPr>
        <w:pStyle w:val="Heading3"/>
        <w:rPr>
          <w:del w:id="443" w:author="Jelena Hrnjak" w:date="2023-08-26T01:21:00Z"/>
          <w:i/>
          <w:lang w:val="sr-Cyrl-RS"/>
        </w:rPr>
      </w:pPr>
      <w:bookmarkStart w:id="444" w:name="_Toc142484101"/>
      <w:del w:id="445" w:author="Jelena Hrnjak" w:date="2023-08-26T01:21:00Z">
        <w:r w:rsidRPr="00A43182" w:rsidDel="00BA482E">
          <w:rPr>
            <w:lang w:val="sr-Cyrl-RS"/>
          </w:rPr>
          <w:delText xml:space="preserve">Концепт </w:delText>
        </w:r>
        <w:r w:rsidR="00D36EB1" w:rsidRPr="00A43182" w:rsidDel="00BA482E">
          <w:rPr>
            <w:i/>
            <w:lang w:val="sr-Cyrl-RS"/>
          </w:rPr>
          <w:delText>Entity</w:delText>
        </w:r>
        <w:bookmarkEnd w:id="444"/>
      </w:del>
    </w:p>
    <w:p w14:paraId="2C26E27A" w14:textId="0C88A078" w:rsidR="00E36209" w:rsidRPr="00A43182" w:rsidDel="00BA482E" w:rsidRDefault="0026523B" w:rsidP="002B7220">
      <w:pPr>
        <w:pStyle w:val="Obiantekst"/>
        <w:ind w:firstLine="360"/>
        <w:rPr>
          <w:del w:id="446" w:author="Jelena Hrnjak" w:date="2023-08-26T01:21:00Z"/>
          <w:lang w:val="sr-Cyrl-RS"/>
        </w:rPr>
      </w:pPr>
      <w:del w:id="447" w:author="Jelena Hrnjak" w:date="2023-08-26T01:21:00Z">
        <w:r w:rsidRPr="00A43182" w:rsidDel="00BA482E">
          <w:rPr>
            <w:lang w:val="sr-Cyrl-RS"/>
          </w:rPr>
          <w:delText xml:space="preserve">Ентитети апликације моделовани </w:delText>
        </w:r>
        <w:r w:rsidR="00562821" w:rsidRPr="00A43182" w:rsidDel="00BA482E">
          <w:rPr>
            <w:lang w:val="sr-Cyrl-RS"/>
          </w:rPr>
          <w:delText xml:space="preserve">су </w:delText>
        </w:r>
        <w:r w:rsidRPr="00A43182" w:rsidDel="00BA482E">
          <w:rPr>
            <w:lang w:val="sr-Cyrl-RS"/>
          </w:rPr>
          <w:delText xml:space="preserve">помоћу концепта </w:delText>
        </w:r>
        <w:r w:rsidRPr="00A43182" w:rsidDel="00BA482E">
          <w:rPr>
            <w:i/>
            <w:lang w:val="sr-Cyrl-RS"/>
          </w:rPr>
          <w:delText xml:space="preserve">Entity. </w:delText>
        </w:r>
        <w:r w:rsidR="00AD5EDC" w:rsidRPr="00A43182" w:rsidDel="00BA482E">
          <w:rPr>
            <w:lang w:val="sr-Cyrl-RS"/>
          </w:rPr>
          <w:delText>А</w:delText>
        </w:r>
        <w:r w:rsidR="003434F7" w:rsidRPr="00A43182" w:rsidDel="00BA482E">
          <w:rPr>
            <w:lang w:val="sr-Cyrl-RS"/>
          </w:rPr>
          <w:delText>социјација</w:delText>
        </w:r>
        <w:r w:rsidR="00AD5EDC" w:rsidRPr="00A43182" w:rsidDel="00BA482E">
          <w:rPr>
            <w:lang w:val="sr-Cyrl-RS"/>
          </w:rPr>
          <w:delText xml:space="preserve"> е</w:delText>
        </w:r>
        <w:r w:rsidR="002B7220" w:rsidRPr="00A43182" w:rsidDel="00BA482E">
          <w:rPr>
            <w:lang w:val="sr-Cyrl-RS"/>
          </w:rPr>
          <w:delText>н</w:delText>
        </w:r>
        <w:r w:rsidR="00AD5EDC" w:rsidRPr="00A43182" w:rsidDel="00BA482E">
          <w:rPr>
            <w:lang w:val="sr-Cyrl-RS"/>
          </w:rPr>
          <w:delText>титета</w:delText>
        </w:r>
        <w:r w:rsidR="002B7220" w:rsidRPr="00A43182" w:rsidDel="00BA482E">
          <w:rPr>
            <w:lang w:val="sr-Cyrl-RS"/>
          </w:rPr>
          <w:delText xml:space="preserve"> </w:delText>
        </w:r>
        <w:r w:rsidR="003434F7" w:rsidRPr="00A43182" w:rsidDel="00BA482E">
          <w:rPr>
            <w:lang w:val="sr-Cyrl-RS"/>
          </w:rPr>
          <w:delText xml:space="preserve">са концептом </w:delText>
        </w:r>
        <w:r w:rsidR="003434F7" w:rsidRPr="00A43182" w:rsidDel="00BA482E">
          <w:rPr>
            <w:i/>
            <w:lang w:val="sr-Cyrl-RS"/>
          </w:rPr>
          <w:delText>Attribute</w:delText>
        </w:r>
        <w:r w:rsidR="003434F7" w:rsidRPr="00A43182" w:rsidDel="00BA482E">
          <w:rPr>
            <w:lang w:val="sr-Cyrl-RS"/>
          </w:rPr>
          <w:delText xml:space="preserve"> омогућава да ентитети</w:delText>
        </w:r>
        <w:r w:rsidR="002B7220" w:rsidRPr="00A43182" w:rsidDel="00BA482E">
          <w:rPr>
            <w:lang w:val="sr-Cyrl-RS"/>
          </w:rPr>
          <w:delText xml:space="preserve"> садрже сва релевантна обележја за домен апликације</w:delText>
        </w:r>
        <w:r w:rsidR="00E6146C" w:rsidRPr="00A43182" w:rsidDel="00BA482E">
          <w:rPr>
            <w:i/>
            <w:lang w:val="sr-Cyrl-RS"/>
          </w:rPr>
          <w:delText>.</w:delText>
        </w:r>
        <w:r w:rsidR="00A52215" w:rsidRPr="00A43182" w:rsidDel="00BA482E">
          <w:rPr>
            <w:i/>
            <w:lang w:val="sr-Cyrl-RS"/>
          </w:rPr>
          <w:delText xml:space="preserve"> </w:delText>
        </w:r>
      </w:del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:rsidDel="00BA482E" w14:paraId="5990F648" w14:textId="3F2803FE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del w:id="448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080C4E0" w:rsidR="00DC3A87" w:rsidRPr="00A43182" w:rsidDel="00BA482E" w:rsidRDefault="00DC3A87" w:rsidP="004137A1">
            <w:pPr>
              <w:pStyle w:val="BodyText"/>
              <w:ind w:firstLine="0"/>
              <w:jc w:val="center"/>
              <w:rPr>
                <w:del w:id="449" w:author="Jelena Hrnjak" w:date="2023-08-26T01:21:00Z"/>
                <w:szCs w:val="24"/>
                <w:lang w:val="sr-Cyrl-RS"/>
              </w:rPr>
            </w:pPr>
            <w:del w:id="450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обележја</w:delText>
              </w:r>
            </w:del>
          </w:p>
        </w:tc>
        <w:tc>
          <w:tcPr>
            <w:tcW w:w="1890" w:type="dxa"/>
          </w:tcPr>
          <w:p w14:paraId="4F4A4284" w14:textId="170DC8CD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51" w:author="Jelena Hrnjak" w:date="2023-08-26T01:21:00Z"/>
                <w:szCs w:val="24"/>
                <w:lang w:val="sr-Cyrl-RS"/>
              </w:rPr>
            </w:pPr>
            <w:del w:id="452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Тип податка</w:delText>
              </w:r>
            </w:del>
          </w:p>
        </w:tc>
        <w:tc>
          <w:tcPr>
            <w:tcW w:w="1620" w:type="dxa"/>
          </w:tcPr>
          <w:p w14:paraId="6EE69665" w14:textId="06DD2B08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53" w:author="Jelena Hrnjak" w:date="2023-08-26T01:21:00Z"/>
                <w:szCs w:val="24"/>
                <w:lang w:val="sr-Cyrl-RS"/>
              </w:rPr>
            </w:pPr>
            <w:del w:id="454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Обавезно</w:delText>
              </w:r>
            </w:del>
          </w:p>
        </w:tc>
        <w:tc>
          <w:tcPr>
            <w:tcW w:w="3297" w:type="dxa"/>
          </w:tcPr>
          <w:p w14:paraId="1F2495BB" w14:textId="6DC87B1D" w:rsidR="00DC3A87" w:rsidRPr="00A43182" w:rsidDel="00BA482E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55" w:author="Jelena Hrnjak" w:date="2023-08-26T01:21:00Z"/>
                <w:szCs w:val="24"/>
                <w:lang w:val="sr-Cyrl-RS"/>
              </w:rPr>
            </w:pPr>
            <w:del w:id="456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Опис</w:delText>
              </w:r>
            </w:del>
          </w:p>
        </w:tc>
      </w:tr>
      <w:tr w:rsidR="00DC3A87" w:rsidRPr="00A43182" w:rsidDel="00BA482E" w14:paraId="79D27D7B" w14:textId="0FA1969E" w:rsidTr="00FD4DBF">
        <w:trPr>
          <w:trHeight w:val="360"/>
          <w:del w:id="457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673E5A9B" w:rsidR="00DC3A87" w:rsidRPr="00A43182" w:rsidDel="00BA482E" w:rsidRDefault="008E4DB7" w:rsidP="004137A1">
            <w:pPr>
              <w:pStyle w:val="BodyText"/>
              <w:ind w:firstLine="0"/>
              <w:jc w:val="center"/>
              <w:rPr>
                <w:del w:id="458" w:author="Jelena Hrnjak" w:date="2023-08-26T01:21:00Z"/>
                <w:i/>
                <w:szCs w:val="24"/>
                <w:lang w:val="sr-Cyrl-RS"/>
              </w:rPr>
            </w:pPr>
            <w:del w:id="459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tableName</w:delText>
              </w:r>
            </w:del>
          </w:p>
        </w:tc>
        <w:tc>
          <w:tcPr>
            <w:tcW w:w="1890" w:type="dxa"/>
          </w:tcPr>
          <w:p w14:paraId="59786DA4" w14:textId="1121EAC1" w:rsidR="00DC3A87" w:rsidRPr="00A43182" w:rsidDel="00BA482E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60" w:author="Jelena Hrnjak" w:date="2023-08-26T01:21:00Z"/>
                <w:i/>
                <w:szCs w:val="24"/>
                <w:lang w:val="sr-Cyrl-RS"/>
              </w:rPr>
            </w:pPr>
            <w:del w:id="461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EString</w:delText>
              </w:r>
            </w:del>
          </w:p>
        </w:tc>
        <w:tc>
          <w:tcPr>
            <w:tcW w:w="1620" w:type="dxa"/>
          </w:tcPr>
          <w:p w14:paraId="7C131314" w14:textId="3C8F14E3" w:rsidR="00DC3A87" w:rsidRPr="00A43182" w:rsidDel="00BA482E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62" w:author="Jelena Hrnjak" w:date="2023-08-26T01:21:00Z"/>
                <w:szCs w:val="24"/>
                <w:lang w:val="sr-Cyrl-RS"/>
              </w:rPr>
            </w:pPr>
            <w:del w:id="463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не</w:delText>
              </w:r>
            </w:del>
          </w:p>
        </w:tc>
        <w:tc>
          <w:tcPr>
            <w:tcW w:w="3297" w:type="dxa"/>
          </w:tcPr>
          <w:p w14:paraId="02CFD2B1" w14:textId="0B7B2E08" w:rsidR="00DC3A87" w:rsidRPr="00A43182" w:rsidDel="00BA482E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64" w:author="Jelena Hrnjak" w:date="2023-08-26T01:21:00Z"/>
                <w:szCs w:val="24"/>
                <w:lang w:val="sr-Cyrl-RS"/>
              </w:rPr>
            </w:pPr>
            <w:del w:id="465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табеле</w:delText>
              </w:r>
              <w:r w:rsidR="00FE6DAA" w:rsidRPr="00A43182" w:rsidDel="00BA482E">
                <w:rPr>
                  <w:szCs w:val="24"/>
                  <w:lang w:val="sr-Cyrl-RS"/>
                </w:rPr>
                <w:delText xml:space="preserve"> у бази</w:delText>
              </w:r>
              <w:r w:rsidR="00774B7D" w:rsidRPr="00A43182" w:rsidDel="00BA482E">
                <w:rPr>
                  <w:szCs w:val="24"/>
                  <w:lang w:val="sr-Cyrl-RS"/>
                </w:rPr>
                <w:delText xml:space="preserve"> података која </w:delText>
              </w:r>
              <w:r w:rsidR="00FE6DAA" w:rsidRPr="00A43182" w:rsidDel="00BA482E">
                <w:rPr>
                  <w:szCs w:val="24"/>
                  <w:lang w:val="sr-Cyrl-RS"/>
                </w:rPr>
                <w:delText xml:space="preserve">се односи на </w:delText>
              </w:r>
              <w:r w:rsidR="00D36EB1" w:rsidRPr="00A43182" w:rsidDel="00BA482E">
                <w:rPr>
                  <w:szCs w:val="24"/>
                  <w:lang w:val="sr-Cyrl-RS"/>
                </w:rPr>
                <w:delText>ентитет</w:delText>
              </w:r>
            </w:del>
          </w:p>
        </w:tc>
      </w:tr>
    </w:tbl>
    <w:p w14:paraId="5DADD90E" w14:textId="535721EC" w:rsidR="00FF430B" w:rsidRPr="00A43182" w:rsidDel="00BA482E" w:rsidRDefault="00877083" w:rsidP="00BE0F9B">
      <w:pPr>
        <w:pStyle w:val="Labelaslike"/>
        <w:rPr>
          <w:del w:id="466" w:author="Jelena Hrnjak" w:date="2023-08-26T01:21:00Z"/>
          <w:i/>
          <w:lang w:val="sr-Cyrl-RS"/>
        </w:rPr>
      </w:pPr>
      <w:del w:id="467" w:author="Jelena Hrnjak" w:date="2023-08-26T01:21:00Z">
        <w:r w:rsidRPr="00A43182" w:rsidDel="00BA482E">
          <w:rPr>
            <w:lang w:val="sr-Cyrl-RS"/>
          </w:rPr>
          <w:delText>Табела 4</w:delText>
        </w:r>
        <w:r w:rsidR="003928D8" w:rsidRPr="00A43182" w:rsidDel="00BA482E">
          <w:rPr>
            <w:lang w:val="sr-Cyrl-RS"/>
          </w:rPr>
          <w:delText>.5</w:delText>
        </w:r>
        <w:r w:rsidRPr="00A43182" w:rsidDel="00BA482E">
          <w:rPr>
            <w:lang w:val="sr-Cyrl-RS"/>
          </w:rPr>
          <w:delText xml:space="preserve"> – Обележја концепта </w:delText>
        </w:r>
        <w:r w:rsidRPr="00A43182" w:rsidDel="00BA482E">
          <w:rPr>
            <w:i/>
            <w:lang w:val="sr-Cyrl-RS"/>
          </w:rPr>
          <w:delText>Entity</w:delText>
        </w:r>
      </w:del>
    </w:p>
    <w:p w14:paraId="7F6CC248" w14:textId="3EC23B01" w:rsidR="00A427ED" w:rsidRPr="00A43182" w:rsidDel="00BA482E" w:rsidRDefault="004B671C" w:rsidP="00220DDC">
      <w:pPr>
        <w:pStyle w:val="Obiantekst"/>
        <w:rPr>
          <w:del w:id="468" w:author="Jelena Hrnjak" w:date="2023-08-26T01:21:00Z"/>
          <w:lang w:val="sr-Cyrl-RS"/>
        </w:rPr>
      </w:pPr>
      <w:del w:id="469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56BD6EED" wp14:editId="6F7A2DA4">
                  <wp:simplePos x="0" y="0"/>
                  <wp:positionH relativeFrom="margin">
                    <wp:align>right</wp:align>
                  </wp:positionH>
                  <wp:positionV relativeFrom="paragraph">
                    <wp:posOffset>1008380</wp:posOffset>
                  </wp:positionV>
                  <wp:extent cx="5611495" cy="619125"/>
                  <wp:effectExtent l="0" t="0" r="27305" b="28575"/>
                  <wp:wrapTopAndBottom/>
                  <wp:docPr id="6" name="Text Box 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1EA5FE" w14:textId="77777777" w:rsidR="00C83DFE" w:rsidRDefault="00C83DFE" w:rsidP="00ED4B47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uniqueTableName(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'Table names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1BB04976" w14:textId="77777777" w:rsidR="00C83DFE" w:rsidRDefault="00C83DFE" w:rsidP="00ED4B47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allInstances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-&gt; </w:t>
                              </w:r>
                            </w:p>
                            <w:p w14:paraId="37892B07" w14:textId="73BFAF2D" w:rsidR="00C83DFE" w:rsidRPr="00ED4B47" w:rsidRDefault="00C83DFE" w:rsidP="003A64A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(e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tableName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toLower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());</w:t>
                              </w:r>
                            </w:p>
                            <w:p w14:paraId="0D1E2DFD" w14:textId="24447008" w:rsidR="00C83DFE" w:rsidRPr="00590BCE" w:rsidRDefault="00C83DFE" w:rsidP="00ED4B47">
                              <w:pPr>
                                <w:pStyle w:val="Kod"/>
                                <w:ind w:firstLine="706"/>
                              </w:pPr>
                              <w:r>
                                <w:rPr>
                                  <w:rFonts w:cs="Consolas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6BD6EED" id="Text Box 6" o:spid="_x0000_s1032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" filled="f" strokeweight=".5pt">
                  <v:textbox>
                    <w:txbxContent>
                      <w:p w14:paraId="371EA5FE" w14:textId="77777777" w:rsidR="00C83DFE" w:rsidRDefault="00C83DFE" w:rsidP="00ED4B47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uniqueTableName(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'Table names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1BB04976" w14:textId="77777777" w:rsidR="00C83DFE" w:rsidRDefault="00C83DFE" w:rsidP="00ED4B47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allInstances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-&gt; </w:t>
                        </w:r>
                      </w:p>
                      <w:p w14:paraId="37892B07" w14:textId="73BFAF2D" w:rsidR="00C83DFE" w:rsidRPr="00ED4B47" w:rsidRDefault="00C83DFE" w:rsidP="003A64A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(e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tableName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toLower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());</w:t>
                        </w:r>
                      </w:p>
                      <w:p w14:paraId="0D1E2DFD" w14:textId="24447008" w:rsidR="00C83DFE" w:rsidRPr="00590BCE" w:rsidRDefault="00C83DFE" w:rsidP="00ED4B47">
                        <w:pPr>
                          <w:pStyle w:val="Kod"/>
                          <w:ind w:firstLine="706"/>
                        </w:pPr>
                        <w:r>
                          <w:rPr>
                            <w:rFonts w:cs="Consolas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="006D5CF3" w:rsidRPr="00A43182" w:rsidDel="00BA482E">
          <w:rPr>
            <w:lang w:val="sr-Cyrl-RS"/>
          </w:rPr>
          <w:tab/>
          <w:delText xml:space="preserve">Ограничење </w:delText>
        </w:r>
        <w:r w:rsidR="006D5CF3" w:rsidRPr="00A43182" w:rsidDel="00BA482E">
          <w:rPr>
            <w:i/>
            <w:lang w:val="sr-Cyrl-RS"/>
          </w:rPr>
          <w:delText xml:space="preserve">uniqueTableName </w:delText>
        </w:r>
        <w:r w:rsidR="006D5CF3" w:rsidRPr="00A43182" w:rsidDel="00BA482E">
          <w:rPr>
            <w:lang w:val="sr-Cyrl-RS"/>
          </w:rPr>
          <w:delText>(листин</w:delText>
        </w:r>
        <w:r w:rsidR="00ED4B47" w:rsidRPr="00A43182" w:rsidDel="00BA482E">
          <w:rPr>
            <w:lang w:val="sr-Cyrl-RS"/>
          </w:rPr>
          <w:delText>г</w:delText>
        </w:r>
        <w:r w:rsidR="006D5CF3" w:rsidRPr="00A43182" w:rsidDel="00BA482E">
          <w:rPr>
            <w:lang w:val="sr-Cyrl-RS"/>
          </w:rPr>
          <w:delText xml:space="preserve"> 4.</w:delText>
        </w:r>
        <w:r w:rsidR="00ED4B47" w:rsidRPr="00A43182" w:rsidDel="00BA482E">
          <w:rPr>
            <w:lang w:val="sr-Cyrl-RS"/>
          </w:rPr>
          <w:delText>3</w:delText>
        </w:r>
        <w:r w:rsidR="006D5CF3" w:rsidRPr="00A43182" w:rsidDel="00BA482E">
          <w:rPr>
            <w:lang w:val="sr-Cyrl-RS"/>
          </w:rPr>
          <w:delText xml:space="preserve">) гарантује да сви ентиети </w:delText>
        </w:r>
        <w:r w:rsidR="006E2818" w:rsidRPr="00A43182" w:rsidDel="00BA482E">
          <w:rPr>
            <w:lang w:val="sr-Cyrl-RS"/>
          </w:rPr>
          <w:delText>имају јединствен назив табеле у бази података</w:delText>
        </w:r>
        <w:r w:rsidR="00220DDC" w:rsidRPr="00A43182" w:rsidDel="00BA482E">
          <w:rPr>
            <w:lang w:val="sr-Cyrl-RS"/>
          </w:rPr>
          <w:delText xml:space="preserve"> што спречава потенцијалне проблеме приликом рада са подацима</w:delText>
        </w:r>
        <w:r w:rsidR="006E2818" w:rsidRPr="00A43182" w:rsidDel="00BA482E">
          <w:rPr>
            <w:lang w:val="sr-Cyrl-RS"/>
          </w:rPr>
          <w:delText>. За ентитете за које није наведен, назив табеле биће изједначен са називом ентитета</w:delText>
        </w:r>
        <w:r w:rsidR="002D6D95" w:rsidRPr="00A43182" w:rsidDel="00BA482E">
          <w:rPr>
            <w:lang w:val="sr-Cyrl-RS"/>
          </w:rPr>
          <w:delText xml:space="preserve"> у множини</w:delText>
        </w:r>
        <w:r w:rsidR="006E2818" w:rsidRPr="00A43182" w:rsidDel="00BA482E">
          <w:rPr>
            <w:lang w:val="sr-Cyrl-RS"/>
          </w:rPr>
          <w:delText xml:space="preserve"> (</w:delText>
        </w:r>
      </w:del>
      <w:ins w:id="470" w:author="Vladimir Dimitrieski" w:date="2023-08-13T10:39:00Z">
        <w:del w:id="471" w:author="Jelena Hrnjak" w:date="2023-08-26T01:21:00Z">
          <w:r w:rsidR="00357EC3" w:rsidDel="00BA482E">
            <w:rPr>
              <w:lang w:val="sr-Cyrl-RS"/>
            </w:rPr>
            <w:delText xml:space="preserve">нпр. </w:delText>
          </w:r>
        </w:del>
      </w:ins>
      <w:del w:id="472" w:author="Jelena Hrnjak" w:date="2023-08-26T01:21:00Z">
        <w:r w:rsidR="002D6D95" w:rsidRPr="00A43182" w:rsidDel="00BA482E">
          <w:rPr>
            <w:i/>
            <w:lang w:val="sr-Cyrl-RS"/>
          </w:rPr>
          <w:delText>u</w:delText>
        </w:r>
        <w:r w:rsidR="006E2818" w:rsidRPr="00A43182" w:rsidDel="00BA482E">
          <w:rPr>
            <w:i/>
            <w:lang w:val="sr-Cyrl-RS"/>
          </w:rPr>
          <w:delText>ser</w:delText>
        </w:r>
        <w:r w:rsidR="002D6D95" w:rsidRPr="00A43182" w:rsidDel="00BA482E">
          <w:rPr>
            <w:i/>
            <w:lang w:val="sr-Cyrl-RS"/>
          </w:rPr>
          <w:delText>s</w:delText>
        </w:r>
        <w:r w:rsidR="006E2818" w:rsidRPr="00A43182" w:rsidDel="00BA482E">
          <w:rPr>
            <w:i/>
            <w:lang w:val="sr-Cyrl-RS"/>
          </w:rPr>
          <w:delText xml:space="preserve"> </w:delText>
        </w:r>
        <w:r w:rsidR="006E2818" w:rsidRPr="00A43182" w:rsidDel="00BA482E">
          <w:rPr>
            <w:lang w:val="sr-Cyrl-RS"/>
          </w:rPr>
          <w:delText xml:space="preserve">или </w:delText>
        </w:r>
        <w:r w:rsidR="002D6D95" w:rsidRPr="00A43182" w:rsidDel="00BA482E">
          <w:rPr>
            <w:i/>
            <w:lang w:val="sr-Cyrl-RS"/>
          </w:rPr>
          <w:delText>r</w:delText>
        </w:r>
        <w:r w:rsidR="006E2818" w:rsidRPr="00A43182" w:rsidDel="00BA482E">
          <w:rPr>
            <w:i/>
            <w:lang w:val="sr-Cyrl-RS"/>
          </w:rPr>
          <w:delText>ole</w:delText>
        </w:r>
        <w:r w:rsidR="002D6D95" w:rsidRPr="00A43182" w:rsidDel="00BA482E">
          <w:rPr>
            <w:i/>
            <w:lang w:val="sr-Cyrl-RS"/>
          </w:rPr>
          <w:delText>s</w:delText>
        </w:r>
        <w:r w:rsidR="006E2818" w:rsidRPr="00A43182" w:rsidDel="00BA482E">
          <w:rPr>
            <w:lang w:val="sr-Cyrl-RS"/>
          </w:rPr>
          <w:delText>).</w:delText>
        </w:r>
      </w:del>
    </w:p>
    <w:p w14:paraId="55A6A013" w14:textId="08752254" w:rsidR="00A007C0" w:rsidRPr="00A43182" w:rsidDel="00BA482E" w:rsidRDefault="00A427ED" w:rsidP="00A427ED">
      <w:pPr>
        <w:pStyle w:val="Labelaslike"/>
        <w:rPr>
          <w:del w:id="473" w:author="Jelena Hrnjak" w:date="2023-08-26T01:21:00Z"/>
          <w:lang w:val="sr-Cyrl-RS"/>
        </w:rPr>
      </w:pPr>
      <w:del w:id="474" w:author="Jelena Hrnjak" w:date="2023-08-26T01:21:00Z">
        <w:r w:rsidRPr="00A43182" w:rsidDel="00BA482E">
          <w:rPr>
            <w:lang w:val="sr-Cyrl-RS"/>
          </w:rPr>
          <w:delText>Листинг 4.</w:delText>
        </w:r>
        <w:r w:rsidR="00ED4B47" w:rsidRPr="00A43182" w:rsidDel="00BA482E">
          <w:rPr>
            <w:lang w:val="sr-Cyrl-RS"/>
          </w:rPr>
          <w:delText xml:space="preserve">3 </w:delText>
        </w:r>
        <w:r w:rsidRPr="00A43182" w:rsidDel="00BA482E">
          <w:rPr>
            <w:lang w:val="sr-Cyrl-RS"/>
          </w:rPr>
          <w:delText>– Сви ентитети имају јединствен назив табеле у бази података</w:delText>
        </w:r>
      </w:del>
    </w:p>
    <w:p w14:paraId="0171FF44" w14:textId="10B2AE69" w:rsidR="002B4318" w:rsidRPr="00A43182" w:rsidDel="00BA482E" w:rsidRDefault="002B4318" w:rsidP="00A427ED">
      <w:pPr>
        <w:pStyle w:val="Labelaslike"/>
        <w:rPr>
          <w:del w:id="475" w:author="Jelena Hrnjak" w:date="2023-08-26T01:21:00Z"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A43182" w:rsidDel="00BA482E" w14:paraId="00EDD3D8" w14:textId="4756A326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del w:id="476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31D9A6F8" w:rsidR="002B4318" w:rsidRPr="00A43182" w:rsidDel="00BA482E" w:rsidRDefault="002B4318" w:rsidP="00BB3C22">
            <w:pPr>
              <w:pStyle w:val="BodyText"/>
              <w:ind w:firstLine="0"/>
              <w:jc w:val="center"/>
              <w:rPr>
                <w:del w:id="477" w:author="Jelena Hrnjak" w:date="2023-08-26T01:21:00Z"/>
                <w:szCs w:val="24"/>
                <w:lang w:val="sr-Cyrl-RS"/>
              </w:rPr>
            </w:pPr>
            <w:del w:id="478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Назив асоцијације</w:delText>
              </w:r>
            </w:del>
          </w:p>
        </w:tc>
        <w:tc>
          <w:tcPr>
            <w:tcW w:w="1060" w:type="pct"/>
          </w:tcPr>
          <w:p w14:paraId="199009DD" w14:textId="05E7541C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79" w:author="Jelena Hrnjak" w:date="2023-08-26T01:21:00Z"/>
                <w:szCs w:val="24"/>
                <w:lang w:val="sr-Cyrl-RS"/>
              </w:rPr>
            </w:pPr>
            <w:del w:id="480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Референцирани концепт</w:delText>
              </w:r>
            </w:del>
          </w:p>
        </w:tc>
        <w:tc>
          <w:tcPr>
            <w:tcW w:w="928" w:type="pct"/>
          </w:tcPr>
          <w:p w14:paraId="45D71A48" w14:textId="16926BC0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81" w:author="Jelena Hrnjak" w:date="2023-08-26T01:21:00Z"/>
                <w:szCs w:val="24"/>
                <w:lang w:val="sr-Cyrl-RS"/>
              </w:rPr>
            </w:pPr>
            <w:del w:id="482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Кардиналитет</w:delText>
              </w:r>
            </w:del>
          </w:p>
        </w:tc>
        <w:tc>
          <w:tcPr>
            <w:tcW w:w="1853" w:type="pct"/>
          </w:tcPr>
          <w:p w14:paraId="6818226E" w14:textId="0A3C535C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83" w:author="Jelena Hrnjak" w:date="2023-08-26T01:21:00Z"/>
                <w:szCs w:val="24"/>
                <w:lang w:val="sr-Cyrl-RS"/>
              </w:rPr>
            </w:pPr>
            <w:del w:id="484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Опис</w:delText>
              </w:r>
            </w:del>
          </w:p>
        </w:tc>
      </w:tr>
      <w:tr w:rsidR="002B4318" w:rsidRPr="00A43182" w:rsidDel="00BA482E" w14:paraId="4111410F" w14:textId="2822682A" w:rsidTr="00BB3C22">
        <w:trPr>
          <w:trHeight w:val="360"/>
          <w:del w:id="485" w:author="Jelena Hrnjak" w:date="2023-08-26T01:2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61BDC185" w:rsidR="002B4318" w:rsidRPr="00A43182" w:rsidDel="00BA482E" w:rsidRDefault="002B4318" w:rsidP="00BB3C22">
            <w:pPr>
              <w:pStyle w:val="BodyText"/>
              <w:ind w:firstLine="0"/>
              <w:jc w:val="center"/>
              <w:rPr>
                <w:del w:id="486" w:author="Jelena Hrnjak" w:date="2023-08-26T01:21:00Z"/>
                <w:i/>
                <w:szCs w:val="24"/>
                <w:lang w:val="sr-Cyrl-RS"/>
              </w:rPr>
            </w:pPr>
            <w:del w:id="487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entity_attributes</w:delText>
              </w:r>
            </w:del>
          </w:p>
        </w:tc>
        <w:tc>
          <w:tcPr>
            <w:tcW w:w="1060" w:type="pct"/>
          </w:tcPr>
          <w:p w14:paraId="687DE33D" w14:textId="47B5E78E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88" w:author="Jelena Hrnjak" w:date="2023-08-26T01:21:00Z"/>
                <w:i/>
                <w:szCs w:val="24"/>
                <w:lang w:val="sr-Cyrl-RS"/>
              </w:rPr>
            </w:pPr>
            <w:del w:id="489" w:author="Jelena Hrnjak" w:date="2023-08-26T01:21:00Z">
              <w:r w:rsidRPr="00A43182" w:rsidDel="00BA482E">
                <w:rPr>
                  <w:i/>
                  <w:szCs w:val="24"/>
                  <w:lang w:val="sr-Cyrl-RS"/>
                </w:rPr>
                <w:delText>Attribute</w:delText>
              </w:r>
            </w:del>
          </w:p>
        </w:tc>
        <w:tc>
          <w:tcPr>
            <w:tcW w:w="928" w:type="pct"/>
          </w:tcPr>
          <w:p w14:paraId="40838F99" w14:textId="2880FD11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90" w:author="Jelena Hrnjak" w:date="2023-08-26T01:21:00Z"/>
                <w:szCs w:val="24"/>
                <w:lang w:val="sr-Cyrl-RS"/>
              </w:rPr>
            </w:pPr>
            <w:del w:id="491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0..*</w:delText>
              </w:r>
            </w:del>
          </w:p>
        </w:tc>
        <w:tc>
          <w:tcPr>
            <w:tcW w:w="1853" w:type="pct"/>
          </w:tcPr>
          <w:p w14:paraId="1228C4C4" w14:textId="0143FBE0" w:rsidR="002B4318" w:rsidRPr="00A43182" w:rsidDel="00BA482E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92" w:author="Jelena Hrnjak" w:date="2023-08-26T01:21:00Z"/>
                <w:szCs w:val="24"/>
                <w:lang w:val="sr-Cyrl-RS"/>
              </w:rPr>
            </w:pPr>
            <w:del w:id="493" w:author="Jelena Hrnjak" w:date="2023-08-26T01:21:00Z">
              <w:r w:rsidRPr="00A43182" w:rsidDel="00BA482E">
                <w:rPr>
                  <w:szCs w:val="24"/>
                  <w:lang w:val="sr-Cyrl-RS"/>
                </w:rPr>
                <w:delText>Обележја ентитета</w:delText>
              </w:r>
            </w:del>
          </w:p>
        </w:tc>
      </w:tr>
    </w:tbl>
    <w:p w14:paraId="5EE1B4D8" w14:textId="3D422B6A" w:rsidR="003928D8" w:rsidRPr="00A43182" w:rsidDel="00BA482E" w:rsidRDefault="002B4318" w:rsidP="002B4318">
      <w:pPr>
        <w:pStyle w:val="Labelaslike"/>
        <w:rPr>
          <w:del w:id="494" w:author="Jelena Hrnjak" w:date="2023-08-26T01:21:00Z"/>
          <w:i/>
          <w:lang w:val="sr-Cyrl-RS"/>
        </w:rPr>
      </w:pPr>
      <w:del w:id="495" w:author="Jelena Hrnjak" w:date="2023-08-26T01:21:00Z">
        <w:r w:rsidRPr="00A43182" w:rsidDel="00BA482E">
          <w:rPr>
            <w:lang w:val="sr-Cyrl-RS"/>
          </w:rPr>
          <w:delText xml:space="preserve">Табела 4.6 – Асоцијације концепта </w:delText>
        </w:r>
        <w:r w:rsidRPr="00A43182" w:rsidDel="00BA482E">
          <w:rPr>
            <w:i/>
            <w:lang w:val="sr-Cyrl-RS"/>
          </w:rPr>
          <w:delText>Entity</w:delText>
        </w:r>
      </w:del>
    </w:p>
    <w:p w14:paraId="04F6E00B" w14:textId="400F1B90" w:rsidR="003928D8" w:rsidRPr="00A43182" w:rsidDel="00BA482E" w:rsidRDefault="002B4318" w:rsidP="003928D8">
      <w:pPr>
        <w:pStyle w:val="Obiantekst"/>
        <w:ind w:firstLine="706"/>
        <w:rPr>
          <w:del w:id="496" w:author="Jelena Hrnjak" w:date="2023-08-26T01:21:00Z"/>
          <w:i/>
          <w:lang w:val="sr-Cyrl-RS"/>
        </w:rPr>
      </w:pPr>
      <w:del w:id="497" w:author="Jelena Hrnjak" w:date="2023-08-26T01:21:00Z">
        <w:r w:rsidRPr="00A43182" w:rsidDel="00BA482E">
          <w:rPr>
            <w:lang w:val="sr-Cyrl-RS"/>
          </w:rPr>
          <w:delText xml:space="preserve">Асоцијација </w:delText>
        </w:r>
        <w:r w:rsidRPr="00A43182" w:rsidDel="00BA482E">
          <w:rPr>
            <w:i/>
            <w:lang w:val="sr-Cyrl-RS"/>
          </w:rPr>
          <w:delText xml:space="preserve">entity_attributes </w:delText>
        </w:r>
        <w:r w:rsidRPr="00A43182" w:rsidDel="00BA482E">
          <w:rPr>
            <w:lang w:val="sr-Cyrl-RS"/>
          </w:rPr>
          <w:delText xml:space="preserve">моделује придруживање одређених </w:delText>
        </w:r>
        <w:r w:rsidR="009857F5" w:rsidDel="00BA482E">
          <w:rPr>
            <w:lang w:val="sr-Cyrl-RS"/>
          </w:rPr>
          <w:delText>обележја</w:delText>
        </w:r>
        <w:r w:rsidRPr="00A43182" w:rsidDel="00BA482E">
          <w:rPr>
            <w:lang w:val="sr-Cyrl-RS"/>
          </w:rPr>
          <w:delText xml:space="preserve"> ентитету. </w:delText>
        </w:r>
        <w:r w:rsidR="003928D8" w:rsidRPr="00A43182" w:rsidDel="00BA482E">
          <w:rPr>
            <w:lang w:val="sr-Cyrl-RS"/>
          </w:rPr>
          <w:delText xml:space="preserve">Јединственост назива </w:delText>
        </w:r>
        <w:r w:rsidR="009857F5" w:rsidDel="00BA482E">
          <w:rPr>
            <w:lang w:val="sr-Cyrl-RS"/>
          </w:rPr>
          <w:delText>обележја</w:delText>
        </w:r>
        <w:r w:rsidR="003928D8" w:rsidRPr="00A43182" w:rsidDel="00BA482E">
          <w:rPr>
            <w:lang w:val="sr-Cyrl-RS"/>
          </w:rPr>
          <w:delText xml:space="preserve"> у оквиру ентитета омогућена је ограничењем </w:delText>
        </w:r>
        <w:r w:rsidR="003928D8" w:rsidRPr="00A43182" w:rsidDel="00BA482E">
          <w:rPr>
            <w:i/>
            <w:lang w:val="sr-Cyrl-RS"/>
          </w:rPr>
          <w:delText xml:space="preserve"> uniqueAttributeName </w:delText>
        </w:r>
        <w:r w:rsidR="003928D8" w:rsidRPr="00A43182" w:rsidDel="00BA482E">
          <w:rPr>
            <w:lang w:val="sr-Cyrl-RS"/>
          </w:rPr>
          <w:delText>(листинг 4.4), док јединс</w:delText>
        </w:r>
        <w:r w:rsidR="00624BAD" w:rsidDel="00BA482E">
          <w:rPr>
            <w:lang w:val="sr-Cyrl-RS"/>
          </w:rPr>
          <w:delText xml:space="preserve">твеност назива колона у табели </w:delText>
        </w:r>
        <w:r w:rsidR="003928D8" w:rsidRPr="00A43182" w:rsidDel="00BA482E">
          <w:rPr>
            <w:lang w:val="sr-Cyrl-RS"/>
          </w:rPr>
          <w:delText xml:space="preserve">гарантује ограничењне </w:delText>
        </w:r>
        <w:r w:rsidR="003928D8" w:rsidRPr="00A43182" w:rsidDel="00BA482E">
          <w:rPr>
            <w:i/>
            <w:lang w:val="sr-Cyrl-RS"/>
          </w:rPr>
          <w:delText xml:space="preserve">uniqueCollumnName </w:delText>
        </w:r>
        <w:r w:rsidR="003928D8" w:rsidRPr="00A43182" w:rsidDel="00BA482E">
          <w:rPr>
            <w:lang w:val="sr-Cyrl-RS"/>
          </w:rPr>
          <w:delText>(листинг 4.5). Неопходно је да</w:delText>
        </w:r>
        <w:r w:rsidR="003A64A8" w:rsidDel="00BA482E">
          <w:rPr>
            <w:lang w:val="sr-Cyrl-RS"/>
          </w:rPr>
          <w:delText xml:space="preserve"> </w:delText>
        </w:r>
        <w:r w:rsidR="003A64A8" w:rsidRPr="00A43182" w:rsidDel="00BA482E">
          <w:rPr>
            <w:lang w:val="sr-Cyrl-RS"/>
          </w:rPr>
          <w:delText>ентитети</w:delText>
        </w:r>
        <w:r w:rsidR="003928D8" w:rsidRPr="00A43182" w:rsidDel="00BA482E">
          <w:rPr>
            <w:lang w:val="sr-Cyrl-RS"/>
          </w:rPr>
          <w:delText xml:space="preserve"> поседују тачно један идентификатор, што је обезбеђено ограничењем </w:delText>
        </w:r>
        <w:r w:rsidR="003928D8" w:rsidRPr="00360423" w:rsidDel="00BA482E">
          <w:rPr>
            <w:i/>
            <w:lang w:val="sr-Cyrl-RS"/>
          </w:rPr>
          <w:delText>onlyOneIdentifier</w:delText>
        </w:r>
        <w:r w:rsidR="003928D8" w:rsidRPr="00A43182" w:rsidDel="00BA482E">
          <w:rPr>
            <w:lang w:val="sr-Cyrl-RS"/>
          </w:rPr>
          <w:delText xml:space="preserve"> (листинг 4.6). </w:delText>
        </w:r>
      </w:del>
    </w:p>
    <w:p w14:paraId="0DFDBB93" w14:textId="2CF2B8FA" w:rsidR="003928D8" w:rsidRPr="00A43182" w:rsidDel="00BA482E" w:rsidRDefault="003928D8" w:rsidP="003928D8">
      <w:pPr>
        <w:pStyle w:val="Labelaslike"/>
        <w:rPr>
          <w:del w:id="498" w:author="Jelena Hrnjak" w:date="2023-08-26T01:21:00Z"/>
          <w:i/>
          <w:lang w:val="sr-Cyrl-RS"/>
        </w:rPr>
      </w:pPr>
      <w:del w:id="499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1F4FF7D1" wp14:editId="59E2D767">
                  <wp:extent cx="5611495" cy="619125"/>
                  <wp:effectExtent l="0" t="0" r="27305" b="28575"/>
                  <wp:docPr id="7" name="Text Box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DC0FBF" w14:textId="77777777" w:rsidR="00C83DFE" w:rsidRDefault="00C83DFE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uniqueAttributeName(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'Attribute names within an entity must be unique!'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0B5509AD" w14:textId="77777777" w:rsidR="00C83DFE" w:rsidRDefault="00C83DFE" w:rsidP="003A64A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5860EBEA" w14:textId="77777777" w:rsidR="00C83DFE" w:rsidRPr="00C51158" w:rsidRDefault="00C83DFE" w:rsidP="003928D8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1F4FF7D1" id="Text Box 7" o:spid="_x0000_s1033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" filled="f" strokeweight=".5pt">
                  <v:textbox>
                    <w:txbxContent>
                      <w:p w14:paraId="6EDC0FBF" w14:textId="77777777" w:rsidR="00C83DFE" w:rsidRDefault="00C83DFE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uniqueAttributeName(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'Attribute names within an entity must be unique!'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0B5509AD" w14:textId="77777777" w:rsidR="00C83DFE" w:rsidRDefault="00C83DFE" w:rsidP="003A64A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5860EBEA" w14:textId="77777777" w:rsidR="00C83DFE" w:rsidRPr="00C51158" w:rsidRDefault="00C83DFE" w:rsidP="003928D8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del>
    </w:p>
    <w:p w14:paraId="5A11A502" w14:textId="29816F06" w:rsidR="003928D8" w:rsidRPr="00A43182" w:rsidDel="00BA482E" w:rsidRDefault="003928D8" w:rsidP="003928D8">
      <w:pPr>
        <w:pStyle w:val="Labelaslike"/>
        <w:rPr>
          <w:del w:id="500" w:author="Jelena Hrnjak" w:date="2023-08-26T01:21:00Z"/>
          <w:lang w:val="sr-Cyrl-RS"/>
        </w:rPr>
      </w:pPr>
      <w:del w:id="501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6E6E7962" wp14:editId="1F33A52E">
                  <wp:simplePos x="0" y="0"/>
                  <wp:positionH relativeFrom="margin">
                    <wp:align>right</wp:align>
                  </wp:positionH>
                  <wp:positionV relativeFrom="paragraph">
                    <wp:posOffset>220084</wp:posOffset>
                  </wp:positionV>
                  <wp:extent cx="5611495" cy="544195"/>
                  <wp:effectExtent l="0" t="0" r="27305" b="27305"/>
                  <wp:wrapTopAndBottom/>
                  <wp:docPr id="10" name="Text Box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476772" w14:textId="77777777" w:rsidR="00C83DFE" w:rsidRDefault="00C83DFE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uniqueCollumnName(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'Column names must be unique if defined!'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6358486B" w14:textId="77777777" w:rsidR="00C83DFE" w:rsidRDefault="00C83DFE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exists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&lt;&gt;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null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</w:p>
                            <w:p w14:paraId="4CDF2010" w14:textId="77777777" w:rsidR="00C83DFE" w:rsidRDefault="00C83DFE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isUnique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collumnName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);</w:t>
                              </w:r>
                            </w:p>
                            <w:p w14:paraId="26DDF4EF" w14:textId="77777777" w:rsidR="00C83DFE" w:rsidRPr="00590BCE" w:rsidRDefault="00C83DFE" w:rsidP="00624BAD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 w:firstLine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6E6E7962" id="Text Box 10" o:spid="_x0000_s1034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Bj8qyzRAIAAIIE&#10;AAAOAAAAAAAAAAAAAAAAAC4CAABkcnMvZTJvRG9jLnhtbFBLAQItABQABgAIAAAAIQAyD+cD3QAA&#10;AAcBAAAPAAAAAAAAAAAAAAAAAJ4EAABkcnMvZG93bnJldi54bWxQSwUGAAAAAAQABADzAAAAqAUA&#10;AAAA&#10;" filled="f" strokeweight=".5pt">
                  <v:textbox style="mso-fit-shape-to-text:t">
                    <w:txbxContent>
                      <w:p w14:paraId="19476772" w14:textId="77777777" w:rsidR="00C83DFE" w:rsidRDefault="00C83DFE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uniqueCollumnName(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'Column names must be unique if defined!'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6358486B" w14:textId="77777777" w:rsidR="00C83DFE" w:rsidRDefault="00C83DFE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exists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&lt;&gt;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null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</w:p>
                      <w:p w14:paraId="4CDF2010" w14:textId="77777777" w:rsidR="00C83DFE" w:rsidRDefault="00C83DFE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isUnique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collumnName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);</w:t>
                        </w:r>
                      </w:p>
                      <w:p w14:paraId="26DDF4EF" w14:textId="77777777" w:rsidR="00C83DFE" w:rsidRPr="00590BCE" w:rsidRDefault="00C83DFE" w:rsidP="00624BAD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 w:firstLine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</w:r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  <w:r w:rsidR="009857F5" w:rsidDel="00BA482E">
          <w:rPr>
            <w:lang w:val="sr-Cyrl-RS"/>
          </w:rPr>
          <w:delText xml:space="preserve">Листинг 4.4 – Сва обележја </w:delText>
        </w:r>
        <w:r w:rsidRPr="00A43182" w:rsidDel="00BA482E">
          <w:rPr>
            <w:lang w:val="sr-Cyrl-RS"/>
          </w:rPr>
          <w:delText>у окциру ентитета имају јединствене називе</w:delText>
        </w:r>
      </w:del>
    </w:p>
    <w:p w14:paraId="71F416D0" w14:textId="39CF2A83" w:rsidR="003928D8" w:rsidRPr="00A43182" w:rsidDel="00BA482E" w:rsidRDefault="009857F5" w:rsidP="003928D8">
      <w:pPr>
        <w:pStyle w:val="Labelaslike"/>
        <w:rPr>
          <w:del w:id="502" w:author="Jelena Hrnjak" w:date="2023-08-26T01:21:00Z"/>
          <w:i/>
          <w:lang w:val="sr-Cyrl-RS"/>
        </w:rPr>
      </w:pPr>
      <w:del w:id="503" w:author="Jelena Hrnjak" w:date="2023-08-26T01:21:00Z">
        <w:r w:rsidDel="00BA482E">
          <w:rPr>
            <w:lang w:val="sr-Cyrl-RS"/>
          </w:rPr>
          <w:delText xml:space="preserve">Листинг 4.5 – Сва обележја </w:delText>
        </w:r>
        <w:r w:rsidR="003928D8" w:rsidRPr="00A43182" w:rsidDel="00BA482E">
          <w:rPr>
            <w:lang w:val="sr-Cyrl-RS"/>
          </w:rPr>
          <w:delText xml:space="preserve">имају јениствене називе колона унутар табеле у бази података </w:delText>
        </w:r>
      </w:del>
    </w:p>
    <w:p w14:paraId="0BC6A1FC" w14:textId="41ECD011" w:rsidR="003928D8" w:rsidRPr="00A43182" w:rsidDel="00BA482E" w:rsidRDefault="005B5E60" w:rsidP="008019F8">
      <w:pPr>
        <w:pStyle w:val="Labelaslike"/>
        <w:rPr>
          <w:del w:id="504" w:author="Jelena Hrnjak" w:date="2023-08-26T01:21:00Z"/>
          <w:lang w:val="sr-Cyrl-RS"/>
        </w:rPr>
      </w:pPr>
      <w:del w:id="505" w:author="Jelena Hrnjak" w:date="2023-08-26T01:21:00Z">
        <w:r w:rsidRPr="00A43182" w:rsidDel="00BA482E">
          <w:rPr>
            <w:noProof/>
            <w:lang w:val="sr-Cyrl-RS" w:eastAsia="sr-Cyrl-RS"/>
          </w:rPr>
          <mc:AlternateContent>
            <mc:Choice Requires="wps">
              <w:drawing>
                <wp:inline distT="0" distB="0" distL="0" distR="0" wp14:anchorId="36E8E106" wp14:editId="1F0D76F4">
                  <wp:extent cx="5611495" cy="544195"/>
                  <wp:effectExtent l="0" t="0" r="27305" b="15875"/>
                  <wp:docPr id="11" name="Text Box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611495" cy="544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440F59" w14:textId="08803E81" w:rsidR="00C83DFE" w:rsidRDefault="00C83DFE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invariant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onlyOneIdentifier(</w:t>
                              </w:r>
                              <w:r>
                                <w:rPr>
                                  <w:rFonts w:ascii="Consolas" w:hAnsi="Consolas" w:cs="Consolas"/>
                                  <w:color w:val="2A00FF"/>
                                  <w:sz w:val="20"/>
                                  <w:szCs w:val="20"/>
                                  <w:lang w:val="sr-Cyrl-RS"/>
                                </w:rPr>
                                <w:t>'Entity must have exactly one identifier attribute!'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): </w:t>
                              </w:r>
                            </w:p>
                            <w:p w14:paraId="770DAF9B" w14:textId="77777777" w:rsidR="00C83DFE" w:rsidRDefault="00C83DFE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firstLine="706"/>
                                <w:jc w:val="both"/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&gt;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implies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</w:t>
                              </w:r>
                            </w:p>
                            <w:p w14:paraId="6316CB30" w14:textId="77777777" w:rsidR="00C83DFE" w:rsidRDefault="00C83DFE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sr-Cyrl-R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onsolas" w:hAnsi="Consolas" w:cs="Consolas"/>
                                  <w:b/>
                                  <w:bCs/>
                                  <w:color w:val="7F0055"/>
                                  <w:sz w:val="20"/>
                                  <w:szCs w:val="20"/>
                                  <w:lang w:val="sr-Cyrl-RS"/>
                                </w:rPr>
                                <w:t>self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entity_attributes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select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(a |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identifier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) -&gt; </w:t>
                              </w:r>
                              <w:r>
                                <w:rPr>
                                  <w:rFonts w:ascii="Consolas" w:hAnsi="Consolas" w:cs="Consolas"/>
                                  <w:i/>
                                  <w:iCs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size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 xml:space="preserve">() = </w:t>
                              </w:r>
                              <w:r>
                                <w:rPr>
                                  <w:rFonts w:ascii="Consolas" w:hAnsi="Consolas" w:cs="Consolas"/>
                                  <w:color w:val="7D7D7D"/>
                                  <w:sz w:val="20"/>
                                  <w:szCs w:val="20"/>
                                  <w:lang w:val="sr-Cyrl-RS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>;</w:t>
                              </w:r>
                            </w:p>
                            <w:p w14:paraId="7C7DD044" w14:textId="77777777" w:rsidR="00C83DFE" w:rsidRPr="00590BCE" w:rsidRDefault="00C83DFE" w:rsidP="00BB00F2">
                              <w:pPr>
                                <w:autoSpaceDE w:val="0"/>
                                <w:autoSpaceDN w:val="0"/>
                                <w:adjustRightInd w:val="0"/>
                                <w:spacing w:before="0" w:after="0"/>
                                <w:ind w:left="706"/>
                                <w:jc w:val="both"/>
                                <w:rPr>
                                  <w:rFonts w:ascii="Consolas" w:hAnsi="Consolas" w:cs="Consolas"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lang w:val="sr-Cyrl-RS"/>
                                </w:rPr>
                                <w:tab/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36E8E106" id="Text Box 11" o:spid="_x0000_s1035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" filled="f" strokeweight=".5pt">
                  <v:textbox style="mso-fit-shape-to-text:t">
                    <w:txbxContent>
                      <w:p w14:paraId="3D440F59" w14:textId="08803E81" w:rsidR="00C83DFE" w:rsidRDefault="00C83DFE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invariant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onlyOneIdentifier(</w:t>
                        </w:r>
                        <w:r>
                          <w:rPr>
                            <w:rFonts w:ascii="Consolas" w:hAnsi="Consolas" w:cs="Consolas"/>
                            <w:color w:val="2A00FF"/>
                            <w:sz w:val="20"/>
                            <w:szCs w:val="20"/>
                            <w:lang w:val="sr-Cyrl-RS"/>
                          </w:rPr>
                          <w:t>'Entity must have exactly one identifier attribute!'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): </w:t>
                        </w:r>
                      </w:p>
                      <w:p w14:paraId="770DAF9B" w14:textId="77777777" w:rsidR="00C83DFE" w:rsidRDefault="00C83DFE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firstLine="706"/>
                          <w:jc w:val="both"/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&gt;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0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implies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</w:t>
                        </w:r>
                      </w:p>
                      <w:p w14:paraId="6316CB30" w14:textId="77777777" w:rsidR="00C83DFE" w:rsidRDefault="00C83DFE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sz w:val="20"/>
                            <w:szCs w:val="20"/>
                            <w:lang w:val="sr-Cyrl-RS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    </w:t>
                        </w:r>
                        <w:r>
                          <w:rPr>
                            <w:rFonts w:ascii="Consolas" w:hAnsi="Consolas" w:cs="Consolas"/>
                            <w:b/>
                            <w:bCs/>
                            <w:color w:val="7F0055"/>
                            <w:sz w:val="20"/>
                            <w:szCs w:val="20"/>
                            <w:lang w:val="sr-Cyrl-RS"/>
                          </w:rPr>
                          <w:t>self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entity_attributes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select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(a |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a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.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identifier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) -&gt; </w:t>
                        </w:r>
                        <w:r>
                          <w:rPr>
                            <w:rFonts w:ascii="Consolas" w:hAnsi="Consolas" w:cs="Consolas"/>
                            <w:i/>
                            <w:iCs/>
                            <w:color w:val="000000"/>
                            <w:sz w:val="20"/>
                            <w:szCs w:val="20"/>
                            <w:lang w:val="sr-Cyrl-RS"/>
                          </w:rPr>
                          <w:t>size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 xml:space="preserve">() = </w:t>
                        </w:r>
                        <w:r>
                          <w:rPr>
                            <w:rFonts w:ascii="Consolas" w:hAnsi="Consolas" w:cs="Consolas"/>
                            <w:color w:val="7D7D7D"/>
                            <w:sz w:val="20"/>
                            <w:szCs w:val="20"/>
                            <w:lang w:val="sr-Cyrl-RS"/>
                          </w:rPr>
                          <w:t>1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>;</w:t>
                        </w:r>
                      </w:p>
                      <w:p w14:paraId="7C7DD044" w14:textId="77777777" w:rsidR="00C83DFE" w:rsidRPr="00590BCE" w:rsidRDefault="00C83DFE" w:rsidP="00BB00F2">
                        <w:pPr>
                          <w:autoSpaceDE w:val="0"/>
                          <w:autoSpaceDN w:val="0"/>
                          <w:adjustRightInd w:val="0"/>
                          <w:spacing w:before="0" w:after="0"/>
                          <w:ind w:left="706"/>
                          <w:jc w:val="both"/>
                          <w:rPr>
                            <w:rFonts w:ascii="Consolas" w:hAnsi="Consolas" w:cs="Consolas"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lang w:val="sr-Cyrl-RS"/>
                          </w:rPr>
                          <w:tab/>
                          <w:t xml:space="preserve">    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  <w:r w:rsidR="003928D8" w:rsidRPr="00A43182" w:rsidDel="00BA482E">
          <w:rPr>
            <w:lang w:val="sr-Cyrl-RS"/>
          </w:rPr>
          <w:delText>Листинг 4.6 – За ентитет мора да постоји та</w:delText>
        </w:r>
        <w:r w:rsidR="00D31DBA" w:rsidDel="00BA482E">
          <w:rPr>
            <w:lang w:val="sr-Cyrl-RS"/>
          </w:rPr>
          <w:delText xml:space="preserve">чно једно обележје </w:delText>
        </w:r>
        <w:r w:rsidR="00C51307" w:rsidDel="00BA482E">
          <w:rPr>
            <w:lang w:val="sr-Cyrl-RS"/>
          </w:rPr>
          <w:delText>које</w:delText>
        </w:r>
        <w:r w:rsidR="003928D8" w:rsidRPr="00A43182" w:rsidDel="00BA482E">
          <w:rPr>
            <w:lang w:val="sr-Cyrl-RS"/>
          </w:rPr>
          <w:delText xml:space="preserve"> је идентификатор</w:delText>
        </w:r>
      </w:del>
    </w:p>
    <w:p w14:paraId="58E5997D" w14:textId="03EDAB4E" w:rsidR="0081776E" w:rsidRPr="00A43182" w:rsidRDefault="0081776E" w:rsidP="00DD293E">
      <w:pPr>
        <w:pStyle w:val="Heading3"/>
        <w:rPr>
          <w:lang w:val="sr-Cyrl-RS"/>
        </w:rPr>
      </w:pPr>
      <w:bookmarkStart w:id="506" w:name="_Toc14248410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User</w:t>
      </w:r>
      <w:bookmarkEnd w:id="506"/>
    </w:p>
    <w:p w14:paraId="2C6C106E" w14:textId="0E636EFE" w:rsidR="0056548D" w:rsidRPr="00A43182" w:rsidRDefault="00DD293E" w:rsidP="00FF61B4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Приликом генерисања кода, концепт </w:t>
      </w:r>
      <w:r w:rsidR="00FF61B4" w:rsidRPr="00A43182">
        <w:rPr>
          <w:i/>
          <w:lang w:val="sr-Cyrl-RS"/>
        </w:rPr>
        <w:t xml:space="preserve">User </w:t>
      </w:r>
      <w:r w:rsidR="00CB4C12" w:rsidRPr="00A43182">
        <w:rPr>
          <w:lang w:val="sr-Cyrl-RS"/>
        </w:rPr>
        <w:t>биће искоришћ</w:t>
      </w:r>
      <w:r w:rsidR="00FF61B4" w:rsidRPr="00A43182">
        <w:rPr>
          <w:lang w:val="sr-Cyrl-RS"/>
        </w:rPr>
        <w:t xml:space="preserve">ен за генерисање класе које представља ентитет корисника </w:t>
      </w:r>
      <w:r w:rsidR="00FF1BAE" w:rsidRPr="00A43182">
        <w:rPr>
          <w:lang w:val="sr-Cyrl-RS"/>
        </w:rPr>
        <w:t>апликације</w:t>
      </w:r>
      <w:r w:rsidRPr="00A43182">
        <w:rPr>
          <w:lang w:val="sr-Cyrl-RS"/>
        </w:rPr>
        <w:t>.</w:t>
      </w:r>
      <w:r w:rsidR="00FF61B4" w:rsidRPr="00A43182">
        <w:rPr>
          <w:lang w:val="sr-Cyrl-RS"/>
        </w:rPr>
        <w:t xml:space="preserve"> Наслеђује концепт </w:t>
      </w:r>
      <w:r w:rsidR="00FF61B4" w:rsidRPr="00A43182">
        <w:rPr>
          <w:i/>
          <w:lang w:val="sr-Cyrl-RS"/>
        </w:rPr>
        <w:t>En</w:t>
      </w:r>
      <w:r w:rsidR="00100762" w:rsidRPr="00A43182">
        <w:rPr>
          <w:i/>
          <w:lang w:val="sr-Cyrl-RS"/>
        </w:rPr>
        <w:t xml:space="preserve">tity, </w:t>
      </w:r>
      <w:r w:rsidR="00F079BD" w:rsidRPr="00A43182">
        <w:rPr>
          <w:lang w:val="sr-Cyrl-RS"/>
        </w:rPr>
        <w:t>те</w:t>
      </w:r>
      <w:r w:rsidR="001C01AE" w:rsidRPr="00A43182">
        <w:rPr>
          <w:lang w:val="sr-Cyrl-RS"/>
        </w:rPr>
        <w:t xml:space="preserve"> </w:t>
      </w:r>
      <w:r w:rsidR="00310720" w:rsidRPr="00A43182">
        <w:rPr>
          <w:lang w:val="sr-Cyrl-RS"/>
        </w:rPr>
        <w:t xml:space="preserve">садржи </w:t>
      </w:r>
      <w:r w:rsidR="00100762" w:rsidRPr="00A43182">
        <w:rPr>
          <w:lang w:val="sr-Cyrl-RS"/>
        </w:rPr>
        <w:t>обележја</w:t>
      </w:r>
      <w:r w:rsidR="00310720" w:rsidRPr="00A43182">
        <w:rPr>
          <w:lang w:val="sr-Cyrl-RS"/>
        </w:rPr>
        <w:t xml:space="preserve"> која ближе описују корисника.</w:t>
      </w:r>
      <w:r w:rsidR="00BB3C22" w:rsidRPr="00A43182">
        <w:rPr>
          <w:lang w:val="sr-Cyrl-RS"/>
        </w:rPr>
        <w:t xml:space="preserve"> Могуће је постојање највише једне инстанце концепта </w:t>
      </w:r>
      <w:r w:rsidR="00BB3C22" w:rsidRPr="00A43182">
        <w:rPr>
          <w:i/>
          <w:lang w:val="sr-Cyrl-RS"/>
        </w:rPr>
        <w:t xml:space="preserve">User </w:t>
      </w:r>
      <w:r w:rsidR="00BB3C22" w:rsidRPr="00A43182">
        <w:rPr>
          <w:lang w:val="sr-Cyrl-RS"/>
        </w:rPr>
        <w:t>за исправну конфигурацију апликације (листинг 4.7)</w:t>
      </w:r>
      <w:r w:rsidR="00D771AE">
        <w:rPr>
          <w:lang w:val="sr-Cyrl-RS"/>
        </w:rPr>
        <w:t>.</w:t>
      </w:r>
    </w:p>
    <w:p w14:paraId="36721FA3" w14:textId="01E29294" w:rsidR="00BB3C22" w:rsidRPr="00A43182" w:rsidRDefault="00BB3C22" w:rsidP="00BB3C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C8DAC5A" wp14:editId="03409C36">
                <wp:extent cx="5619115" cy="654829"/>
                <wp:effectExtent l="0" t="0" r="19685" b="12065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54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C83DFE" w:rsidRDefault="00C83DFE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C83DFE" w:rsidRDefault="00C83DFE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C83DFE" w:rsidRPr="00F60DCE" w:rsidRDefault="00C83DFE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8DAC5A" id="Text Box 2" o:spid="_x0000_s1036" type="#_x0000_t202" style="width:442.45pt;height:5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">
                <v:textbox>
                  <w:txbxContent>
                    <w:p w14:paraId="5CF7915C" w14:textId="7D50086C" w:rsidR="00C83DFE" w:rsidRDefault="00C83DFE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C83DFE" w:rsidRDefault="00C83DFE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C83DFE" w:rsidRPr="00F60DCE" w:rsidRDefault="00C83DFE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A43182" w:rsidRDefault="00F36F10" w:rsidP="00F36F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4.7 – Могуће је постојање највише једне инстанце концепта </w:t>
      </w:r>
      <w:r w:rsidRPr="00A43182">
        <w:rPr>
          <w:i/>
          <w:lang w:val="sr-Cyrl-RS"/>
        </w:rPr>
        <w:t>User</w:t>
      </w:r>
    </w:p>
    <w:p w14:paraId="4455E071" w14:textId="77DA5D07" w:rsidR="0056548D" w:rsidRPr="00A43182" w:rsidRDefault="00BB00F2" w:rsidP="005E21D0">
      <w:pPr>
        <w:pStyle w:val="Obiantekst"/>
        <w:ind w:firstLine="360"/>
        <w:rPr>
          <w:lang w:val="sr-Cyrl-RS"/>
        </w:rPr>
      </w:pPr>
      <w:r>
        <w:rPr>
          <w:lang w:val="sr-Cyrl-RS"/>
        </w:rPr>
        <w:t>Обележје</w:t>
      </w:r>
      <w:r w:rsidR="0056548D" w:rsidRPr="00A43182">
        <w:rPr>
          <w:lang w:val="sr-Cyrl-RS"/>
        </w:rPr>
        <w:t xml:space="preserve"> кој</w:t>
      </w:r>
      <w:r w:rsidR="006562EE">
        <w:rPr>
          <w:lang w:val="sr-Cyrl-RS"/>
        </w:rPr>
        <w:t>е</w:t>
      </w:r>
      <w:r w:rsidR="0056548D" w:rsidRPr="00A43182">
        <w:rPr>
          <w:lang w:val="sr-Cyrl-RS"/>
        </w:rPr>
        <w:t xml:space="preserve"> представља лозинку је подразумеван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и биће генерисан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са остатком кода, те не постоји</w:t>
      </w:r>
      <w:r w:rsidR="001C01AE" w:rsidRPr="00A43182">
        <w:rPr>
          <w:lang w:val="sr-Cyrl-RS"/>
        </w:rPr>
        <w:t xml:space="preserve"> потреба за експлицитним</w:t>
      </w:r>
      <w:r w:rsidR="0056548D" w:rsidRPr="00A43182">
        <w:rPr>
          <w:lang w:val="sr-Cyrl-RS"/>
        </w:rPr>
        <w:t xml:space="preserve"> навођење</w:t>
      </w:r>
      <w:r w:rsidR="001C01AE" w:rsidRPr="00A43182">
        <w:rPr>
          <w:lang w:val="sr-Cyrl-RS"/>
        </w:rPr>
        <w:t>м</w:t>
      </w:r>
      <w:r w:rsidR="0056548D" w:rsidRPr="00A43182">
        <w:rPr>
          <w:lang w:val="sr-Cyrl-RS"/>
        </w:rPr>
        <w:t xml:space="preserve"> истог</w:t>
      </w:r>
      <w:r w:rsidR="00BC08AC" w:rsidRPr="00A43182">
        <w:rPr>
          <w:lang w:val="sr-Cyrl-RS"/>
        </w:rPr>
        <w:t xml:space="preserve"> (листинг 4.</w:t>
      </w:r>
      <w:r w:rsidR="00F36F10" w:rsidRPr="00A43182">
        <w:rPr>
          <w:lang w:val="sr-Cyrl-RS"/>
        </w:rPr>
        <w:t>8</w:t>
      </w:r>
      <w:r w:rsidR="00BC08AC" w:rsidRPr="00A43182">
        <w:rPr>
          <w:lang w:val="sr-Cyrl-RS"/>
        </w:rPr>
        <w:t>)</w:t>
      </w:r>
      <w:r w:rsidR="0056548D" w:rsidRPr="00A43182">
        <w:rPr>
          <w:lang w:val="sr-Cyrl-RS"/>
        </w:rPr>
        <w:t>.</w:t>
      </w:r>
      <w:r w:rsidR="00026E17" w:rsidRPr="00A43182">
        <w:rPr>
          <w:lang w:val="sr-Cyrl-RS"/>
        </w:rPr>
        <w:t xml:space="preserve"> Како би аутентификација била омогућена</w:t>
      </w:r>
      <w:r w:rsidR="00F60DCE" w:rsidRPr="00A43182">
        <w:rPr>
          <w:lang w:val="sr-Cyrl-RS"/>
        </w:rPr>
        <w:t xml:space="preserve"> </w:t>
      </w:r>
      <w:r w:rsidR="00026E17" w:rsidRPr="00A43182">
        <w:rPr>
          <w:lang w:val="sr-Cyrl-RS"/>
        </w:rPr>
        <w:t xml:space="preserve">неопходно је да класа </w:t>
      </w:r>
      <w:r w:rsidR="00026E17" w:rsidRPr="00A43182">
        <w:rPr>
          <w:i/>
          <w:lang w:val="sr-Cyrl-RS"/>
        </w:rPr>
        <w:t>User</w:t>
      </w:r>
      <w:r w:rsidR="00026E17" w:rsidRPr="00A43182">
        <w:rPr>
          <w:lang w:val="sr-Cyrl-RS"/>
        </w:rPr>
        <w:t xml:space="preserve">, поред </w:t>
      </w:r>
      <w:r w:rsidR="00EA40CA" w:rsidRPr="00A43182">
        <w:rPr>
          <w:lang w:val="sr-Cyrl-RS"/>
        </w:rPr>
        <w:t>постојеће лозинке</w:t>
      </w:r>
      <w:r w:rsidR="00F60DCE" w:rsidRPr="00A43182">
        <w:rPr>
          <w:lang w:val="sr-Cyrl-RS"/>
        </w:rPr>
        <w:t>,</w:t>
      </w:r>
      <w:r w:rsidR="00EA40CA" w:rsidRPr="00A43182">
        <w:rPr>
          <w:lang w:val="sr-Cyrl-RS"/>
        </w:rPr>
        <w:t xml:space="preserve"> поседује још</w:t>
      </w:r>
      <w:r w:rsidR="00026E17" w:rsidRPr="00A43182">
        <w:rPr>
          <w:lang w:val="sr-Cyrl-RS"/>
        </w:rPr>
        <w:t xml:space="preserve"> тачно </w:t>
      </w:r>
      <w:r w:rsidR="00D771AE">
        <w:rPr>
          <w:lang w:val="sr-Cyrl-RS"/>
        </w:rPr>
        <w:t>једно</w:t>
      </w:r>
      <w:r w:rsidR="00026E17" w:rsidRPr="00A43182">
        <w:rPr>
          <w:lang w:val="sr-Cyrl-RS"/>
        </w:rPr>
        <w:t xml:space="preserve"> </w:t>
      </w:r>
      <w:r w:rsidR="006562EE">
        <w:rPr>
          <w:lang w:val="sr-Cyrl-RS"/>
        </w:rPr>
        <w:t>обележје</w:t>
      </w:r>
      <w:r w:rsidR="006562EE" w:rsidRPr="00A43182">
        <w:rPr>
          <w:lang w:val="sr-Cyrl-RS"/>
        </w:rPr>
        <w:t xml:space="preserve"> </w:t>
      </w:r>
      <w:r w:rsidR="00EA40CA" w:rsidRPr="00A43182">
        <w:rPr>
          <w:lang w:val="sr-Cyrl-RS"/>
        </w:rPr>
        <w:t>кој</w:t>
      </w:r>
      <w:r w:rsidR="006562EE">
        <w:rPr>
          <w:lang w:val="sr-Cyrl-RS"/>
        </w:rPr>
        <w:t>е</w:t>
      </w:r>
      <w:r w:rsidR="00EA40CA" w:rsidRPr="00A43182">
        <w:rPr>
          <w:lang w:val="sr-Cyrl-RS"/>
        </w:rPr>
        <w:t xml:space="preserve"> представља </w:t>
      </w:r>
      <w:del w:id="507" w:author="Jelena Hrnjak" w:date="2023-08-25T15:55:00Z">
        <w:r w:rsidR="00026E17" w:rsidRPr="00A43182" w:rsidDel="007A10A5">
          <w:rPr>
            <w:lang w:val="sr-Cyrl-RS"/>
          </w:rPr>
          <w:delText>креденцијал</w:delText>
        </w:r>
        <w:r w:rsidR="00EA40CA" w:rsidRPr="00A43182" w:rsidDel="007A10A5">
          <w:rPr>
            <w:lang w:val="sr-Cyrl-RS"/>
          </w:rPr>
          <w:delText xml:space="preserve"> </w:delText>
        </w:r>
      </w:del>
      <w:ins w:id="508" w:author="Jelena Hrnjak" w:date="2023-08-25T15:55:00Z">
        <w:r w:rsidR="007A10A5">
          <w:rPr>
            <w:lang w:val="sr-Cyrl-RS"/>
          </w:rPr>
          <w:t>идентификациони параметар</w:t>
        </w:r>
        <w:r w:rsidR="007A10A5" w:rsidRPr="00A43182">
          <w:rPr>
            <w:lang w:val="sr-Cyrl-RS"/>
          </w:rPr>
          <w:t xml:space="preserve"> </w:t>
        </w:r>
      </w:ins>
      <w:r w:rsidR="00EA40CA" w:rsidRPr="00A43182">
        <w:rPr>
          <w:lang w:val="sr-Cyrl-RS"/>
        </w:rPr>
        <w:t xml:space="preserve">(нпр. </w:t>
      </w:r>
      <w:r w:rsidR="00F60DCE" w:rsidRPr="00A43182">
        <w:rPr>
          <w:lang w:val="sr-Cyrl-RS"/>
        </w:rPr>
        <w:t>к</w:t>
      </w:r>
      <w:r w:rsidR="00EA40CA" w:rsidRPr="00A43182">
        <w:rPr>
          <w:lang w:val="sr-Cyrl-RS"/>
        </w:rPr>
        <w:t>орисничко име).</w:t>
      </w:r>
      <w:r w:rsidR="00F60DCE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 xml:space="preserve">Ради једноставније провере </w:t>
      </w:r>
      <w:del w:id="509" w:author="Jelena Hrnjak" w:date="2023-08-25T15:55:00Z">
        <w:r w:rsidR="00EC5FB2" w:rsidRPr="00A43182" w:rsidDel="00A63791">
          <w:rPr>
            <w:lang w:val="sr-Cyrl-RS"/>
          </w:rPr>
          <w:delText xml:space="preserve">креденцијала </w:delText>
        </w:r>
      </w:del>
      <w:ins w:id="510" w:author="Jelena Hrnjak" w:date="2023-08-25T15:55:00Z">
        <w:r w:rsidR="00A63791">
          <w:rPr>
            <w:lang w:val="sr-Cyrl-RS"/>
          </w:rPr>
          <w:t>идентификационог параметра,</w:t>
        </w:r>
        <w:r w:rsidR="00A63791" w:rsidRPr="00A43182">
          <w:rPr>
            <w:lang w:val="sr-Cyrl-RS"/>
          </w:rPr>
          <w:t xml:space="preserve"> </w:t>
        </w:r>
      </w:ins>
      <w:r w:rsidR="00EC5FB2" w:rsidRPr="00A43182">
        <w:rPr>
          <w:lang w:val="sr-Cyrl-RS"/>
        </w:rPr>
        <w:t>он</w:t>
      </w:r>
      <w:r w:rsidR="00D771AE">
        <w:rPr>
          <w:lang w:val="sr-Cyrl-RS"/>
        </w:rPr>
        <w:t>о</w:t>
      </w:r>
      <w:r w:rsidR="00EC5FB2" w:rsidRPr="00A43182">
        <w:rPr>
          <w:lang w:val="sr-Cyrl-RS"/>
        </w:rPr>
        <w:t xml:space="preserve"> мора бити типа </w:t>
      </w:r>
      <w:r w:rsidR="00EC5FB2" w:rsidRPr="00A43182">
        <w:rPr>
          <w:i/>
          <w:lang w:val="sr-Cyrl-RS"/>
        </w:rPr>
        <w:t xml:space="preserve">String. </w:t>
      </w:r>
      <w:r w:rsidR="00F60DCE" w:rsidRPr="00A43182">
        <w:rPr>
          <w:lang w:val="sr-Cyrl-RS"/>
        </w:rPr>
        <w:t xml:space="preserve">Ово је гарантовано ограничењем </w:t>
      </w:r>
      <w:r w:rsidR="00F60DCE" w:rsidRPr="00A43182">
        <w:rPr>
          <w:i/>
          <w:lang w:val="sr-Cyrl-RS"/>
        </w:rPr>
        <w:t>oneStringTypeCredentialForUser</w:t>
      </w:r>
      <w:r w:rsidR="00EA40CA" w:rsidRPr="00A43182">
        <w:rPr>
          <w:lang w:val="sr-Cyrl-RS"/>
        </w:rPr>
        <w:t xml:space="preserve"> </w:t>
      </w:r>
      <w:r w:rsidR="00F60DCE" w:rsidRPr="00A43182">
        <w:rPr>
          <w:lang w:val="sr-Cyrl-RS"/>
        </w:rPr>
        <w:t>(листинг 4.</w:t>
      </w:r>
      <w:r w:rsidR="00F36F10" w:rsidRPr="00A43182">
        <w:rPr>
          <w:lang w:val="sr-Cyrl-RS"/>
        </w:rPr>
        <w:t>9</w:t>
      </w:r>
      <w:r w:rsidR="00F60DCE" w:rsidRPr="00A43182">
        <w:rPr>
          <w:lang w:val="sr-Cyrl-RS"/>
        </w:rPr>
        <w:t xml:space="preserve">). Увођењем </w:t>
      </w:r>
      <w:del w:id="511" w:author="Jelena Hrnjak" w:date="2023-08-25T15:55:00Z">
        <w:r w:rsidR="00F60DCE" w:rsidRPr="00A43182" w:rsidDel="00A63791">
          <w:rPr>
            <w:lang w:val="sr-Cyrl-RS"/>
          </w:rPr>
          <w:delText>креденцијала</w:delText>
        </w:r>
      </w:del>
      <w:ins w:id="512" w:author="Jelena Hrnjak" w:date="2023-08-25T15:55:00Z">
        <w:r w:rsidR="00A63791">
          <w:rPr>
            <w:lang w:val="sr-Cyrl-RS"/>
          </w:rPr>
          <w:t>иде</w:t>
        </w:r>
        <w:r w:rsidR="009C5920">
          <w:rPr>
            <w:lang w:val="sr-Cyrl-RS"/>
          </w:rPr>
          <w:t>нтификационих параметара</w:t>
        </w:r>
      </w:ins>
      <w:r w:rsidR="00F60DCE" w:rsidRPr="00A43182">
        <w:rPr>
          <w:lang w:val="sr-Cyrl-RS"/>
        </w:rPr>
        <w:t xml:space="preserve">, потребно је онемогућити </w:t>
      </w:r>
      <w:r w:rsidR="002966B0" w:rsidRPr="00A43182">
        <w:rPr>
          <w:lang w:val="sr-Cyrl-RS"/>
        </w:rPr>
        <w:t>их</w:t>
      </w:r>
      <w:r w:rsidR="00F60DCE" w:rsidRPr="00A43182">
        <w:rPr>
          <w:lang w:val="sr-Cyrl-RS"/>
        </w:rPr>
        <w:t xml:space="preserve"> у класама које не представљају кориснике система (листинг 4.</w:t>
      </w:r>
      <w:r w:rsidR="00F36F10" w:rsidRPr="00A43182">
        <w:rPr>
          <w:lang w:val="sr-Cyrl-RS"/>
        </w:rPr>
        <w:t>10</w:t>
      </w:r>
      <w:r w:rsidR="00F60DCE" w:rsidRPr="00A43182">
        <w:rPr>
          <w:lang w:val="sr-Cyrl-RS"/>
        </w:rPr>
        <w:t>).</w:t>
      </w:r>
    </w:p>
    <w:p w14:paraId="0A4FA47F" w14:textId="3A55C5E0" w:rsidR="00F60DCE" w:rsidRPr="00A43182" w:rsidRDefault="00360558" w:rsidP="00F60DC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C83DFE" w:rsidRDefault="00C83DFE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C83DFE" w:rsidRDefault="00C83DFE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C83DFE" w:rsidRPr="00F60DCE" w:rsidRDefault="00C83DFE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7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">
                <v:textbox style="mso-fit-shape-to-text:t">
                  <w:txbxContent>
                    <w:p w14:paraId="119990EC" w14:textId="77777777" w:rsidR="00C83DFE" w:rsidRDefault="00C83DFE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C83DFE" w:rsidRDefault="00C83DFE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C83DFE" w:rsidRPr="00F60DCE" w:rsidRDefault="00C83DFE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7768607F" w:rsidR="0056548D" w:rsidRPr="00A43182" w:rsidRDefault="00F60DCE" w:rsidP="00770504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 xml:space="preserve">За концепт </w:t>
      </w:r>
      <w:r w:rsidR="008F7257" w:rsidRPr="00A43182">
        <w:rPr>
          <w:i/>
          <w:lang w:val="sr-Cyrl-RS"/>
        </w:rPr>
        <w:t xml:space="preserve">User </w:t>
      </w:r>
      <w:r w:rsidR="008F7257" w:rsidRPr="00A43182">
        <w:rPr>
          <w:lang w:val="sr-Cyrl-RS"/>
        </w:rPr>
        <w:t xml:space="preserve">не сме да постоји </w:t>
      </w:r>
      <w:r w:rsidR="00C12693">
        <w:rPr>
          <w:lang w:val="sr-Cyrl-RS"/>
        </w:rPr>
        <w:t>обележје</w:t>
      </w:r>
      <w:r w:rsidR="00C12693"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кој</w:t>
      </w:r>
      <w:r w:rsidR="00C12693">
        <w:rPr>
          <w:lang w:val="sr-Cyrl-RS"/>
        </w:rPr>
        <w:t>е</w:t>
      </w:r>
      <w:r w:rsidR="008F7257" w:rsidRPr="00A43182">
        <w:rPr>
          <w:lang w:val="sr-Cyrl-RS"/>
        </w:rPr>
        <w:t xml:space="preserve"> представља лозинку</w:t>
      </w:r>
    </w:p>
    <w:p w14:paraId="34DE21B1" w14:textId="77777777" w:rsidR="00B05FBF" w:rsidRPr="00A43182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A43182" w:rsidRDefault="00B05FBF" w:rsidP="00B05FBF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C83DFE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C83DFE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C83DFE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C83DFE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C83DFE" w:rsidRPr="00453187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8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" filled="f" strokeweight=".5pt">
                <v:textbox style="mso-fit-shape-to-text:t">
                  <w:txbxContent>
                    <w:p w14:paraId="50EB6DEC" w14:textId="77777777" w:rsidR="00C83DFE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C83DFE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C83DFE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C83DFE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C83DFE" w:rsidRPr="00453187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0A0D3905" w:rsidR="00C23083" w:rsidRPr="00A43182" w:rsidRDefault="00F60DCE" w:rsidP="00C23083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C23083" w:rsidRPr="00A43182">
        <w:rPr>
          <w:lang w:val="sr-Cyrl-RS"/>
        </w:rPr>
        <w:t xml:space="preserve"> – За концепт </w:t>
      </w:r>
      <w:r w:rsidR="00C23083" w:rsidRPr="00A43182">
        <w:rPr>
          <w:i/>
          <w:lang w:val="sr-Cyrl-RS"/>
        </w:rPr>
        <w:t>User</w:t>
      </w:r>
      <w:r w:rsidR="00C23083" w:rsidRPr="00A43182">
        <w:rPr>
          <w:lang w:val="sr-Cyrl-RS"/>
        </w:rPr>
        <w:t xml:space="preserve"> мора да пос</w:t>
      </w:r>
      <w:r w:rsidR="00C12693">
        <w:rPr>
          <w:lang w:val="sr-Cyrl-RS"/>
        </w:rPr>
        <w:t xml:space="preserve">тоји тачно једно обележје </w:t>
      </w:r>
      <w:r w:rsidR="00B05FBF" w:rsidRPr="00A43182">
        <w:rPr>
          <w:lang w:val="sr-Cyrl-RS"/>
        </w:rPr>
        <w:t xml:space="preserve">типа </w:t>
      </w:r>
      <w:r w:rsidR="00B05FBF" w:rsidRPr="00A43182">
        <w:rPr>
          <w:i/>
          <w:lang w:val="sr-Cyrl-RS"/>
        </w:rPr>
        <w:t xml:space="preserve">String </w:t>
      </w:r>
      <w:r w:rsidR="00797F85" w:rsidRPr="00A43182">
        <w:rPr>
          <w:lang w:val="sr-Cyrl-RS"/>
        </w:rPr>
        <w:t>који представља</w:t>
      </w:r>
      <w:r w:rsidR="00B05FBF" w:rsidRPr="00A43182">
        <w:rPr>
          <w:lang w:val="sr-Cyrl-RS"/>
        </w:rPr>
        <w:t xml:space="preserve"> </w:t>
      </w:r>
      <w:del w:id="513" w:author="Jelena Hrnjak" w:date="2023-08-25T15:56:00Z">
        <w:r w:rsidR="00B05FBF" w:rsidRPr="00A43182" w:rsidDel="009C5920">
          <w:rPr>
            <w:lang w:val="sr-Cyrl-RS"/>
          </w:rPr>
          <w:delText>креденцијал</w:delText>
        </w:r>
      </w:del>
      <w:ins w:id="514" w:author="Jelena Hrnjak" w:date="2023-08-25T15:56:00Z">
        <w:r w:rsidR="009C5920">
          <w:rPr>
            <w:lang w:val="sr-Cyrl-RS"/>
          </w:rPr>
          <w:t>идентификациони параметар</w:t>
        </w:r>
      </w:ins>
    </w:p>
    <w:p w14:paraId="57E14674" w14:textId="1A170DB2" w:rsidR="004C1C31" w:rsidRPr="00A43182" w:rsidRDefault="004C1C31" w:rsidP="00C23083">
      <w:pPr>
        <w:pStyle w:val="Labelaslike"/>
        <w:rPr>
          <w:lang w:val="sr-Cyrl-RS"/>
        </w:rPr>
      </w:pPr>
    </w:p>
    <w:p w14:paraId="7FBD4C92" w14:textId="348311A8" w:rsidR="00C23083" w:rsidRPr="00A43182" w:rsidRDefault="00360558" w:rsidP="003219CC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C83DFE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C83DFE" w:rsidRDefault="00C83DFE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C83DFE" w:rsidRDefault="00C83DFE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9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ALMjPk0C&#10;AACr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C83DFE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C83DFE" w:rsidRDefault="00C83DFE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C83DFE" w:rsidRDefault="00C83DFE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C23083" w:rsidRPr="00A43182">
        <w:rPr>
          <w:lang w:val="sr-Cyrl-RS"/>
        </w:rPr>
        <w:t xml:space="preserve"> – Само концепти </w:t>
      </w:r>
      <w:r w:rsidR="00C23083" w:rsidRPr="00A43182">
        <w:rPr>
          <w:i/>
          <w:lang w:val="sr-Cyrl-RS"/>
        </w:rPr>
        <w:t xml:space="preserve">User </w:t>
      </w:r>
      <w:r w:rsidR="00C23083" w:rsidRPr="00A43182">
        <w:rPr>
          <w:lang w:val="sr-Cyrl-RS"/>
        </w:rPr>
        <w:t xml:space="preserve">могу да поседују </w:t>
      </w:r>
      <w:r w:rsidR="001C1B05">
        <w:rPr>
          <w:lang w:val="sr-Cyrl-RS"/>
        </w:rPr>
        <w:t>обележје</w:t>
      </w:r>
      <w:r w:rsidR="00C23083" w:rsidRPr="00A43182">
        <w:rPr>
          <w:lang w:val="sr-Cyrl-RS"/>
        </w:rPr>
        <w:t xml:space="preserve"> </w:t>
      </w:r>
      <w:r w:rsidR="001C1B05">
        <w:rPr>
          <w:lang w:val="sr-Cyrl-RS"/>
        </w:rPr>
        <w:t>које</w:t>
      </w:r>
      <w:r w:rsidR="00C23083" w:rsidRPr="00A43182">
        <w:rPr>
          <w:lang w:val="sr-Cyrl-RS"/>
        </w:rPr>
        <w:t xml:space="preserve"> </w:t>
      </w:r>
      <w:r w:rsidR="004C1C31" w:rsidRPr="00A43182">
        <w:rPr>
          <w:lang w:val="sr-Cyrl-RS"/>
        </w:rPr>
        <w:t>представља</w:t>
      </w:r>
      <w:r w:rsidR="00C23083" w:rsidRPr="00A43182">
        <w:rPr>
          <w:lang w:val="sr-Cyrl-RS"/>
        </w:rPr>
        <w:t xml:space="preserve"> </w:t>
      </w:r>
      <w:del w:id="515" w:author="Jelena Hrnjak" w:date="2023-08-25T15:56:00Z">
        <w:r w:rsidR="00C23083" w:rsidRPr="00A43182" w:rsidDel="009C5920">
          <w:rPr>
            <w:lang w:val="sr-Cyrl-RS"/>
          </w:rPr>
          <w:delText xml:space="preserve">креденцијал </w:delText>
        </w:r>
      </w:del>
      <w:ins w:id="516" w:author="Jelena Hrnjak" w:date="2023-08-25T15:56:00Z">
        <w:r w:rsidR="009C5920">
          <w:rPr>
            <w:lang w:val="sr-Cyrl-RS"/>
          </w:rPr>
          <w:t>идентификациони параметар</w:t>
        </w:r>
        <w:r w:rsidR="009C5920" w:rsidRPr="00A43182">
          <w:rPr>
            <w:lang w:val="sr-Cyrl-RS"/>
          </w:rPr>
          <w:t xml:space="preserve"> </w:t>
        </w:r>
      </w:ins>
    </w:p>
    <w:p w14:paraId="0A0ADA22" w14:textId="1EDB0795" w:rsidR="00820864" w:rsidRPr="00A43182" w:rsidRDefault="0081776E" w:rsidP="00820864">
      <w:pPr>
        <w:pStyle w:val="Heading3"/>
        <w:rPr>
          <w:i/>
          <w:lang w:val="sr-Cyrl-RS"/>
        </w:rPr>
      </w:pPr>
      <w:bookmarkStart w:id="517" w:name="_Toc142484103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Role</w:t>
      </w:r>
      <w:bookmarkEnd w:id="517"/>
    </w:p>
    <w:p w14:paraId="2C2910AE" w14:textId="00454CB3" w:rsidR="00820864" w:rsidRPr="00A43182" w:rsidRDefault="00820864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наслеђује концепт </w:t>
      </w:r>
      <w:r w:rsidRPr="00A43182">
        <w:rPr>
          <w:i/>
          <w:lang w:val="sr-Cyrl-RS"/>
        </w:rPr>
        <w:t xml:space="preserve">Entity </w:t>
      </w:r>
      <w:r w:rsidRPr="00A43182">
        <w:rPr>
          <w:lang w:val="sr-Cyrl-RS"/>
        </w:rPr>
        <w:t xml:space="preserve">и моделује ентитет који се односи на </w:t>
      </w:r>
      <w:del w:id="518" w:author="Jelena Hrnjak" w:date="2023-08-23T17:30:00Z">
        <w:r w:rsidR="003943C0" w:rsidRPr="00A43182" w:rsidDel="008A5C3D">
          <w:rPr>
            <w:lang w:val="sr-Cyrl-RS"/>
          </w:rPr>
          <w:delText xml:space="preserve">роле </w:delText>
        </w:r>
      </w:del>
      <w:ins w:id="519" w:author="Jelena Hrnjak" w:date="2023-08-23T17:30:00Z">
        <w:r w:rsidR="008A5C3D">
          <w:rPr>
            <w:lang w:val="sr-Cyrl-RS"/>
          </w:rPr>
          <w:t xml:space="preserve">улоге </w:t>
        </w:r>
      </w:ins>
      <w:r w:rsidR="003943C0" w:rsidRPr="00A43182">
        <w:rPr>
          <w:lang w:val="sr-Cyrl-RS"/>
        </w:rPr>
        <w:t xml:space="preserve">апликације. </w:t>
      </w:r>
      <w:del w:id="520" w:author="Jelena Hrnjak" w:date="2023-08-23T17:30:00Z">
        <w:r w:rsidR="00AF21D0" w:rsidRPr="00A43182" w:rsidDel="008A5C3D">
          <w:rPr>
            <w:lang w:val="sr-Cyrl-RS" w:eastAsia="sr-Cyrl-RS"/>
          </w:rPr>
          <w:delText xml:space="preserve">Роле </w:delText>
        </w:r>
      </w:del>
      <w:ins w:id="521" w:author="Jelena Hrnjak" w:date="2023-08-23T17:30:00Z">
        <w:r w:rsidR="008A5C3D">
          <w:rPr>
            <w:lang w:val="sr-Cyrl-RS" w:eastAsia="sr-Cyrl-RS"/>
          </w:rPr>
          <w:t>Улоге</w:t>
        </w:r>
        <w:r w:rsidR="008A5C3D" w:rsidRPr="00A43182">
          <w:rPr>
            <w:lang w:val="sr-Cyrl-RS" w:eastAsia="sr-Cyrl-RS"/>
          </w:rPr>
          <w:t xml:space="preserve"> </w:t>
        </w:r>
      </w:ins>
      <w:r w:rsidR="00AF21D0" w:rsidRPr="00A43182">
        <w:rPr>
          <w:lang w:val="sr-Cyrl-RS" w:eastAsia="sr-Cyrl-RS"/>
        </w:rPr>
        <w:t>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A43182">
        <w:rPr>
          <w:lang w:val="sr-Cyrl-RS" w:eastAsia="sr-Cyrl-RS"/>
        </w:rPr>
        <w:t>нфигурације у оквиру апликације.</w:t>
      </w:r>
      <w:r w:rsidR="00F36F10" w:rsidRPr="00A43182">
        <w:rPr>
          <w:lang w:val="sr-Cyrl-RS" w:eastAsia="sr-Cyrl-RS"/>
        </w:rPr>
        <w:t xml:space="preserve"> Могуће је постојање највише једне инстанце концепта </w:t>
      </w:r>
      <w:r w:rsidR="00F36F10" w:rsidRPr="00A43182">
        <w:rPr>
          <w:i/>
          <w:lang w:val="sr-Cyrl-RS" w:eastAsia="sr-Cyrl-RS"/>
        </w:rPr>
        <w:t xml:space="preserve">Role </w:t>
      </w:r>
      <w:r w:rsidR="00F36F10" w:rsidRPr="00A43182">
        <w:rPr>
          <w:lang w:val="sr-Cyrl-RS" w:eastAsia="sr-Cyrl-RS"/>
        </w:rPr>
        <w:t>(листинг 4.11).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5189D" w:rsidRPr="00A43182" w14:paraId="3E784339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0B9E40A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66E0E86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273022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C96C108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7E897241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6B7AA2A" w14:textId="5F16B1DC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role_instances</w:t>
            </w:r>
          </w:p>
        </w:tc>
        <w:tc>
          <w:tcPr>
            <w:tcW w:w="1060" w:type="pct"/>
          </w:tcPr>
          <w:p w14:paraId="6F07D988" w14:textId="3A7A9614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28" w:type="pct"/>
          </w:tcPr>
          <w:p w14:paraId="1B31332A" w14:textId="2D9478CB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984965E" w14:textId="5616C9F9" w:rsidR="00B5189D" w:rsidRPr="00A43182" w:rsidRDefault="00BE2DD8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Инстанце</w:t>
            </w:r>
            <w:r w:rsidR="00D91EE9" w:rsidRPr="00A43182">
              <w:rPr>
                <w:szCs w:val="24"/>
                <w:lang w:val="sr-Cyrl-RS"/>
              </w:rPr>
              <w:t xml:space="preserve"> </w:t>
            </w:r>
            <w:del w:id="522" w:author="Jelena Hrnjak" w:date="2023-08-23T17:37:00Z">
              <w:r w:rsidR="00D91EE9" w:rsidRPr="00A43182" w:rsidDel="004C7348">
                <w:rPr>
                  <w:szCs w:val="24"/>
                  <w:lang w:val="sr-Cyrl-RS"/>
                </w:rPr>
                <w:delText>рол</w:delText>
              </w:r>
              <w:r w:rsidR="00195BA5" w:rsidDel="004C7348">
                <w:rPr>
                  <w:szCs w:val="24"/>
                  <w:lang w:val="sr-Cyrl-RS"/>
                </w:rPr>
                <w:delText>а</w:delText>
              </w:r>
              <w:r w:rsidR="00224C4B" w:rsidRPr="00A43182" w:rsidDel="004C7348">
                <w:rPr>
                  <w:szCs w:val="24"/>
                  <w:lang w:val="sr-Cyrl-RS"/>
                </w:rPr>
                <w:delText xml:space="preserve"> </w:delText>
              </w:r>
            </w:del>
            <w:ins w:id="523" w:author="Jelena Hrnjak" w:date="2023-08-23T17:37:00Z">
              <w:r w:rsidR="004C7348">
                <w:rPr>
                  <w:szCs w:val="24"/>
                  <w:lang w:val="sr-Cyrl-RS"/>
                </w:rPr>
                <w:t>улога</w:t>
              </w:r>
              <w:r w:rsidR="004C7348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>у апликацији</w:t>
            </w:r>
          </w:p>
        </w:tc>
      </w:tr>
    </w:tbl>
    <w:p w14:paraId="0950DFC0" w14:textId="2BD3E107" w:rsidR="007C7BC2" w:rsidRPr="00A43182" w:rsidRDefault="00684BB7" w:rsidP="007C7BC2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4.7 – Асоцијације концепта </w:t>
      </w:r>
      <w:r w:rsidRPr="00A43182">
        <w:rPr>
          <w:i/>
          <w:lang w:val="sr-Cyrl-RS"/>
        </w:rPr>
        <w:t>Role</w:t>
      </w:r>
    </w:p>
    <w:p w14:paraId="50C6BFC3" w14:textId="77777777" w:rsidR="006745AA" w:rsidRPr="00A43182" w:rsidRDefault="006745AA" w:rsidP="006745AA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C83DFE" w:rsidRDefault="00C83DFE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C83DFE" w:rsidRDefault="00C83DFE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C83DFE" w:rsidRDefault="00C83DFE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40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" fillcolor="white [3201]" strokeweight=".5pt">
                <v:textbox>
                  <w:txbxContent>
                    <w:p w14:paraId="680853F4" w14:textId="7FD441A0" w:rsidR="00C83DFE" w:rsidRDefault="00C83DFE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C83DFE" w:rsidRDefault="00C83DFE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C83DFE" w:rsidRDefault="00C83DFE" w:rsidP="006745AA"/>
                  </w:txbxContent>
                </v:textbox>
                <w10:anchorlock/>
              </v:shape>
            </w:pict>
          </mc:Fallback>
        </mc:AlternateContent>
      </w:r>
    </w:p>
    <w:p w14:paraId="7A6CA64D" w14:textId="52B66E59" w:rsidR="006745AA" w:rsidRPr="00A43182" w:rsidRDefault="006745AA" w:rsidP="006745AA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4.11 – Могуће је постојање највише једне инстанце концепта </w:t>
      </w:r>
      <w:r w:rsidRPr="00A43182">
        <w:rPr>
          <w:i/>
          <w:lang w:val="sr-Cyrl-RS"/>
        </w:rPr>
        <w:t>Role</w:t>
      </w:r>
    </w:p>
    <w:p w14:paraId="3BB43156" w14:textId="77777777" w:rsidR="00BB0EE6" w:rsidRPr="00A43182" w:rsidRDefault="00BB0EE6" w:rsidP="006745AA">
      <w:pPr>
        <w:pStyle w:val="Labelaslike"/>
        <w:rPr>
          <w:lang w:val="sr-Cyrl-RS"/>
        </w:rPr>
      </w:pPr>
    </w:p>
    <w:p w14:paraId="623D8F2D" w14:textId="5C50E111" w:rsidR="00F36F10" w:rsidRPr="00A43182" w:rsidRDefault="007C7BC2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 w:eastAsia="sr-Cyrl-RS"/>
        </w:rPr>
        <w:t xml:space="preserve">Дефинисано је ограничење </w:t>
      </w:r>
      <w:r w:rsidRPr="00A43182">
        <w:rPr>
          <w:i/>
          <w:lang w:val="sr-Cyrl-RS" w:eastAsia="sr-Cyrl-RS"/>
        </w:rPr>
        <w:t xml:space="preserve">uniqueRoleInstanceName </w:t>
      </w:r>
      <w:r w:rsidRPr="00A43182">
        <w:rPr>
          <w:lang w:val="sr-Cyrl-RS" w:eastAsia="sr-Cyrl-RS"/>
        </w:rPr>
        <w:t>(листинг 4.1</w:t>
      </w:r>
      <w:r w:rsidR="006745AA" w:rsidRPr="00A43182">
        <w:rPr>
          <w:lang w:val="sr-Cyrl-RS" w:eastAsia="sr-Cyrl-RS"/>
        </w:rPr>
        <w:t>2</w:t>
      </w:r>
      <w:r w:rsidRPr="00A43182">
        <w:rPr>
          <w:lang w:val="sr-Cyrl-RS" w:eastAsia="sr-Cyrl-RS"/>
        </w:rPr>
        <w:t xml:space="preserve">), које осигурава да свака инстанца </w:t>
      </w:r>
      <w:del w:id="524" w:author="Jelena Hrnjak" w:date="2023-08-23T17:30:00Z">
        <w:r w:rsidRPr="00A43182" w:rsidDel="008A5C3D">
          <w:rPr>
            <w:lang w:val="sr-Cyrl-RS" w:eastAsia="sr-Cyrl-RS"/>
          </w:rPr>
          <w:delText xml:space="preserve">роле </w:delText>
        </w:r>
      </w:del>
      <w:ins w:id="525" w:author="Jelena Hrnjak" w:date="2023-08-23T17:30:00Z">
        <w:r w:rsidR="008A5C3D">
          <w:rPr>
            <w:lang w:val="sr-Cyrl-RS" w:eastAsia="sr-Cyrl-RS"/>
          </w:rPr>
          <w:t>улоге</w:t>
        </w:r>
        <w:r w:rsidR="008A5C3D" w:rsidRPr="00A43182">
          <w:rPr>
            <w:lang w:val="sr-Cyrl-RS" w:eastAsia="sr-Cyrl-RS"/>
          </w:rPr>
          <w:t xml:space="preserve"> </w:t>
        </w:r>
      </w:ins>
      <w:r w:rsidRPr="00A43182">
        <w:rPr>
          <w:lang w:val="sr-Cyrl-RS" w:eastAsia="sr-Cyrl-RS"/>
        </w:rPr>
        <w:t xml:space="preserve">има уникатан назив. Ово ограничење </w:t>
      </w:r>
      <w:r w:rsidR="001636F1" w:rsidRPr="00A43182">
        <w:rPr>
          <w:lang w:val="sr-Cyrl-RS" w:eastAsia="sr-Cyrl-RS"/>
        </w:rPr>
        <w:t xml:space="preserve">омогућава избегавање конфликата </w:t>
      </w:r>
      <w:r w:rsidRPr="00A43182">
        <w:rPr>
          <w:lang w:val="sr-Cyrl-RS" w:eastAsia="sr-Cyrl-RS"/>
        </w:rPr>
        <w:t xml:space="preserve">приликом додавања нових </w:t>
      </w:r>
      <w:del w:id="526" w:author="Jelena Hrnjak" w:date="2023-08-23T17:37:00Z">
        <w:r w:rsidRPr="00A43182" w:rsidDel="00762383">
          <w:rPr>
            <w:lang w:val="sr-Cyrl-RS" w:eastAsia="sr-Cyrl-RS"/>
          </w:rPr>
          <w:delText>рол</w:delText>
        </w:r>
        <w:r w:rsidR="00F36F10" w:rsidRPr="00A43182" w:rsidDel="00762383">
          <w:rPr>
            <w:lang w:val="sr-Cyrl-RS" w:eastAsia="sr-Cyrl-RS"/>
          </w:rPr>
          <w:delText>а</w:delText>
        </w:r>
      </w:del>
      <w:ins w:id="527" w:author="Jelena Hrnjak" w:date="2023-08-23T17:37:00Z">
        <w:r w:rsidR="00762383">
          <w:rPr>
            <w:lang w:val="sr-Cyrl-RS" w:eastAsia="sr-Cyrl-RS"/>
          </w:rPr>
          <w:t>улога</w:t>
        </w:r>
      </w:ins>
      <w:r w:rsidRPr="00A43182">
        <w:rPr>
          <w:lang w:val="sr-Cyrl-RS" w:eastAsia="sr-Cyrl-RS"/>
        </w:rPr>
        <w:t>.</w:t>
      </w:r>
    </w:p>
    <w:p w14:paraId="7EA47089" w14:textId="714C0D29" w:rsidR="007C7BC2" w:rsidRPr="00A43182" w:rsidRDefault="00F36F10" w:rsidP="00BB0EE6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C83DFE" w:rsidRDefault="00C83DFE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C83DFE" w:rsidRDefault="00C83DFE" w:rsidP="0071608C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41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" fillcolor="white [3201]" strokeweight=".5pt">
                <v:textbox>
                  <w:txbxContent>
                    <w:p w14:paraId="0CA9A46B" w14:textId="77777777" w:rsidR="00C83DFE" w:rsidRDefault="00C83DFE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C83DFE" w:rsidRDefault="00C83DFE" w:rsidP="0071608C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074E1CA0" w:rsidR="007C7BC2" w:rsidRPr="00A43182" w:rsidRDefault="00052316" w:rsidP="0005231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6745AA" w:rsidRPr="00A43182">
        <w:rPr>
          <w:lang w:val="sr-Cyrl-RS"/>
        </w:rPr>
        <w:t>2</w:t>
      </w:r>
      <w:r w:rsidRPr="00A43182">
        <w:rPr>
          <w:lang w:val="sr-Cyrl-RS"/>
        </w:rPr>
        <w:t xml:space="preserve"> – Инстанце </w:t>
      </w:r>
      <w:del w:id="528" w:author="Jelena Hrnjak" w:date="2023-08-23T17:37:00Z">
        <w:r w:rsidRPr="00A43182" w:rsidDel="00762383">
          <w:rPr>
            <w:lang w:val="sr-Cyrl-RS"/>
          </w:rPr>
          <w:delText>рол</w:delText>
        </w:r>
        <w:r w:rsidR="00F36F10" w:rsidRPr="00A43182" w:rsidDel="00762383">
          <w:rPr>
            <w:lang w:val="sr-Cyrl-RS"/>
          </w:rPr>
          <w:delText>а</w:delText>
        </w:r>
        <w:r w:rsidRPr="00A43182" w:rsidDel="00762383">
          <w:rPr>
            <w:lang w:val="sr-Cyrl-RS"/>
          </w:rPr>
          <w:delText xml:space="preserve"> </w:delText>
        </w:r>
      </w:del>
      <w:ins w:id="529" w:author="Jelena Hrnjak" w:date="2023-08-23T17:37:00Z">
        <w:r w:rsidR="00762383">
          <w:rPr>
            <w:lang w:val="sr-Cyrl-RS"/>
          </w:rPr>
          <w:t>улога</w:t>
        </w:r>
        <w:r w:rsidR="00762383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морају имати јединствен назив</w:t>
      </w:r>
    </w:p>
    <w:p w14:paraId="04BC31B7" w14:textId="4BC8AA80" w:rsidR="0081776E" w:rsidRPr="00A43182" w:rsidRDefault="0081776E" w:rsidP="0081776E">
      <w:pPr>
        <w:pStyle w:val="Heading3"/>
        <w:rPr>
          <w:i/>
          <w:lang w:val="sr-Cyrl-RS"/>
        </w:rPr>
      </w:pPr>
      <w:bookmarkStart w:id="530" w:name="_Toc142484104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RoleInstance</w:t>
      </w:r>
      <w:bookmarkEnd w:id="530"/>
    </w:p>
    <w:p w14:paraId="694D338B" w14:textId="22365016" w:rsidR="00425A8F" w:rsidRPr="00A43182" w:rsidRDefault="00F36F10" w:rsidP="0067688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Инстанце </w:t>
      </w:r>
      <w:commentRangeStart w:id="531"/>
      <w:del w:id="532" w:author="Jelena Hrnjak" w:date="2023-08-23T17:31:00Z">
        <w:r w:rsidRPr="004221AF" w:rsidDel="004221AF">
          <w:rPr>
            <w:color w:val="FF0000"/>
            <w:lang w:val="sr-Cyrl-RS"/>
            <w:rPrChange w:id="533" w:author="Jelena Hrnjak" w:date="2023-08-23T17:32:00Z">
              <w:rPr>
                <w:lang w:val="sr-Cyrl-RS"/>
              </w:rPr>
            </w:rPrChange>
          </w:rPr>
          <w:delText>рола</w:delText>
        </w:r>
        <w:commentRangeEnd w:id="531"/>
        <w:r w:rsidR="00906820" w:rsidRPr="004221AF" w:rsidDel="004221AF">
          <w:rPr>
            <w:rStyle w:val="CommentReference"/>
            <w:color w:val="FF0000"/>
            <w:lang w:val="en-US"/>
            <w:rPrChange w:id="534" w:author="Jelena Hrnjak" w:date="2023-08-23T17:32:00Z">
              <w:rPr>
                <w:rStyle w:val="CommentReference"/>
                <w:lang w:val="en-US"/>
              </w:rPr>
            </w:rPrChange>
          </w:rPr>
          <w:commentReference w:id="531"/>
        </w:r>
      </w:del>
      <w:ins w:id="535" w:author="Jelena Hrnjak" w:date="2023-08-23T17:31:00Z">
        <w:r w:rsidR="004221AF" w:rsidRPr="004221AF">
          <w:rPr>
            <w:color w:val="FF0000"/>
            <w:lang w:val="sr-Cyrl-RS"/>
            <w:rPrChange w:id="536" w:author="Jelena Hrnjak" w:date="2023-08-23T17:32:00Z">
              <w:rPr>
                <w:lang w:val="sr-Cyrl-RS"/>
              </w:rPr>
            </w:rPrChange>
          </w:rPr>
          <w:t>концепта који моделује улоге</w:t>
        </w:r>
      </w:ins>
      <w:r w:rsidR="0067688E" w:rsidRPr="00A43182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A43182">
        <w:rPr>
          <w:i/>
          <w:lang w:val="sr-Cyrl-RS"/>
        </w:rPr>
        <w:t>RoleInstance</w:t>
      </w:r>
      <w:r w:rsidR="00425A8F" w:rsidRPr="00A43182">
        <w:rPr>
          <w:lang w:val="sr-Cyrl-RS"/>
        </w:rPr>
        <w:t>.</w:t>
      </w:r>
      <w:r w:rsidR="00F61BB8" w:rsidRPr="00A43182">
        <w:rPr>
          <w:lang w:val="sr-Cyrl-RS"/>
        </w:rPr>
        <w:t xml:space="preserve"> Представљају </w:t>
      </w:r>
      <w:del w:id="537" w:author="Jelena Hrnjak" w:date="2023-08-23T17:32:00Z">
        <w:r w:rsidR="00F61BB8" w:rsidRPr="00A43182" w:rsidDel="004221AF">
          <w:rPr>
            <w:lang w:val="sr-Cyrl-RS"/>
          </w:rPr>
          <w:delText xml:space="preserve">роле </w:delText>
        </w:r>
      </w:del>
      <w:ins w:id="538" w:author="Jelena Hrnjak" w:date="2023-08-23T17:32:00Z">
        <w:r w:rsidR="004221AF">
          <w:rPr>
            <w:lang w:val="sr-Cyrl-RS"/>
          </w:rPr>
          <w:t>улоге</w:t>
        </w:r>
        <w:r w:rsidR="004221AF" w:rsidRPr="00A43182">
          <w:rPr>
            <w:lang w:val="sr-Cyrl-RS"/>
          </w:rPr>
          <w:t xml:space="preserve"> </w:t>
        </w:r>
      </w:ins>
      <w:r w:rsidR="00F61BB8" w:rsidRPr="00A43182">
        <w:rPr>
          <w:lang w:val="sr-Cyrl-RS"/>
        </w:rPr>
        <w:t>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71FB00F7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</w:t>
            </w:r>
            <w:ins w:id="539" w:author="Vladimir Dimitrieski" w:date="2023-08-13T10:44:00Z">
              <w:r w:rsidR="00C17E42">
                <w:rPr>
                  <w:szCs w:val="24"/>
                  <w:lang w:val="sr-Cyrl-RS"/>
                </w:rPr>
                <w:t>к</w:t>
              </w:r>
            </w:ins>
            <w:r w:rsidRPr="00A43182">
              <w:rPr>
                <w:szCs w:val="24"/>
                <w:lang w:val="sr-Cyrl-RS"/>
              </w:rPr>
              <w:t xml:space="preserve">ретне </w:t>
            </w:r>
            <w:ins w:id="540" w:author="Jelena Hrnjak" w:date="2023-08-23T17:32:00Z">
              <w:r w:rsidR="004221AF">
                <w:rPr>
                  <w:szCs w:val="24"/>
                  <w:lang w:val="sr-Cyrl-RS"/>
                </w:rPr>
                <w:t>улоге</w:t>
              </w:r>
            </w:ins>
            <w:del w:id="541" w:author="Jelena Hrnjak" w:date="2023-08-23T17:32:00Z">
              <w:r w:rsidRPr="00A43182" w:rsidDel="004221AF">
                <w:rPr>
                  <w:szCs w:val="24"/>
                  <w:lang w:val="sr-Cyrl-RS"/>
                </w:rPr>
                <w:delText>роле</w:delText>
              </w:r>
            </w:del>
          </w:p>
        </w:tc>
      </w:tr>
      <w:tr w:rsidR="00DC3A87" w:rsidRPr="00A43182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</w:t>
            </w:r>
          </w:p>
        </w:tc>
        <w:tc>
          <w:tcPr>
            <w:tcW w:w="1890" w:type="dxa"/>
          </w:tcPr>
          <w:p w14:paraId="5DE1A6E6" w14:textId="7C7F5936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5E8B3CBF" w:rsidR="00DC3A87" w:rsidRPr="00A43182" w:rsidRDefault="00374645" w:rsidP="00FB40E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Ознака да ли је</w:t>
            </w:r>
            <w:r w:rsidR="00224C4B" w:rsidRPr="00A43182">
              <w:rPr>
                <w:szCs w:val="24"/>
                <w:lang w:val="sr-Cyrl-RS"/>
              </w:rPr>
              <w:t xml:space="preserve"> </w:t>
            </w:r>
            <w:del w:id="542" w:author="Jelena Hrnjak" w:date="2023-08-23T17:33:00Z">
              <w:r w:rsidR="00224C4B" w:rsidRPr="00A43182" w:rsidDel="00FB40E7">
                <w:rPr>
                  <w:szCs w:val="24"/>
                  <w:lang w:val="sr-Cyrl-RS"/>
                </w:rPr>
                <w:delText xml:space="preserve">рола </w:delText>
              </w:r>
            </w:del>
            <w:ins w:id="543" w:author="Jelena Hrnjak" w:date="2023-08-23T17:33:00Z">
              <w:r w:rsidR="00FB40E7">
                <w:rPr>
                  <w:szCs w:val="24"/>
                  <w:lang w:val="sr-Cyrl-RS"/>
                </w:rPr>
                <w:t>улога</w:t>
              </w:r>
              <w:r w:rsidR="00FB40E7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 xml:space="preserve">клијент. Уколико је вредност обележја </w:t>
            </w:r>
            <w:r w:rsidR="00224C4B" w:rsidRPr="00A43182">
              <w:rPr>
                <w:i/>
                <w:szCs w:val="24"/>
                <w:lang w:val="sr-Cyrl-RS"/>
              </w:rPr>
              <w:t xml:space="preserve">false </w:t>
            </w:r>
            <w:del w:id="544" w:author="Jelena Hrnjak" w:date="2023-08-23T17:33:00Z">
              <w:r w:rsidR="00224C4B" w:rsidRPr="00A43182" w:rsidDel="00FB40E7">
                <w:rPr>
                  <w:szCs w:val="24"/>
                  <w:lang w:val="sr-Cyrl-RS"/>
                </w:rPr>
                <w:delText xml:space="preserve">рола </w:delText>
              </w:r>
            </w:del>
            <w:ins w:id="545" w:author="Jelena Hrnjak" w:date="2023-08-23T17:33:00Z">
              <w:r w:rsidR="00FB40E7">
                <w:rPr>
                  <w:szCs w:val="24"/>
                  <w:lang w:val="sr-Cyrl-RS"/>
                </w:rPr>
                <w:t>улога</w:t>
              </w:r>
              <w:r w:rsidR="00FB40E7" w:rsidRPr="00A43182">
                <w:rPr>
                  <w:szCs w:val="24"/>
                  <w:lang w:val="sr-Cyrl-RS"/>
                </w:rPr>
                <w:t xml:space="preserve"> </w:t>
              </w:r>
            </w:ins>
            <w:r w:rsidR="00224C4B" w:rsidRPr="00A43182">
              <w:rPr>
                <w:szCs w:val="24"/>
                <w:lang w:val="sr-Cyrl-RS"/>
              </w:rPr>
              <w:t>је администраторска</w:t>
            </w:r>
          </w:p>
        </w:tc>
      </w:tr>
    </w:tbl>
    <w:p w14:paraId="25176AEF" w14:textId="28072B79" w:rsidR="00A05E5F" w:rsidRPr="00A43182" w:rsidRDefault="00684BB7" w:rsidP="00E64DCF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4.8 – Обележја концепта </w:t>
      </w:r>
      <w:r w:rsidRPr="00A43182">
        <w:rPr>
          <w:i/>
          <w:lang w:val="sr-Cyrl-RS"/>
        </w:rPr>
        <w:t>RoleInstance</w:t>
      </w:r>
    </w:p>
    <w:p w14:paraId="06371192" w14:textId="07A3A208" w:rsidR="00555B86" w:rsidRPr="00A43182" w:rsidRDefault="00555B86" w:rsidP="00555B86">
      <w:pPr>
        <w:pStyle w:val="Heading3"/>
        <w:rPr>
          <w:i/>
          <w:lang w:val="sr-Cyrl-RS"/>
        </w:rPr>
      </w:pPr>
      <w:bookmarkStart w:id="546" w:name="_Toc142484105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Endpoint</w:t>
      </w:r>
      <w:bookmarkEnd w:id="546"/>
    </w:p>
    <w:p w14:paraId="363AA108" w14:textId="4C52633C" w:rsidR="00555B86" w:rsidRPr="00A43182" w:rsidRDefault="009877BD" w:rsidP="009877BD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 xml:space="preserve">је концепт који представља тачку комуникације између </w:t>
      </w:r>
      <w:r w:rsidR="00070374" w:rsidRPr="00A43182">
        <w:rPr>
          <w:lang w:val="sr-Cyrl-RS"/>
        </w:rPr>
        <w:t>корисника</w:t>
      </w:r>
      <w:r w:rsidRPr="00A43182">
        <w:rPr>
          <w:lang w:val="sr-Cyrl-RS"/>
        </w:rPr>
        <w:t xml:space="preserve"> и</w:t>
      </w:r>
      <w:r w:rsidR="00070374" w:rsidRPr="00A43182">
        <w:rPr>
          <w:lang w:val="sr-Cyrl-RS"/>
        </w:rPr>
        <w:t xml:space="preserve"> апликације, што га чини битним елементом</w:t>
      </w:r>
      <w:r w:rsidR="00854E14" w:rsidRPr="00A43182">
        <w:rPr>
          <w:lang w:val="sr-Cyrl-RS"/>
        </w:rPr>
        <w:t xml:space="preserve"> за контролу приступа, односно саму безбедност апликације</w:t>
      </w:r>
      <w:r w:rsidR="000D1441" w:rsidRPr="00A43182">
        <w:rPr>
          <w:lang w:val="sr-Cyrl-RS"/>
        </w:rPr>
        <w:t>.</w:t>
      </w:r>
      <w:r w:rsidR="00096805" w:rsidRPr="00A43182">
        <w:rPr>
          <w:lang w:val="sr-Cyrl-RS"/>
        </w:rPr>
        <w:t xml:space="preserve"> </w:t>
      </w:r>
      <w:r w:rsidR="009A6D98" w:rsidRPr="0049611C">
        <w:rPr>
          <w:color w:val="FF0000"/>
          <w:lang w:val="sr-Cyrl-RS"/>
          <w:rPrChange w:id="547" w:author="Jelena Hrnjak" w:date="2023-08-23T17:40:00Z">
            <w:rPr>
              <w:lang w:val="sr-Cyrl-RS"/>
            </w:rPr>
          </w:rPrChange>
        </w:rPr>
        <w:t>Корисници комуницирају са сервером путем</w:t>
      </w:r>
      <w:ins w:id="548" w:author="Jelena Hrnjak" w:date="2023-08-23T17:40:00Z">
        <w:r w:rsidR="0049611C" w:rsidRPr="0049611C">
          <w:rPr>
            <w:color w:val="FF0000"/>
            <w:lang w:val="sr-Cyrl-RS"/>
            <w:rPrChange w:id="549" w:author="Jelena Hrnjak" w:date="2023-08-23T17:40:00Z">
              <w:rPr>
                <w:lang w:val="sr-Cyrl-RS"/>
              </w:rPr>
            </w:rPrChange>
          </w:rPr>
          <w:t xml:space="preserve"> </w:t>
        </w:r>
      </w:ins>
      <w:del w:id="550" w:author="Jelena Hrnjak" w:date="2023-08-23T17:40:00Z">
        <w:r w:rsidR="009A6D98" w:rsidRPr="0049611C" w:rsidDel="0049611C">
          <w:rPr>
            <w:color w:val="FF0000"/>
            <w:lang w:val="sr-Cyrl-RS"/>
            <w:rPrChange w:id="551" w:author="Jelena Hrnjak" w:date="2023-08-23T17:40:00Z">
              <w:rPr>
                <w:lang w:val="sr-Cyrl-RS"/>
              </w:rPr>
            </w:rPrChange>
          </w:rPr>
          <w:delText xml:space="preserve"> </w:delText>
        </w:r>
      </w:del>
      <w:ins w:id="552" w:author="Jelena Hrnjak" w:date="2023-08-23T17:40:00Z">
        <w:r w:rsidR="0049611C" w:rsidRPr="0049611C">
          <w:rPr>
            <w:color w:val="FF0000"/>
            <w:lang w:val="sr-Cyrl-RS"/>
            <w:rPrChange w:id="553" w:author="Jelena Hrnjak" w:date="2023-08-23T17:40:00Z">
              <w:rPr>
                <w:lang w:val="sr-Cyrl-RS"/>
              </w:rPr>
            </w:rPrChange>
          </w:rPr>
          <w:t xml:space="preserve">тачки комуникације </w:t>
        </w:r>
      </w:ins>
      <w:del w:id="554" w:author="Jelena Hrnjak" w:date="2023-08-23T17:40:00Z">
        <w:r w:rsidR="00070374" w:rsidRPr="0049611C" w:rsidDel="0049611C">
          <w:rPr>
            <w:i/>
            <w:color w:val="FF0000"/>
            <w:lang w:val="sr-Cyrl-RS"/>
            <w:rPrChange w:id="555" w:author="Jelena Hrnjak" w:date="2023-08-23T17:40:00Z">
              <w:rPr>
                <w:i/>
                <w:lang w:val="sr-Cyrl-RS"/>
              </w:rPr>
            </w:rPrChange>
          </w:rPr>
          <w:delText xml:space="preserve">endpointa </w:delText>
        </w:r>
        <w:r w:rsidR="009A6D98" w:rsidRPr="0049611C" w:rsidDel="0049611C">
          <w:rPr>
            <w:i/>
            <w:color w:val="FF0000"/>
            <w:lang w:val="sr-Cyrl-RS"/>
            <w:rPrChange w:id="556" w:author="Jelena Hrnjak" w:date="2023-08-23T17:40:00Z">
              <w:rPr>
                <w:i/>
                <w:lang w:val="sr-Cyrl-RS"/>
              </w:rPr>
            </w:rPrChange>
          </w:rPr>
          <w:delText xml:space="preserve"> </w:delText>
        </w:r>
      </w:del>
      <w:r w:rsidR="009A6D98" w:rsidRPr="0049611C">
        <w:rPr>
          <w:color w:val="FF0000"/>
          <w:lang w:val="sr-Cyrl-RS"/>
          <w:rPrChange w:id="557" w:author="Jelena Hrnjak" w:date="2023-08-23T17:40:00Z">
            <w:rPr>
              <w:lang w:val="sr-Cyrl-RS"/>
            </w:rPr>
          </w:rPrChange>
        </w:rPr>
        <w:t xml:space="preserve">шаљући захтеве за извршавање одређених </w:t>
      </w:r>
      <w:r w:rsidR="00810A7B" w:rsidRPr="0049611C">
        <w:rPr>
          <w:color w:val="FF0000"/>
          <w:lang w:val="sr-Cyrl-RS"/>
          <w:rPrChange w:id="558" w:author="Jelena Hrnjak" w:date="2023-08-23T17:40:00Z">
            <w:rPr>
              <w:lang w:val="sr-Cyrl-RS"/>
            </w:rPr>
          </w:rPrChange>
        </w:rPr>
        <w:t>функционалности.</w:t>
      </w:r>
      <w:r w:rsidR="00810A7B" w:rsidRPr="00A43182">
        <w:rPr>
          <w:lang w:val="sr-Cyrl-RS"/>
        </w:rPr>
        <w:t xml:space="preserve"> </w:t>
      </w:r>
      <w:r w:rsidR="00096805" w:rsidRPr="00A43182">
        <w:rPr>
          <w:lang w:val="sr-Cyrl-RS"/>
        </w:rPr>
        <w:t xml:space="preserve">Асоцијација </w:t>
      </w:r>
      <w:r w:rsidR="00096805" w:rsidRPr="00A43182">
        <w:rPr>
          <w:i/>
          <w:lang w:val="sr-Cyrl-RS"/>
        </w:rPr>
        <w:t xml:space="preserve">role_authorities </w:t>
      </w:r>
      <w:r w:rsidR="00096805" w:rsidRPr="00A43182">
        <w:rPr>
          <w:lang w:val="sr-Cyrl-RS"/>
        </w:rPr>
        <w:t xml:space="preserve">описује </w:t>
      </w:r>
      <w:del w:id="559" w:author="Jelena Hrnjak" w:date="2023-08-23T17:33:00Z">
        <w:r w:rsidR="00096805" w:rsidRPr="00A43182" w:rsidDel="00E33109">
          <w:rPr>
            <w:lang w:val="sr-Cyrl-RS"/>
          </w:rPr>
          <w:delText xml:space="preserve">роле </w:delText>
        </w:r>
      </w:del>
      <w:ins w:id="560" w:author="Jelena Hrnjak" w:date="2023-08-23T17:33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del w:id="561" w:author="Jelena Hrnjak" w:date="2023-08-23T17:41:00Z">
        <w:r w:rsidR="00096805" w:rsidRPr="00A43182" w:rsidDel="00AC537D">
          <w:rPr>
            <w:lang w:val="sr-Cyrl-RS"/>
          </w:rPr>
          <w:delText xml:space="preserve">којима </w:delText>
        </w:r>
      </w:del>
      <w:ins w:id="562" w:author="Jelena Hrnjak" w:date="2023-08-23T17:41:00Z">
        <w:r w:rsidR="00AC537D">
          <w:rPr>
            <w:lang w:val="sr-Cyrl-RS"/>
          </w:rPr>
          <w:t xml:space="preserve">које имају </w:t>
        </w:r>
      </w:ins>
      <w:del w:id="563" w:author="Jelena Hrnjak" w:date="2023-08-23T17:41:00Z">
        <w:r w:rsidR="00096805" w:rsidRPr="00A43182" w:rsidDel="00AC537D">
          <w:rPr>
            <w:lang w:val="sr-Cyrl-RS"/>
          </w:rPr>
          <w:delText xml:space="preserve">је </w:delText>
        </w:r>
      </w:del>
      <w:r w:rsidR="00096805" w:rsidRPr="00A43182">
        <w:rPr>
          <w:lang w:val="sr-Cyrl-RS"/>
        </w:rPr>
        <w:t>дозвољен приступ</w:t>
      </w:r>
      <w:r w:rsidR="009A6D98" w:rsidRPr="00A43182">
        <w:rPr>
          <w:lang w:val="sr-Cyrl-RS"/>
        </w:rPr>
        <w:t xml:space="preserve"> </w:t>
      </w:r>
      <w:ins w:id="564" w:author="Jelena Hrnjak" w:date="2023-08-23T17:41:00Z">
        <w:r w:rsidR="00AC537D">
          <w:rPr>
            <w:lang w:val="sr-Cyrl-RS"/>
          </w:rPr>
          <w:t>методи</w:t>
        </w:r>
      </w:ins>
      <w:del w:id="565" w:author="Jelena Hrnjak" w:date="2023-08-23T17:41:00Z">
        <w:r w:rsidR="009A6D98" w:rsidRPr="00A43182" w:rsidDel="00AC537D">
          <w:rPr>
            <w:i/>
            <w:lang w:val="sr-Cyrl-RS"/>
          </w:rPr>
          <w:delText>endpoint</w:delText>
        </w:r>
        <w:r w:rsidR="009A6D98" w:rsidRPr="00A43182" w:rsidDel="00AC537D">
          <w:rPr>
            <w:lang w:val="sr-Cyrl-RS"/>
          </w:rPr>
          <w:delText>-у</w:delText>
        </w:r>
      </w:del>
      <w:r w:rsidR="00096805" w:rsidRPr="00A43182">
        <w:rPr>
          <w:lang w:val="sr-Cyrl-RS"/>
        </w:rPr>
        <w:t xml:space="preserve">, односно </w:t>
      </w:r>
      <w:del w:id="566" w:author="Jelena Hrnjak" w:date="2023-08-23T17:33:00Z">
        <w:r w:rsidR="00933E3E" w:rsidRPr="00A43182" w:rsidDel="00E33109">
          <w:rPr>
            <w:lang w:val="sr-Cyrl-RS"/>
          </w:rPr>
          <w:delText xml:space="preserve">роле </w:delText>
        </w:r>
      </w:del>
      <w:ins w:id="567" w:author="Jelena Hrnjak" w:date="2023-08-23T17:33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933E3E" w:rsidRPr="00A43182">
        <w:rPr>
          <w:lang w:val="sr-Cyrl-RS"/>
        </w:rPr>
        <w:t>које имају овлашћење да приступе одређеној</w:t>
      </w:r>
      <w:r w:rsidR="00096805" w:rsidRPr="00A43182">
        <w:rPr>
          <w:lang w:val="sr-Cyrl-RS"/>
        </w:rPr>
        <w:t xml:space="preserve"> функционалност</w:t>
      </w:r>
      <w:r w:rsidR="00933E3E" w:rsidRPr="00A43182">
        <w:rPr>
          <w:lang w:val="sr-Cyrl-RS"/>
        </w:rPr>
        <w:t>и сист</w:t>
      </w:r>
      <w:ins w:id="568" w:author="Vladimir Dimitrieski" w:date="2023-08-13T10:45:00Z">
        <w:r w:rsidR="0059780D">
          <w:rPr>
            <w:lang w:val="sr-Cyrl-RS"/>
          </w:rPr>
          <w:t>е</w:t>
        </w:r>
      </w:ins>
      <w:r w:rsidR="00933E3E" w:rsidRPr="00A43182">
        <w:rPr>
          <w:lang w:val="sr-Cyrl-RS"/>
        </w:rPr>
        <w:t>м</w:t>
      </w:r>
      <w:del w:id="569" w:author="Vladimir Dimitrieski" w:date="2023-08-13T10:45:00Z">
        <w:r w:rsidR="00933E3E" w:rsidRPr="00A43182" w:rsidDel="0059780D">
          <w:rPr>
            <w:lang w:val="sr-Cyrl-RS"/>
          </w:rPr>
          <w:delText>е</w:delText>
        </w:r>
      </w:del>
      <w:r w:rsidR="00933E3E" w:rsidRPr="00A43182">
        <w:rPr>
          <w:lang w:val="sr-Cyrl-RS"/>
        </w:rPr>
        <w:t>а</w:t>
      </w:r>
      <w:r w:rsidR="00096805" w:rsidRPr="00A43182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1885"/>
        <w:gridCol w:w="2070"/>
        <w:gridCol w:w="1800"/>
        <w:gridCol w:w="3117"/>
      </w:tblGrid>
      <w:tr w:rsidR="00555B86" w:rsidRPr="00A43182" w14:paraId="58014C08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9A9D4ED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2070" w:type="dxa"/>
          </w:tcPr>
          <w:p w14:paraId="535A352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800" w:type="dxa"/>
          </w:tcPr>
          <w:p w14:paraId="46B513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117" w:type="dxa"/>
          </w:tcPr>
          <w:p w14:paraId="2BAE47B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4FF41142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44CEBCFA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2070" w:type="dxa"/>
          </w:tcPr>
          <w:p w14:paraId="4A34962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5E70BC5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25F55614" w14:textId="2030DB9C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 Путања, односно </w:t>
            </w:r>
            <w:r w:rsidRPr="00A43182">
              <w:rPr>
                <w:i/>
                <w:szCs w:val="24"/>
                <w:lang w:val="sr-Cyrl-RS"/>
              </w:rPr>
              <w:t>URL</w:t>
            </w:r>
            <w:r w:rsidRPr="00A43182">
              <w:rPr>
                <w:szCs w:val="24"/>
                <w:lang w:val="sr-Cyrl-RS"/>
              </w:rPr>
              <w:t xml:space="preserve"> адреса </w:t>
            </w:r>
            <w:del w:id="570" w:author="Jelena Hrnjak" w:date="2023-08-23T17:41:00Z">
              <w:r w:rsidRPr="00A43182" w:rsidDel="00AC537D">
                <w:rPr>
                  <w:i/>
                  <w:szCs w:val="24"/>
                  <w:lang w:val="sr-Cyrl-RS"/>
                </w:rPr>
                <w:delText>endpoint-</w:delText>
              </w:r>
              <w:r w:rsidRPr="00A43182" w:rsidDel="00AC537D">
                <w:rPr>
                  <w:szCs w:val="24"/>
                  <w:lang w:val="sr-Cyrl-RS"/>
                </w:rPr>
                <w:delText>а</w:delText>
              </w:r>
            </w:del>
            <w:ins w:id="571" w:author="Jelena Hrnjak" w:date="2023-08-23T17:41:00Z">
              <w:r w:rsidR="00AC537D">
                <w:rPr>
                  <w:szCs w:val="24"/>
                  <w:lang w:val="sr-Cyrl-RS"/>
                </w:rPr>
                <w:t>методе</w:t>
              </w:r>
            </w:ins>
            <w:del w:id="572" w:author="Jelena Hrnjak" w:date="2023-08-23T17:41:00Z">
              <w:r w:rsidRPr="00A43182" w:rsidDel="00AC537D">
                <w:rPr>
                  <w:szCs w:val="24"/>
                  <w:lang w:val="sr-Cyrl-RS"/>
                </w:rPr>
                <w:delText>,</w:delText>
              </w:r>
            </w:del>
          </w:p>
        </w:tc>
      </w:tr>
      <w:tr w:rsidR="00555B86" w:rsidRPr="00A43182" w14:paraId="23848A0B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1470291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2070" w:type="dxa"/>
          </w:tcPr>
          <w:p w14:paraId="7C3A5C9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EEndpointType</w:t>
            </w:r>
          </w:p>
        </w:tc>
        <w:tc>
          <w:tcPr>
            <w:tcW w:w="1800" w:type="dxa"/>
          </w:tcPr>
          <w:p w14:paraId="65FF574F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0FC56A1D" w14:textId="729FDC22" w:rsidR="00555B86" w:rsidRPr="00A43182" w:rsidRDefault="00555B86" w:rsidP="001D0AF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</w:t>
            </w:r>
            <w:ins w:id="573" w:author="Jelena Hrnjak" w:date="2023-08-23T17:41:00Z">
              <w:r w:rsidR="00AC537D">
                <w:rPr>
                  <w:szCs w:val="24"/>
                  <w:lang w:val="sr-Cyrl-RS"/>
                </w:rPr>
                <w:t>методе</w:t>
              </w:r>
            </w:ins>
            <w:del w:id="574" w:author="Jelena Hrnjak" w:date="2023-08-23T17:41:00Z">
              <w:r w:rsidRPr="00A43182" w:rsidDel="00AC537D">
                <w:rPr>
                  <w:i/>
                  <w:szCs w:val="24"/>
                  <w:lang w:val="sr-Cyrl-RS"/>
                </w:rPr>
                <w:delText>endpoint</w:delText>
              </w:r>
              <w:r w:rsidRPr="00A43182" w:rsidDel="00AC537D">
                <w:rPr>
                  <w:szCs w:val="24"/>
                  <w:lang w:val="sr-Cyrl-RS"/>
                </w:rPr>
                <w:delText>-a</w:delText>
              </w:r>
            </w:del>
            <w:r w:rsidRPr="00A43182">
              <w:rPr>
                <w:szCs w:val="24"/>
                <w:lang w:val="sr-Cyrl-RS"/>
              </w:rPr>
              <w:t>, где су могуће вредности регистрација (</w:t>
            </w:r>
            <w:r w:rsidRPr="00A43182">
              <w:rPr>
                <w:i/>
                <w:szCs w:val="24"/>
                <w:lang w:val="sr-Cyrl-RS"/>
              </w:rPr>
              <w:t>REGISTRATION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пријава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LOGIN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одјава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LOGOUT</w:t>
            </w:r>
            <w:r w:rsidRPr="00A43182">
              <w:rPr>
                <w:szCs w:val="24"/>
                <w:lang w:val="sr-Cyrl-RS"/>
              </w:rPr>
              <w:t>) и друго (</w:t>
            </w:r>
            <w:r w:rsidRPr="00A43182">
              <w:rPr>
                <w:i/>
                <w:szCs w:val="24"/>
                <w:lang w:val="sr-Cyrl-RS"/>
              </w:rPr>
              <w:t>OTHER</w:t>
            </w:r>
            <w:r w:rsidRPr="00A43182">
              <w:rPr>
                <w:szCs w:val="24"/>
                <w:lang w:val="sr-Cyrl-RS"/>
              </w:rPr>
              <w:t>)</w:t>
            </w:r>
          </w:p>
        </w:tc>
      </w:tr>
      <w:tr w:rsidR="00555B86" w:rsidRPr="00A43182" w14:paraId="633BC7BD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2EB0819E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methodName</w:t>
            </w:r>
          </w:p>
        </w:tc>
        <w:tc>
          <w:tcPr>
            <w:tcW w:w="2070" w:type="dxa"/>
          </w:tcPr>
          <w:p w14:paraId="44695806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1862BEEA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1F42DD98" w14:textId="28977BC1" w:rsidR="00555B86" w:rsidRPr="00A43182" w:rsidRDefault="00555B86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методе</w:t>
            </w:r>
            <w:del w:id="575" w:author="Jelena Hrnjak" w:date="2023-08-23T17:41:00Z">
              <w:r w:rsidRPr="00A43182" w:rsidDel="00AC537D">
                <w:rPr>
                  <w:szCs w:val="24"/>
                  <w:lang w:val="sr-Cyrl-RS"/>
                </w:rPr>
                <w:delText xml:space="preserve"> на коју се односи </w:delText>
              </w:r>
              <w:r w:rsidRPr="00A43182" w:rsidDel="00AC537D">
                <w:rPr>
                  <w:i/>
                  <w:szCs w:val="24"/>
                  <w:lang w:val="sr-Cyrl-RS"/>
                </w:rPr>
                <w:delText>endpoint</w:delText>
              </w:r>
            </w:del>
          </w:p>
        </w:tc>
      </w:tr>
      <w:tr w:rsidR="00555B86" w:rsidRPr="00A43182" w14:paraId="19F4F5BF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76A8E5B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</w:t>
            </w:r>
          </w:p>
        </w:tc>
        <w:tc>
          <w:tcPr>
            <w:tcW w:w="2070" w:type="dxa"/>
          </w:tcPr>
          <w:p w14:paraId="1DE3F3BB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EEndpointMethod</w:t>
            </w:r>
          </w:p>
        </w:tc>
        <w:tc>
          <w:tcPr>
            <w:tcW w:w="1800" w:type="dxa"/>
          </w:tcPr>
          <w:p w14:paraId="4D0A0907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117" w:type="dxa"/>
          </w:tcPr>
          <w:p w14:paraId="15091EF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 xml:space="preserve">HTTP </w:t>
            </w:r>
            <w:r w:rsidRPr="00A43182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GET, POST, PUT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DELETE</w:t>
            </w:r>
          </w:p>
        </w:tc>
      </w:tr>
    </w:tbl>
    <w:p w14:paraId="65844CF8" w14:textId="7A868690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4.9 – Обележја концепта </w:t>
      </w:r>
      <w:r w:rsidRPr="00A43182">
        <w:rPr>
          <w:i/>
          <w:lang w:val="sr-Cyrl-RS"/>
        </w:rPr>
        <w:t>Endpoint</w:t>
      </w:r>
    </w:p>
    <w:p w14:paraId="1F89A2DB" w14:textId="77777777" w:rsidR="00555B86" w:rsidRPr="00A43182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06"/>
        <w:gridCol w:w="2034"/>
        <w:gridCol w:w="1777"/>
        <w:gridCol w:w="3155"/>
      </w:tblGrid>
      <w:tr w:rsidR="00555B86" w:rsidRPr="00A43182" w14:paraId="0C419A91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7E398073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176" w:type="pct"/>
          </w:tcPr>
          <w:p w14:paraId="7F01B44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12" w:type="pct"/>
          </w:tcPr>
          <w:p w14:paraId="7F6D4B2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8" w:type="pct"/>
          </w:tcPr>
          <w:p w14:paraId="1EE9D94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7A1B5329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4BD3665F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role_authorities</w:t>
            </w:r>
          </w:p>
        </w:tc>
        <w:tc>
          <w:tcPr>
            <w:tcW w:w="1176" w:type="pct"/>
          </w:tcPr>
          <w:p w14:paraId="080B1F1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12" w:type="pct"/>
          </w:tcPr>
          <w:p w14:paraId="2DB52B6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8" w:type="pct"/>
          </w:tcPr>
          <w:p w14:paraId="1A4F9532" w14:textId="55593732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del w:id="576" w:author="Jelena Hrnjak" w:date="2023-08-23T17:34:00Z">
              <w:r w:rsidRPr="00A43182" w:rsidDel="00E33109">
                <w:rPr>
                  <w:szCs w:val="24"/>
                  <w:lang w:val="sr-Cyrl-RS"/>
                </w:rPr>
                <w:delText xml:space="preserve">Роле </w:delText>
              </w:r>
            </w:del>
            <w:ins w:id="577" w:author="Jelena Hrnjak" w:date="2023-08-23T17:34:00Z">
              <w:r w:rsidR="00E33109">
                <w:rPr>
                  <w:szCs w:val="24"/>
                  <w:lang w:val="sr-Cyrl-RS"/>
                </w:rPr>
                <w:t>Улоге</w:t>
              </w:r>
              <w:r w:rsidR="00E33109" w:rsidRPr="00A43182">
                <w:rPr>
                  <w:szCs w:val="24"/>
                  <w:lang w:val="sr-Cyrl-RS"/>
                </w:rPr>
                <w:t xml:space="preserve"> </w:t>
              </w:r>
            </w:ins>
            <w:r w:rsidRPr="00A43182">
              <w:rPr>
                <w:szCs w:val="24"/>
                <w:lang w:val="sr-Cyrl-RS"/>
              </w:rPr>
              <w:t xml:space="preserve">које имају право приступа </w:t>
            </w:r>
            <w:ins w:id="578" w:author="Jelena Hrnjak" w:date="2023-08-23T17:42:00Z">
              <w:r w:rsidR="004F6EBE">
                <w:rPr>
                  <w:szCs w:val="24"/>
                  <w:lang w:val="sr-Cyrl-RS"/>
                </w:rPr>
                <w:t>методи</w:t>
              </w:r>
            </w:ins>
            <w:del w:id="579" w:author="Jelena Hrnjak" w:date="2023-08-23T17:42:00Z">
              <w:r w:rsidRPr="00A43182" w:rsidDel="004F6EBE">
                <w:rPr>
                  <w:i/>
                  <w:szCs w:val="24"/>
                  <w:lang w:val="sr-Cyrl-RS"/>
                </w:rPr>
                <w:delText>endpoint</w:delText>
              </w:r>
              <w:r w:rsidRPr="00A43182" w:rsidDel="004F6EBE">
                <w:rPr>
                  <w:szCs w:val="24"/>
                  <w:lang w:val="sr-Cyrl-RS"/>
                </w:rPr>
                <w:delText>-у</w:delText>
              </w:r>
            </w:del>
          </w:p>
        </w:tc>
      </w:tr>
    </w:tbl>
    <w:p w14:paraId="05524E59" w14:textId="21FB55AC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4.10 – Асоцијације концепта </w:t>
      </w:r>
      <w:r w:rsidRPr="00A43182">
        <w:rPr>
          <w:i/>
          <w:lang w:val="sr-Cyrl-RS"/>
        </w:rPr>
        <w:t>Endpoint</w:t>
      </w:r>
    </w:p>
    <w:p w14:paraId="51391B05" w14:textId="3087C221" w:rsidR="00555B86" w:rsidRPr="00A43182" w:rsidRDefault="00160787" w:rsidP="007E370A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47F6DB63">
                <wp:simplePos x="0" y="0"/>
                <wp:positionH relativeFrom="margin">
                  <wp:align>right</wp:align>
                </wp:positionH>
                <wp:positionV relativeFrom="paragraph">
                  <wp:posOffset>1002665</wp:posOffset>
                </wp:positionV>
                <wp:extent cx="5610225" cy="436245"/>
                <wp:effectExtent l="0" t="0" r="28575" b="2095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C83DFE" w:rsidRDefault="00C83DFE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C83DFE" w:rsidRDefault="00C83DFE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42" type="#_x0000_t202" style="position:absolute;left:0;text-align:left;margin-left:390.55pt;margin-top:78.95pt;width:441.75pt;height:34.3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C83DFE" w:rsidRDefault="00C83DFE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C83DFE" w:rsidRDefault="00C83DFE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A43182">
        <w:rPr>
          <w:lang w:val="sr-Cyrl-RS"/>
        </w:rPr>
        <w:tab/>
      </w:r>
      <w:r w:rsidR="00503A4C" w:rsidRPr="00A43182">
        <w:rPr>
          <w:lang w:val="sr-Cyrl-RS"/>
        </w:rPr>
        <w:t xml:space="preserve">Ограничење </w:t>
      </w:r>
      <w:r w:rsidR="000D7255" w:rsidRPr="00A43182">
        <w:rPr>
          <w:i/>
          <w:lang w:val="sr-Cyrl-RS"/>
        </w:rPr>
        <w:t xml:space="preserve">urlStartsWithForwardSlash </w:t>
      </w:r>
      <w:r w:rsidR="000D7255" w:rsidRPr="00A43182">
        <w:rPr>
          <w:lang w:val="sr-Cyrl-RS"/>
        </w:rPr>
        <w:t>(листинг 4.1</w:t>
      </w:r>
      <w:r w:rsidR="00C50F14" w:rsidRPr="00A43182">
        <w:rPr>
          <w:lang w:val="sr-Cyrl-RS"/>
        </w:rPr>
        <w:t>3</w:t>
      </w:r>
      <w:r w:rsidR="000D7255" w:rsidRPr="00A43182">
        <w:rPr>
          <w:lang w:val="sr-Cyrl-RS"/>
        </w:rPr>
        <w:t xml:space="preserve">) </w:t>
      </w:r>
      <w:r w:rsidR="00503A4C" w:rsidRPr="00A43182">
        <w:rPr>
          <w:lang w:val="sr-Cyrl-RS"/>
        </w:rPr>
        <w:t>гарантује да</w:t>
      </w:r>
      <w:r w:rsidR="00E64DCF" w:rsidRPr="00A43182">
        <w:rPr>
          <w:lang w:val="sr-Cyrl-RS"/>
        </w:rPr>
        <w:t xml:space="preserve"> путање </w:t>
      </w:r>
      <w:ins w:id="580" w:author="Jelena Hrnjak" w:date="2023-08-23T17:42:00Z">
        <w:r w:rsidR="004F6EBE">
          <w:rPr>
            <w:lang w:val="sr-Cyrl-RS"/>
          </w:rPr>
          <w:t>метода</w:t>
        </w:r>
      </w:ins>
      <w:del w:id="581" w:author="Jelena Hrnjak" w:date="2023-08-23T17:42:00Z">
        <w:r w:rsidR="00E64DCF" w:rsidRPr="00A43182" w:rsidDel="004F6EBE">
          <w:rPr>
            <w:i/>
            <w:lang w:val="sr-Cyrl-RS"/>
          </w:rPr>
          <w:delText>endpoint</w:delText>
        </w:r>
        <w:r w:rsidR="00E64DCF" w:rsidRPr="00A43182" w:rsidDel="004F6EBE">
          <w:rPr>
            <w:lang w:val="sr-Cyrl-RS"/>
          </w:rPr>
          <w:delText>-а</w:delText>
        </w:r>
      </w:del>
      <w:r w:rsidR="00E64DCF" w:rsidRPr="00A43182">
        <w:rPr>
          <w:lang w:val="sr-Cyrl-RS"/>
        </w:rPr>
        <w:t xml:space="preserve"> </w:t>
      </w:r>
      <w:r w:rsidR="00503A4C" w:rsidRPr="00A43182">
        <w:rPr>
          <w:lang w:val="sr-Cyrl-RS"/>
        </w:rPr>
        <w:t xml:space="preserve">започињу </w:t>
      </w:r>
      <w:r w:rsidR="00E64DCF" w:rsidRPr="00A43182">
        <w:rPr>
          <w:lang w:val="sr-Cyrl-RS"/>
        </w:rPr>
        <w:t xml:space="preserve">карактером ‘/’ </w:t>
      </w:r>
      <w:r w:rsidR="000D7255" w:rsidRPr="00A43182">
        <w:rPr>
          <w:lang w:val="sr-Cyrl-RS"/>
        </w:rPr>
        <w:t xml:space="preserve">што </w:t>
      </w:r>
      <w:r w:rsidR="00503A4C" w:rsidRPr="00A43182">
        <w:rPr>
          <w:lang w:val="sr-Cyrl-RS"/>
        </w:rPr>
        <w:t>доприноси конзистентности</w:t>
      </w:r>
      <w:r w:rsidR="001D0AFF">
        <w:rPr>
          <w:lang w:val="sr-Cyrl-RS"/>
        </w:rPr>
        <w:t xml:space="preserve"> у апликацији</w:t>
      </w:r>
      <w:r w:rsidR="000D7255" w:rsidRPr="00A43182">
        <w:rPr>
          <w:lang w:val="sr-Cyrl-RS"/>
        </w:rPr>
        <w:t xml:space="preserve">. Поред овог ограничења, битно је да </w:t>
      </w:r>
      <w:del w:id="582" w:author="Jelena Hrnjak" w:date="2023-08-23T17:34:00Z">
        <w:r w:rsidR="007E370A" w:rsidRPr="00A43182" w:rsidDel="00E33109">
          <w:rPr>
            <w:lang w:val="sr-Cyrl-RS"/>
          </w:rPr>
          <w:delText xml:space="preserve">роле </w:delText>
        </w:r>
      </w:del>
      <w:ins w:id="583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7E370A" w:rsidRPr="00A43182">
        <w:rPr>
          <w:lang w:val="sr-Cyrl-RS"/>
        </w:rPr>
        <w:t>којима је дозвољен приступ буду јединствене</w:t>
      </w:r>
      <w:r w:rsidR="00503A4C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 xml:space="preserve">у оквиру </w:t>
      </w:r>
      <w:ins w:id="584" w:author="Jelena Hrnjak" w:date="2023-08-23T17:42:00Z">
        <w:r w:rsidR="004F6EBE">
          <w:rPr>
            <w:lang w:val="sr-Cyrl-RS"/>
          </w:rPr>
          <w:t>методе</w:t>
        </w:r>
      </w:ins>
      <w:del w:id="585" w:author="Jelena Hrnjak" w:date="2023-08-23T17:42:00Z">
        <w:r w:rsidR="007E370A" w:rsidRPr="00A43182" w:rsidDel="004F6EBE">
          <w:rPr>
            <w:i/>
            <w:lang w:val="sr-Cyrl-RS"/>
          </w:rPr>
          <w:delText>endpoint</w:delText>
        </w:r>
        <w:r w:rsidR="007E370A" w:rsidRPr="00A43182" w:rsidDel="004F6EBE">
          <w:rPr>
            <w:lang w:val="sr-Cyrl-RS"/>
          </w:rPr>
          <w:delText>-a</w:delText>
        </w:r>
      </w:del>
      <w:r w:rsidR="007E370A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4</w:t>
      </w:r>
      <w:r w:rsidR="007E370A" w:rsidRPr="00A43182">
        <w:rPr>
          <w:lang w:val="sr-Cyrl-RS"/>
        </w:rPr>
        <w:t>).</w:t>
      </w:r>
    </w:p>
    <w:p w14:paraId="4CC8BF2C" w14:textId="0B487C59" w:rsidR="006F53AA" w:rsidRPr="00A43182" w:rsidRDefault="00160787" w:rsidP="0016078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3</w:t>
      </w:r>
      <w:r w:rsidRPr="00A43182">
        <w:rPr>
          <w:lang w:val="sr-Cyrl-RS"/>
        </w:rPr>
        <w:t xml:space="preserve"> – Путање </w:t>
      </w:r>
      <w:del w:id="586" w:author="Jelena Hrnjak" w:date="2023-08-23T17:42:00Z">
        <w:r w:rsidRPr="00A43182" w:rsidDel="004F6EBE">
          <w:rPr>
            <w:i/>
            <w:lang w:val="sr-Cyrl-RS"/>
          </w:rPr>
          <w:delText>endpoint</w:delText>
        </w:r>
      </w:del>
      <w:ins w:id="587" w:author="Jelena Hrnjak" w:date="2023-08-23T17:42:00Z">
        <w:r w:rsidR="004F6EBE">
          <w:rPr>
            <w:lang w:val="sr-Cyrl-RS"/>
          </w:rPr>
          <w:t>метод</w:t>
        </w:r>
      </w:ins>
      <w:del w:id="588" w:author="Jelena Hrnjak" w:date="2023-08-23T17:42:00Z">
        <w:r w:rsidRPr="00A43182" w:rsidDel="004F6EBE">
          <w:rPr>
            <w:lang w:val="sr-Cyrl-RS"/>
          </w:rPr>
          <w:delText>-</w:delText>
        </w:r>
      </w:del>
      <w:r w:rsidRPr="00A43182">
        <w:rPr>
          <w:lang w:val="sr-Cyrl-RS"/>
        </w:rPr>
        <w:t>а започињу карактером ‘/’</w:t>
      </w:r>
    </w:p>
    <w:p w14:paraId="266C11BB" w14:textId="77777777" w:rsidR="000030E3" w:rsidRPr="00A43182" w:rsidRDefault="000030E3" w:rsidP="00160787">
      <w:pPr>
        <w:pStyle w:val="Labelaslike"/>
        <w:rPr>
          <w:lang w:val="sr-Cyrl-RS"/>
        </w:rPr>
      </w:pPr>
    </w:p>
    <w:p w14:paraId="1551207C" w14:textId="39FF74EC" w:rsidR="000030E3" w:rsidRPr="00A43182" w:rsidRDefault="000030E3" w:rsidP="000030E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C83DFE" w:rsidRDefault="00C83DFE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C83DFE" w:rsidRDefault="00C83DFE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43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y021&#10;40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C83DFE" w:rsidRDefault="00C83DFE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C83DFE" w:rsidRDefault="00C83DFE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4</w:t>
      </w:r>
      <w:r w:rsidRPr="00A43182">
        <w:rPr>
          <w:lang w:val="sr-Cyrl-RS"/>
        </w:rPr>
        <w:t xml:space="preserve"> – </w:t>
      </w:r>
      <w:del w:id="589" w:author="Jelena Hrnjak" w:date="2023-08-23T17:34:00Z">
        <w:r w:rsidRPr="00A43182" w:rsidDel="00E33109">
          <w:rPr>
            <w:lang w:val="sr-Cyrl-RS"/>
          </w:rPr>
          <w:delText xml:space="preserve">Роле </w:delText>
        </w:r>
      </w:del>
      <w:ins w:id="590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del w:id="591" w:author="Jelena Hrnjak" w:date="2023-08-23T17:43:00Z">
        <w:r w:rsidRPr="00A43182" w:rsidDel="004F6EBE">
          <w:rPr>
            <w:lang w:val="sr-Cyrl-RS"/>
          </w:rPr>
          <w:delText xml:space="preserve">којима </w:delText>
        </w:r>
      </w:del>
      <w:ins w:id="592" w:author="Jelena Hrnjak" w:date="2023-08-23T17:43:00Z">
        <w:r w:rsidR="004F6EBE">
          <w:rPr>
            <w:lang w:val="sr-Cyrl-RS"/>
          </w:rPr>
          <w:t>које имају</w:t>
        </w:r>
      </w:ins>
      <w:del w:id="593" w:author="Jelena Hrnjak" w:date="2023-08-23T17:43:00Z">
        <w:r w:rsidRPr="00A43182" w:rsidDel="004F6EBE">
          <w:rPr>
            <w:lang w:val="sr-Cyrl-RS"/>
          </w:rPr>
          <w:delText>је</w:delText>
        </w:r>
      </w:del>
      <w:r w:rsidRPr="00A43182">
        <w:rPr>
          <w:lang w:val="sr-Cyrl-RS"/>
        </w:rPr>
        <w:t xml:space="preserve"> </w:t>
      </w:r>
      <w:del w:id="594" w:author="Jelena Hrnjak" w:date="2023-08-23T17:34:00Z">
        <w:r w:rsidRPr="00A43182" w:rsidDel="00E33109">
          <w:rPr>
            <w:lang w:val="sr-Cyrl-RS"/>
          </w:rPr>
          <w:delText xml:space="preserve">додељен </w:delText>
        </w:r>
      </w:del>
      <w:ins w:id="595" w:author="Jelena Hrnjak" w:date="2023-08-23T17:34:00Z">
        <w:r w:rsidR="004F6EBE">
          <w:rPr>
            <w:lang w:val="sr-Cyrl-RS"/>
          </w:rPr>
          <w:t>дозволу</w:t>
        </w:r>
        <w:r w:rsidR="00E33109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>приступ</w:t>
      </w:r>
      <w:ins w:id="596" w:author="Jelena Hrnjak" w:date="2023-08-23T17:43:00Z">
        <w:r w:rsidR="004F6EBE">
          <w:rPr>
            <w:lang w:val="sr-Cyrl-RS"/>
          </w:rPr>
          <w:t>а</w:t>
        </w:r>
      </w:ins>
      <w:r w:rsidRPr="00A43182">
        <w:rPr>
          <w:lang w:val="sr-Cyrl-RS"/>
        </w:rPr>
        <w:t xml:space="preserve"> </w:t>
      </w:r>
      <w:del w:id="597" w:author="Jelena Hrnjak" w:date="2023-08-23T17:42:00Z">
        <w:r w:rsidRPr="00A43182" w:rsidDel="004F6EBE">
          <w:rPr>
            <w:i/>
            <w:lang w:val="sr-Cyrl-RS"/>
          </w:rPr>
          <w:delText>endpoint</w:delText>
        </w:r>
      </w:del>
      <w:ins w:id="598" w:author="Jelena Hrnjak" w:date="2023-08-23T17:42:00Z">
        <w:r w:rsidR="004F6EBE">
          <w:rPr>
            <w:lang w:val="sr-Cyrl-RS"/>
          </w:rPr>
          <w:t>мет</w:t>
        </w:r>
      </w:ins>
      <w:ins w:id="599" w:author="Jelena Hrnjak" w:date="2023-08-23T17:43:00Z">
        <w:r w:rsidR="004F6EBE">
          <w:rPr>
            <w:lang w:val="sr-Cyrl-RS"/>
          </w:rPr>
          <w:t>о</w:t>
        </w:r>
      </w:ins>
      <w:ins w:id="600" w:author="Jelena Hrnjak" w:date="2023-08-23T17:42:00Z">
        <w:r w:rsidR="004F6EBE">
          <w:rPr>
            <w:lang w:val="sr-Cyrl-RS"/>
          </w:rPr>
          <w:t>д</w:t>
        </w:r>
      </w:ins>
      <w:ins w:id="601" w:author="Jelena Hrnjak" w:date="2023-08-23T17:43:00Z">
        <w:r w:rsidR="004F6EBE">
          <w:rPr>
            <w:lang w:val="sr-Cyrl-RS"/>
          </w:rPr>
          <w:t>и</w:t>
        </w:r>
      </w:ins>
      <w:del w:id="602" w:author="Jelena Hrnjak" w:date="2023-08-23T17:42:00Z">
        <w:r w:rsidRPr="00A43182" w:rsidDel="004F6EBE">
          <w:rPr>
            <w:lang w:val="sr-Cyrl-RS"/>
          </w:rPr>
          <w:delText>-у</w:delText>
        </w:r>
      </w:del>
      <w:r w:rsidRPr="00A43182">
        <w:rPr>
          <w:lang w:val="sr-Cyrl-RS"/>
        </w:rPr>
        <w:t xml:space="preserve"> не могу да се дуплирају унутар </w:t>
      </w:r>
      <w:del w:id="603" w:author="Jelena Hrnjak" w:date="2023-08-23T17:43:00Z">
        <w:r w:rsidRPr="00A43182" w:rsidDel="00B60FBC">
          <w:rPr>
            <w:lang w:val="sr-Cyrl-RS"/>
          </w:rPr>
          <w:delText>истог</w:delText>
        </w:r>
      </w:del>
      <w:ins w:id="604" w:author="Jelena Hrnjak" w:date="2023-08-23T17:43:00Z">
        <w:r w:rsidR="00B60FBC">
          <w:rPr>
            <w:lang w:val="sr-Cyrl-RS"/>
          </w:rPr>
          <w:t>исте</w:t>
        </w:r>
      </w:ins>
    </w:p>
    <w:p w14:paraId="42CBDBA6" w14:textId="372E0909" w:rsidR="0081776E" w:rsidRPr="00A43182" w:rsidRDefault="0081776E" w:rsidP="0081776E">
      <w:pPr>
        <w:pStyle w:val="Heading3"/>
        <w:rPr>
          <w:i/>
          <w:lang w:val="sr-Cyrl-RS"/>
        </w:rPr>
      </w:pPr>
      <w:bookmarkStart w:id="605" w:name="_Toc142484106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Controller</w:t>
      </w:r>
      <w:bookmarkEnd w:id="605"/>
    </w:p>
    <w:p w14:paraId="64A71E87" w14:textId="5F85DD41" w:rsidR="00EB45F8" w:rsidRPr="00A43182" w:rsidRDefault="00EB45F8" w:rsidP="002152A9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Controller </w:t>
      </w:r>
      <w:r w:rsidRPr="00A43182">
        <w:rPr>
          <w:lang w:val="sr-Cyrl-RS"/>
        </w:rPr>
        <w:t>описује</w:t>
      </w:r>
      <w:r w:rsidR="00D43D17" w:rsidRPr="00A43182">
        <w:rPr>
          <w:lang w:val="sr-Cyrl-RS"/>
        </w:rPr>
        <w:t xml:space="preserve"> контролере апликације. </w:t>
      </w:r>
      <w:r w:rsidR="007D6ED2" w:rsidRPr="00A43182">
        <w:rPr>
          <w:lang w:val="sr-Cyrl-RS"/>
        </w:rPr>
        <w:t>Садржи информације о називу</w:t>
      </w:r>
      <w:r w:rsidR="00D43D17" w:rsidRPr="00A43182">
        <w:rPr>
          <w:lang w:val="sr-Cyrl-RS"/>
        </w:rPr>
        <w:t xml:space="preserve"> и пута</w:t>
      </w:r>
      <w:r w:rsidR="007D6ED2" w:rsidRPr="00A43182">
        <w:rPr>
          <w:lang w:val="sr-Cyrl-RS"/>
        </w:rPr>
        <w:t>њи</w:t>
      </w:r>
      <w:r w:rsidR="0028584F" w:rsidRPr="00A43182">
        <w:rPr>
          <w:lang w:val="sr-Cyrl-RS"/>
        </w:rPr>
        <w:t xml:space="preserve"> контролера, при чему је неопх</w:t>
      </w:r>
      <w:r w:rsidR="00D43D17" w:rsidRPr="00A43182">
        <w:rPr>
          <w:lang w:val="sr-Cyrl-RS"/>
        </w:rPr>
        <w:t xml:space="preserve">одно да обе вредности буду јединствене </w:t>
      </w:r>
      <w:r w:rsidR="00EC6F50" w:rsidRPr="00A43182">
        <w:rPr>
          <w:lang w:val="sr-Cyrl-RS"/>
        </w:rPr>
        <w:t>унутар апликације</w:t>
      </w:r>
      <w:r w:rsidR="00D43D17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5</w:t>
      </w:r>
      <w:r w:rsidR="00276BF3" w:rsidRPr="00A43182">
        <w:rPr>
          <w:lang w:val="sr-Cyrl-RS"/>
        </w:rPr>
        <w:t xml:space="preserve"> и</w:t>
      </w:r>
      <w:r w:rsidR="00252E3F" w:rsidRPr="00A43182">
        <w:rPr>
          <w:lang w:val="sr-Cyrl-RS"/>
        </w:rPr>
        <w:t xml:space="preserve"> листинг</w:t>
      </w:r>
      <w:r w:rsidR="00276BF3" w:rsidRPr="00A43182">
        <w:rPr>
          <w:lang w:val="sr-Cyrl-RS"/>
        </w:rPr>
        <w:t xml:space="preserve"> 4.1</w:t>
      </w:r>
      <w:r w:rsidR="00C50F14" w:rsidRPr="00A43182">
        <w:rPr>
          <w:lang w:val="sr-Cyrl-RS"/>
        </w:rPr>
        <w:t>6</w:t>
      </w:r>
      <w:r w:rsidR="00D43D17" w:rsidRPr="00A43182">
        <w:rPr>
          <w:lang w:val="sr-Cyrl-RS"/>
        </w:rPr>
        <w:t>)</w:t>
      </w:r>
      <w:r w:rsidR="00276BF3" w:rsidRPr="00A43182">
        <w:rPr>
          <w:lang w:val="sr-Cyrl-RS"/>
        </w:rPr>
        <w:t>.</w:t>
      </w:r>
      <w:r w:rsidR="005D65FE" w:rsidRPr="00A43182">
        <w:rPr>
          <w:lang w:val="sr-Cyrl-RS"/>
        </w:rPr>
        <w:t xml:space="preserve"> </w:t>
      </w:r>
      <w:r w:rsidR="0049597E" w:rsidRPr="00A43182">
        <w:rPr>
          <w:lang w:val="sr-Cyrl-RS"/>
        </w:rPr>
        <w:t>Уобичајено</w:t>
      </w:r>
      <w:r w:rsidR="0028584F" w:rsidRPr="00A43182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A43182">
        <w:rPr>
          <w:lang w:val="sr-Cyrl-RS"/>
        </w:rPr>
        <w:t xml:space="preserve"> што је гарантовано ограничењем </w:t>
      </w:r>
      <w:r w:rsidR="0049597E" w:rsidRPr="00A43182">
        <w:rPr>
          <w:i/>
          <w:lang w:val="sr-Cyrl-RS"/>
        </w:rPr>
        <w:t>uniqueControllerPath</w:t>
      </w:r>
      <w:r w:rsidR="00F317EA">
        <w:rPr>
          <w:i/>
          <w:lang w:val="sr-Cyrl-RS"/>
        </w:rPr>
        <w:t xml:space="preserve"> </w:t>
      </w:r>
      <w:r w:rsidR="00F317EA">
        <w:rPr>
          <w:lang w:val="sr-Cyrl-RS"/>
        </w:rPr>
        <w:t xml:space="preserve">(листинг </w:t>
      </w:r>
      <w:r w:rsidR="003354A8">
        <w:rPr>
          <w:lang w:val="sr-Cyrl-RS"/>
        </w:rPr>
        <w:t>4.16</w:t>
      </w:r>
      <w:r w:rsidR="00F317EA">
        <w:rPr>
          <w:lang w:val="sr-Cyrl-RS"/>
        </w:rPr>
        <w:t>)</w:t>
      </w:r>
      <w:r w:rsidR="0028584F" w:rsidRPr="00A43182">
        <w:rPr>
          <w:lang w:val="sr-Cyrl-RS"/>
        </w:rPr>
        <w:t xml:space="preserve">. </w:t>
      </w:r>
      <w:r w:rsidR="005D65FE" w:rsidRPr="00A43182">
        <w:rPr>
          <w:lang w:val="sr-Cyrl-RS"/>
        </w:rPr>
        <w:t>Путања контролера представља апсолутну</w:t>
      </w:r>
      <w:r w:rsidR="00252E3F" w:rsidRPr="00A43182">
        <w:rPr>
          <w:lang w:val="sr-Cyrl-RS"/>
        </w:rPr>
        <w:t xml:space="preserve"> путању у оквиру апликације, </w:t>
      </w:r>
      <w:r w:rsidR="00091F72" w:rsidRPr="00A43182">
        <w:rPr>
          <w:lang w:val="sr-Cyrl-RS"/>
        </w:rPr>
        <w:t>те је неопходно</w:t>
      </w:r>
      <w:r w:rsidR="005D65FE" w:rsidRPr="00A43182">
        <w:rPr>
          <w:lang w:val="sr-Cyrl-RS"/>
        </w:rPr>
        <w:t xml:space="preserve"> да почиње карактером '/'</w:t>
      </w:r>
      <w:r w:rsidR="00252E3F" w:rsidRPr="00A43182">
        <w:rPr>
          <w:lang w:val="sr-Cyrl-RS"/>
        </w:rPr>
        <w:t>. Ово такође омогућава конзистентност генерисаног кода (листинг 4.1</w:t>
      </w:r>
      <w:r w:rsidR="00C50F14" w:rsidRPr="00A43182">
        <w:rPr>
          <w:lang w:val="sr-Cyrl-RS"/>
        </w:rPr>
        <w:t>7</w:t>
      </w:r>
      <w:r w:rsidR="00252E3F" w:rsidRPr="00A43182">
        <w:rPr>
          <w:lang w:val="sr-Cyrl-RS"/>
        </w:rPr>
        <w:t>)</w:t>
      </w:r>
      <w:r w:rsidR="0028253B" w:rsidRPr="00A43182">
        <w:rPr>
          <w:lang w:val="sr-Cyrl-RS"/>
        </w:rPr>
        <w:t xml:space="preserve">. </w:t>
      </w:r>
      <w:r w:rsidR="008315D9" w:rsidRPr="00A43182">
        <w:rPr>
          <w:lang w:val="sr-Cyrl-RS"/>
        </w:rPr>
        <w:t>Ентитети који се односе на кориснике (</w:t>
      </w:r>
      <w:r w:rsidR="008315D9" w:rsidRPr="00A43182">
        <w:rPr>
          <w:i/>
          <w:lang w:val="sr-Cyrl-RS"/>
        </w:rPr>
        <w:t>User</w:t>
      </w:r>
      <w:r w:rsidR="008315D9" w:rsidRPr="00A43182">
        <w:rPr>
          <w:lang w:val="sr-Cyrl-RS"/>
        </w:rPr>
        <w:t xml:space="preserve">) и </w:t>
      </w:r>
      <w:del w:id="606" w:author="Jelena Hrnjak" w:date="2023-08-23T17:34:00Z">
        <w:r w:rsidR="008315D9" w:rsidRPr="00A43182" w:rsidDel="00E33109">
          <w:rPr>
            <w:lang w:val="sr-Cyrl-RS"/>
          </w:rPr>
          <w:delText xml:space="preserve">роле </w:delText>
        </w:r>
      </w:del>
      <w:ins w:id="607" w:author="Jelena Hrnjak" w:date="2023-08-23T17:34:00Z">
        <w:r w:rsidR="00E33109">
          <w:rPr>
            <w:lang w:val="sr-Cyrl-RS"/>
          </w:rPr>
          <w:t>улоге</w:t>
        </w:r>
        <w:r w:rsidR="00E33109" w:rsidRPr="00A43182">
          <w:rPr>
            <w:lang w:val="sr-Cyrl-RS"/>
          </w:rPr>
          <w:t xml:space="preserve"> </w:t>
        </w:r>
      </w:ins>
      <w:r w:rsidR="008315D9" w:rsidRPr="00A43182">
        <w:rPr>
          <w:lang w:val="sr-Cyrl-RS"/>
        </w:rPr>
        <w:t>(</w:t>
      </w:r>
      <w:r w:rsidR="008315D9" w:rsidRPr="00A43182">
        <w:rPr>
          <w:i/>
          <w:lang w:val="sr-Cyrl-RS"/>
        </w:rPr>
        <w:t>Role</w:t>
      </w:r>
      <w:r w:rsidR="008315D9" w:rsidRPr="00A43182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 w:rsidRPr="00A43182">
        <w:rPr>
          <w:lang w:val="sr-Cyrl-RS"/>
        </w:rPr>
        <w:t>8</w:t>
      </w:r>
      <w:r w:rsidR="008315D9" w:rsidRPr="00A43182">
        <w:rPr>
          <w:lang w:val="sr-Cyrl-RS"/>
        </w:rPr>
        <w:t xml:space="preserve">).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A43182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A43182" w:rsidRDefault="00684BB7" w:rsidP="00E3750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555B86" w:rsidRPr="00A43182">
        <w:rPr>
          <w:lang w:val="sr-Cyrl-RS"/>
        </w:rPr>
        <w:t>11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Controller</w:t>
      </w:r>
    </w:p>
    <w:p w14:paraId="1429F596" w14:textId="77777777" w:rsidR="00E37505" w:rsidRPr="00A43182" w:rsidRDefault="00E37505" w:rsidP="00E37505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B5189D" w:rsidRPr="00A43182" w14:paraId="686DBE20" w14:textId="77777777" w:rsidTr="00C7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61CA3990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0F2D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F3FCFC5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3E128B10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24AE4544" w14:textId="77777777" w:rsidTr="00C72841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5523BF3E" w14:textId="504AF156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controller_endpoints</w:t>
            </w:r>
          </w:p>
        </w:tc>
        <w:tc>
          <w:tcPr>
            <w:tcW w:w="1086" w:type="pct"/>
          </w:tcPr>
          <w:p w14:paraId="576CA3C2" w14:textId="256751E2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  <w:tc>
          <w:tcPr>
            <w:tcW w:w="1001" w:type="pct"/>
          </w:tcPr>
          <w:p w14:paraId="7DD33B70" w14:textId="26B2BD63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656" w:type="pct"/>
          </w:tcPr>
          <w:p w14:paraId="2B9C4275" w14:textId="6BE7BD3F" w:rsidR="00B5189D" w:rsidRPr="00A43182" w:rsidRDefault="004E6E0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del w:id="608" w:author="Jelena Hrnjak" w:date="2023-08-23T17:43:00Z">
              <w:r w:rsidRPr="00A43182" w:rsidDel="006B6B7A">
                <w:rPr>
                  <w:i/>
                  <w:szCs w:val="24"/>
                  <w:lang w:val="sr-Cyrl-RS"/>
                </w:rPr>
                <w:delText>Endpoint</w:delText>
              </w:r>
            </w:del>
            <w:ins w:id="609" w:author="Jelena Hrnjak" w:date="2023-08-23T17:43:00Z">
              <w:r w:rsidR="006B6B7A">
                <w:rPr>
                  <w:szCs w:val="24"/>
                  <w:lang w:val="sr-Cyrl-RS"/>
                </w:rPr>
                <w:t>Методе</w:t>
              </w:r>
            </w:ins>
            <w:del w:id="610" w:author="Jelena Hrnjak" w:date="2023-08-23T17:43:00Z">
              <w:r w:rsidRPr="00A43182" w:rsidDel="006B6B7A">
                <w:rPr>
                  <w:i/>
                  <w:szCs w:val="24"/>
                  <w:lang w:val="sr-Cyrl-RS"/>
                </w:rPr>
                <w:delText>-</w:delText>
              </w:r>
              <w:r w:rsidRPr="00A43182" w:rsidDel="006B6B7A">
                <w:rPr>
                  <w:szCs w:val="24"/>
                  <w:lang w:val="sr-Cyrl-RS"/>
                </w:rPr>
                <w:delText>ови</w:delText>
              </w:r>
            </w:del>
            <w:r w:rsidRPr="00A43182">
              <w:rPr>
                <w:szCs w:val="24"/>
                <w:lang w:val="sr-Cyrl-RS"/>
              </w:rPr>
              <w:t xml:space="preserve"> контролера</w:t>
            </w:r>
          </w:p>
        </w:tc>
      </w:tr>
    </w:tbl>
    <w:p w14:paraId="2F2383DE" w14:textId="0D5200B1" w:rsidR="00B5189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4.1</w:t>
      </w:r>
      <w:r w:rsidR="00555B86" w:rsidRPr="00A43182">
        <w:rPr>
          <w:lang w:val="sr-Cyrl-RS"/>
        </w:rPr>
        <w:t>2</w:t>
      </w:r>
      <w:r w:rsidRPr="00A43182">
        <w:rPr>
          <w:lang w:val="sr-Cyrl-RS"/>
        </w:rPr>
        <w:t xml:space="preserve"> – Асоцијације концепта </w:t>
      </w:r>
      <w:r w:rsidRPr="00A43182">
        <w:rPr>
          <w:i/>
          <w:lang w:val="sr-Cyrl-RS"/>
        </w:rPr>
        <w:t>Controller</w:t>
      </w:r>
    </w:p>
    <w:p w14:paraId="12172E97" w14:textId="27C436A9" w:rsidR="00E37505" w:rsidRPr="00A43182" w:rsidRDefault="00E37505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C83DFE" w:rsidRDefault="00C83DFE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C83DFE" w:rsidRDefault="00C83DFE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C83DFE" w:rsidRPr="00E37505" w:rsidRDefault="00C83DFE" w:rsidP="00F317EA">
                            <w:pPr>
                              <w:jc w:val="both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4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AEjF31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C83DFE" w:rsidRDefault="00C83DFE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C83DFE" w:rsidRDefault="00C83DFE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C83DFE" w:rsidRPr="00E37505" w:rsidRDefault="00C83DFE" w:rsidP="00F317EA">
                      <w:pPr>
                        <w:jc w:val="both"/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257790E" w:rsidR="00E37505" w:rsidRPr="00A43182" w:rsidRDefault="008F27C6" w:rsidP="008F27C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5</w:t>
      </w:r>
      <w:r w:rsidRPr="00A43182">
        <w:rPr>
          <w:lang w:val="sr-Cyrl-RS"/>
        </w:rPr>
        <w:t xml:space="preserve"> – Називи контролера унутар апликацјие морају </w:t>
      </w:r>
      <w:r w:rsidR="002B6B80" w:rsidRPr="00A43182">
        <w:rPr>
          <w:lang w:val="sr-Cyrl-RS"/>
        </w:rPr>
        <w:t>да буду</w:t>
      </w:r>
      <w:r w:rsidR="00F317EA">
        <w:rPr>
          <w:lang w:val="sr-Cyrl-RS"/>
        </w:rPr>
        <w:t xml:space="preserve"> </w:t>
      </w:r>
      <w:r w:rsidRPr="00A43182">
        <w:rPr>
          <w:lang w:val="sr-Cyrl-RS"/>
        </w:rPr>
        <w:t>јединствени</w:t>
      </w:r>
    </w:p>
    <w:p w14:paraId="64B3F5AE" w14:textId="249F81A8" w:rsidR="0049597E" w:rsidRPr="00A43182" w:rsidRDefault="0049597E" w:rsidP="008F27C6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C83DFE" w:rsidRDefault="00C83DFE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C83DFE" w:rsidRDefault="00C83DFE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C83DFE" w:rsidRDefault="00C83DFE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C83DFE" w:rsidRDefault="00C83DFE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C83DFE" w:rsidRDefault="00C83DFE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C83DFE" w:rsidRDefault="00C83DFE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C83DFE" w:rsidRDefault="00C83DFE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5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" fillcolor="white [3201]" strokeweight=".5pt">
                <v:textbox>
                  <w:txbxContent>
                    <w:p w14:paraId="42A18259" w14:textId="77777777" w:rsidR="00C83DFE" w:rsidRDefault="00C83DFE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C83DFE" w:rsidRDefault="00C83DFE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C83DFE" w:rsidRDefault="00C83DFE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C83DFE" w:rsidRDefault="00C83DFE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C83DFE" w:rsidRDefault="00C83DFE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C83DFE" w:rsidRDefault="00C83DFE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C83DFE" w:rsidRDefault="00C83DFE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B71AF9E" w:rsidR="008F27C6" w:rsidRPr="00A43182" w:rsidRDefault="0049597E" w:rsidP="0049597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6</w:t>
      </w:r>
      <w:r w:rsidRPr="00A43182">
        <w:rPr>
          <w:lang w:val="sr-Cyrl-RS"/>
        </w:rPr>
        <w:t xml:space="preserve">  - </w:t>
      </w:r>
      <w:r w:rsidR="00091F72" w:rsidRPr="00A43182">
        <w:rPr>
          <w:lang w:val="sr-Cyrl-RS"/>
        </w:rPr>
        <w:t>Путање контролера унутар апликације морају да буду јединствен</w:t>
      </w:r>
      <w:r w:rsidR="00F317EA">
        <w:rPr>
          <w:lang w:val="sr-Cyrl-RS"/>
        </w:rPr>
        <w:t>е</w:t>
      </w:r>
      <w:r w:rsidR="00091F72" w:rsidRPr="00A43182">
        <w:rPr>
          <w:lang w:val="sr-Cyrl-RS"/>
        </w:rPr>
        <w:t xml:space="preserve"> и да се разлику од назива контролера</w:t>
      </w:r>
    </w:p>
    <w:p w14:paraId="1B7F0C61" w14:textId="1B87A993" w:rsidR="00453DAC" w:rsidRPr="00A43182" w:rsidRDefault="00453DAC" w:rsidP="0049597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C83DFE" w:rsidRDefault="00C83DFE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C83DFE" w:rsidRDefault="00C83DFE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C83DFE" w:rsidRDefault="00C83DFE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6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" fillcolor="white [3201]" strokeweight=".5pt">
                <v:textbox>
                  <w:txbxContent>
                    <w:p w14:paraId="08F1A1E3" w14:textId="77777777" w:rsidR="00C83DFE" w:rsidRDefault="00C83DFE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C83DFE" w:rsidRDefault="00C83DFE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C83DFE" w:rsidRDefault="00C83DFE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A43182" w:rsidRDefault="00453DAC" w:rsidP="006A42E0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7</w:t>
      </w:r>
      <w:r w:rsidRPr="00A43182">
        <w:rPr>
          <w:lang w:val="sr-Cyrl-RS"/>
        </w:rPr>
        <w:t xml:space="preserve"> – Путања контролера мора да почиње караткером ‘/’</w:t>
      </w:r>
    </w:p>
    <w:p w14:paraId="300ECAB0" w14:textId="7449A011" w:rsidR="00E22A22" w:rsidRPr="00A43182" w:rsidRDefault="006A42E0" w:rsidP="00E22A22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C83DFE" w:rsidRDefault="00C83DFE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C83DFE" w:rsidRDefault="00C83DFE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C83DFE" w:rsidRDefault="00C83DFE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C83DFE" w:rsidRDefault="00C83DFE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7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" fillcolor="white [3201]" strokeweight=".5pt">
                <v:textbox>
                  <w:txbxContent>
                    <w:p w14:paraId="0A046D0B" w14:textId="77777777" w:rsidR="00C83DFE" w:rsidRDefault="00C83DFE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C83DFE" w:rsidRDefault="00C83DFE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C83DFE" w:rsidRDefault="00C83DFE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C83DFE" w:rsidRDefault="00C83DFE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A43182">
        <w:rPr>
          <w:lang w:val="sr-Cyrl-RS"/>
        </w:rPr>
        <w:t>Ли</w:t>
      </w:r>
      <w:r w:rsidR="00C50F14" w:rsidRPr="00A43182">
        <w:rPr>
          <w:lang w:val="sr-Cyrl-RS"/>
        </w:rPr>
        <w:t>стинг 4.18</w:t>
      </w:r>
      <w:r w:rsidR="00E22A22" w:rsidRPr="00A43182">
        <w:rPr>
          <w:lang w:val="sr-Cyrl-RS"/>
        </w:rPr>
        <w:t xml:space="preserve"> – Ограничење назива за контролере</w:t>
      </w:r>
    </w:p>
    <w:p w14:paraId="65AAF617" w14:textId="54092DEB" w:rsidR="00F6187D" w:rsidRPr="00A43182" w:rsidRDefault="006A42E0" w:rsidP="00083612">
      <w:pPr>
        <w:pStyle w:val="Obiantekst"/>
        <w:ind w:firstLine="706"/>
        <w:rPr>
          <w:lang w:val="sr-Cyrl-RS"/>
        </w:rPr>
      </w:pPr>
      <w:r w:rsidRPr="00A43182">
        <w:rPr>
          <w:lang w:val="sr-Cyrl-RS"/>
        </w:rPr>
        <w:t xml:space="preserve">За правилно рутирање захтева и рад апликације неопходна је јединственост назива </w:t>
      </w:r>
      <w:del w:id="611" w:author="Jelena Hrnjak" w:date="2023-08-23T17:43:00Z">
        <w:r w:rsidRPr="00A43182" w:rsidDel="006B6B7A">
          <w:rPr>
            <w:lang w:val="sr-Cyrl-RS"/>
          </w:rPr>
          <w:delText xml:space="preserve">метода на које се односи </w:delText>
        </w:r>
        <w:r w:rsidRPr="00A43182" w:rsidDel="006B6B7A">
          <w:rPr>
            <w:i/>
            <w:lang w:val="sr-Cyrl-RS"/>
          </w:rPr>
          <w:delText xml:space="preserve">endpoint </w:delText>
        </w:r>
      </w:del>
      <w:r w:rsidRPr="00A43182">
        <w:rPr>
          <w:lang w:val="sr-Cyrl-RS"/>
        </w:rPr>
        <w:t>(листинг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и путањ</w:t>
      </w:r>
      <w:ins w:id="612" w:author="Jelena Hrnjak" w:date="2023-08-23T17:44:00Z">
        <w:r w:rsidR="00A77DBE">
          <w:rPr>
            <w:lang w:val="sr-Cyrl-RS"/>
          </w:rPr>
          <w:t>а</w:t>
        </w:r>
      </w:ins>
      <w:del w:id="613" w:author="Jelena Hrnjak" w:date="2023-08-23T17:44:00Z">
        <w:r w:rsidRPr="00A43182" w:rsidDel="00A77DBE">
          <w:rPr>
            <w:lang w:val="sr-Cyrl-RS"/>
          </w:rPr>
          <w:delText>е</w:delText>
        </w:r>
      </w:del>
      <w:r w:rsidRPr="00A43182">
        <w:rPr>
          <w:lang w:val="sr-Cyrl-RS"/>
        </w:rPr>
        <w:t xml:space="preserve"> </w:t>
      </w:r>
      <w:del w:id="614" w:author="Jelena Hrnjak" w:date="2023-08-23T17:43:00Z">
        <w:r w:rsidRPr="00A43182" w:rsidDel="006B6B7A">
          <w:rPr>
            <w:i/>
            <w:lang w:val="sr-Cyrl-RS"/>
          </w:rPr>
          <w:delText>endpoint</w:delText>
        </w:r>
        <w:r w:rsidRPr="00A43182" w:rsidDel="006B6B7A">
          <w:rPr>
            <w:lang w:val="sr-Cyrl-RS"/>
          </w:rPr>
          <w:delText>-а</w:delText>
        </w:r>
      </w:del>
      <w:del w:id="615" w:author="Jelena Hrnjak" w:date="2023-08-23T17:44:00Z">
        <w:r w:rsidRPr="00A43182" w:rsidDel="006B6B7A">
          <w:rPr>
            <w:i/>
            <w:lang w:val="sr-Cyrl-RS"/>
          </w:rPr>
          <w:delText xml:space="preserve"> </w:delText>
        </w:r>
      </w:del>
      <w:r w:rsidRPr="00A43182">
        <w:rPr>
          <w:lang w:val="sr-Cyrl-RS"/>
        </w:rPr>
        <w:t>(листинг 4.</w:t>
      </w:r>
      <w:r w:rsidR="00E675E4" w:rsidRPr="00A43182">
        <w:rPr>
          <w:lang w:val="sr-Cyrl-RS"/>
        </w:rPr>
        <w:t>20</w:t>
      </w:r>
      <w:r w:rsidRPr="00A43182">
        <w:rPr>
          <w:lang w:val="sr-Cyrl-RS"/>
        </w:rPr>
        <w:t xml:space="preserve">) </w:t>
      </w:r>
      <w:ins w:id="616" w:author="Jelena Hrnjak" w:date="2023-08-23T17:44:00Z">
        <w:r w:rsidR="006B6B7A">
          <w:rPr>
            <w:lang w:val="sr-Cyrl-RS"/>
          </w:rPr>
          <w:t xml:space="preserve">метода </w:t>
        </w:r>
      </w:ins>
      <w:r w:rsidRPr="00A43182">
        <w:rPr>
          <w:lang w:val="sr-Cyrl-RS"/>
        </w:rPr>
        <w:t>унутар контролера.</w:t>
      </w:r>
      <w:r w:rsidR="00E675E4" w:rsidRPr="00A43182">
        <w:rPr>
          <w:lang w:val="sr-Cyrl-RS"/>
        </w:rPr>
        <w:t xml:space="preserve"> </w:t>
      </w:r>
      <w:ins w:id="617" w:author="Jelena Hrnjak" w:date="2023-08-23T17:44:00Z">
        <w:r w:rsidR="00A77DBE">
          <w:rPr>
            <w:lang w:val="sr-Cyrl-RS"/>
          </w:rPr>
          <w:t>Методе</w:t>
        </w:r>
      </w:ins>
      <w:del w:id="618" w:author="Jelena Hrnjak" w:date="2023-08-23T17:44:00Z">
        <w:r w:rsidR="00827F9C" w:rsidRPr="00A43182" w:rsidDel="00A77DBE">
          <w:rPr>
            <w:i/>
            <w:lang w:val="sr-Cyrl-RS"/>
          </w:rPr>
          <w:delText>E</w:delText>
        </w:r>
        <w:r w:rsidR="00A74840" w:rsidRPr="00A43182" w:rsidDel="00A77DBE">
          <w:rPr>
            <w:i/>
            <w:lang w:val="sr-Cyrl-RS"/>
          </w:rPr>
          <w:delText>ndpoint</w:delText>
        </w:r>
        <w:r w:rsidR="00A74840" w:rsidRPr="00A43182" w:rsidDel="00A77DBE">
          <w:rPr>
            <w:lang w:val="sr-Cyrl-RS"/>
          </w:rPr>
          <w:delText>-ови</w:delText>
        </w:r>
      </w:del>
      <w:r w:rsidR="00827F9C" w:rsidRPr="00A43182">
        <w:rPr>
          <w:i/>
          <w:lang w:val="sr-Cyrl-RS"/>
        </w:rPr>
        <w:t xml:space="preserve"> </w:t>
      </w:r>
      <w:r w:rsidR="00827F9C" w:rsidRPr="00A43182">
        <w:rPr>
          <w:lang w:val="sr-Cyrl-RS"/>
        </w:rPr>
        <w:t xml:space="preserve">за регистрацију, пријаву и одјаву са система имају препоручене, унапред дефинисане </w:t>
      </w:r>
      <w:r w:rsidR="00F828F3" w:rsidRPr="00A43182">
        <w:rPr>
          <w:i/>
          <w:lang w:val="sr-Cyrl-RS"/>
        </w:rPr>
        <w:t xml:space="preserve">HTTP </w:t>
      </w:r>
      <w:r w:rsidR="00827F9C" w:rsidRPr="00A43182">
        <w:rPr>
          <w:lang w:val="sr-Cyrl-RS"/>
        </w:rPr>
        <w:t>методе</w:t>
      </w:r>
      <w:r w:rsidR="00A74840" w:rsidRPr="00A43182">
        <w:rPr>
          <w:lang w:val="sr-Cyrl-RS"/>
        </w:rPr>
        <w:t xml:space="preserve">: </w:t>
      </w:r>
      <w:r w:rsidR="00A74840" w:rsidRPr="00A43182">
        <w:rPr>
          <w:i/>
          <w:lang w:val="sr-Cyrl-RS"/>
        </w:rPr>
        <w:t xml:space="preserve">POST, POST </w:t>
      </w:r>
      <w:r w:rsidR="00A74840" w:rsidRPr="00A43182">
        <w:rPr>
          <w:lang w:val="sr-Cyrl-RS"/>
        </w:rPr>
        <w:t xml:space="preserve">и </w:t>
      </w:r>
      <w:r w:rsidR="00A74840" w:rsidRPr="00A43182">
        <w:rPr>
          <w:i/>
          <w:lang w:val="sr-Cyrl-RS"/>
        </w:rPr>
        <w:t>GET</w:t>
      </w:r>
      <w:r w:rsidR="00E86B8F" w:rsidRPr="00A43182">
        <w:rPr>
          <w:i/>
          <w:lang w:val="sr-Cyrl-RS"/>
        </w:rPr>
        <w:t xml:space="preserve"> </w:t>
      </w:r>
      <w:r w:rsidR="00E86B8F" w:rsidRPr="00A43182">
        <w:rPr>
          <w:lang w:val="sr-Cyrl-RS"/>
        </w:rPr>
        <w:t>редом</w:t>
      </w:r>
      <w:r w:rsidR="00827F9C" w:rsidRPr="00A43182">
        <w:rPr>
          <w:lang w:val="sr-Cyrl-RS"/>
        </w:rPr>
        <w:t xml:space="preserve">. </w:t>
      </w:r>
      <w:r w:rsidR="00827F9C" w:rsidRPr="008F0FD8">
        <w:rPr>
          <w:lang w:val="sr-Cyrl-RS"/>
        </w:rPr>
        <w:t>За</w:t>
      </w:r>
      <w:r w:rsidR="00827F9C" w:rsidRPr="00A43182">
        <w:rPr>
          <w:lang w:val="sr-Cyrl-RS"/>
        </w:rPr>
        <w:t xml:space="preserve"> </w:t>
      </w:r>
      <w:ins w:id="619" w:author="Jelena Hrnjak" w:date="2023-08-23T17:45:00Z">
        <w:r w:rsidR="008F0FD8">
          <w:rPr>
            <w:lang w:val="sr-Cyrl-RS"/>
          </w:rPr>
          <w:t>методе</w:t>
        </w:r>
      </w:ins>
      <w:del w:id="620" w:author="Jelena Hrnjak" w:date="2023-08-23T17:45:00Z">
        <w:r w:rsidR="00827F9C" w:rsidRPr="00A43182" w:rsidDel="008F0FD8">
          <w:rPr>
            <w:i/>
            <w:lang w:val="sr-Cyrl-RS"/>
          </w:rPr>
          <w:delText>endpoint-</w:delText>
        </w:r>
        <w:r w:rsidR="00827F9C" w:rsidRPr="00A43182" w:rsidDel="008F0FD8">
          <w:rPr>
            <w:lang w:val="sr-Cyrl-RS"/>
          </w:rPr>
          <w:delText>ове</w:delText>
        </w:r>
      </w:del>
      <w:r w:rsidR="00827F9C" w:rsidRPr="00A43182">
        <w:rPr>
          <w:lang w:val="sr-Cyrl-RS"/>
        </w:rPr>
        <w:t xml:space="preserve"> типа </w:t>
      </w:r>
      <w:r w:rsidR="00827F9C" w:rsidRPr="00A43182">
        <w:rPr>
          <w:i/>
          <w:lang w:val="sr-Cyrl-RS"/>
        </w:rPr>
        <w:t xml:space="preserve">OTHER </w:t>
      </w:r>
      <w:r w:rsidR="00827F9C" w:rsidRPr="00A43182">
        <w:rPr>
          <w:lang w:val="sr-Cyrl-RS"/>
        </w:rPr>
        <w:t xml:space="preserve">неопходно је навести </w:t>
      </w:r>
      <w:ins w:id="621" w:author="Jelena Hrnjak" w:date="2023-08-23T17:45:00Z">
        <w:r w:rsidR="008F0FD8">
          <w:rPr>
            <w:i/>
            <w:lang w:val="en-US"/>
          </w:rPr>
          <w:t xml:space="preserve">HTTP </w:t>
        </w:r>
      </w:ins>
      <w:r w:rsidR="00827F9C" w:rsidRPr="00A43182">
        <w:rPr>
          <w:lang w:val="sr-Cyrl-RS"/>
        </w:rPr>
        <w:t>метод</w:t>
      </w:r>
      <w:r w:rsidR="00A74840" w:rsidRPr="00A43182">
        <w:rPr>
          <w:lang w:val="sr-Cyrl-RS"/>
        </w:rPr>
        <w:t xml:space="preserve"> (</w:t>
      </w:r>
      <w:r w:rsidR="001853CF" w:rsidRPr="00A43182">
        <w:rPr>
          <w:lang w:val="sr-Cyrl-RS"/>
        </w:rPr>
        <w:t>листинг 4.21)</w:t>
      </w:r>
      <w:r w:rsidR="008B7D0C" w:rsidRPr="00A43182">
        <w:rPr>
          <w:lang w:val="sr-Cyrl-RS"/>
        </w:rPr>
        <w:t>. Регистрација, пријава и одјава са система су функционалности контролера за аутентификацију, те се</w:t>
      </w:r>
      <w:del w:id="622" w:author="Jelena Hrnjak" w:date="2023-08-23T17:45:00Z">
        <w:r w:rsidR="008B7D0C" w:rsidRPr="00A43182" w:rsidDel="00034E41">
          <w:rPr>
            <w:lang w:val="sr-Cyrl-RS"/>
          </w:rPr>
          <w:delText xml:space="preserve"> ове </w:delText>
        </w:r>
        <w:r w:rsidR="008B7D0C" w:rsidRPr="00034E41" w:rsidDel="00034E41">
          <w:rPr>
            <w:lang w:val="sr-Cyrl-RS"/>
          </w:rPr>
          <w:delText>врсте</w:delText>
        </w:r>
        <w:r w:rsidR="008B7D0C" w:rsidRPr="00A43182" w:rsidDel="00034E41">
          <w:rPr>
            <w:lang w:val="sr-Cyrl-RS"/>
          </w:rPr>
          <w:delText xml:space="preserve"> </w:delText>
        </w:r>
        <w:r w:rsidR="008B7D0C" w:rsidRPr="00A43182" w:rsidDel="00034E41">
          <w:rPr>
            <w:i/>
            <w:lang w:val="sr-Cyrl-RS"/>
          </w:rPr>
          <w:delText>endpoint-</w:delText>
        </w:r>
        <w:r w:rsidR="008B7D0C" w:rsidRPr="00A43182" w:rsidDel="00034E41">
          <w:rPr>
            <w:lang w:val="sr-Cyrl-RS"/>
          </w:rPr>
          <w:delText>ова</w:delText>
        </w:r>
      </w:del>
      <w:r w:rsidR="008B7D0C" w:rsidRPr="00A43182">
        <w:rPr>
          <w:lang w:val="sr-Cyrl-RS"/>
        </w:rPr>
        <w:t xml:space="preserve"> не могу наћи у дру</w:t>
      </w:r>
      <w:ins w:id="623" w:author="Vladimir Dimitrieski" w:date="2023-08-13T10:45:00Z">
        <w:r w:rsidR="00305B92">
          <w:rPr>
            <w:lang w:val="sr-Cyrl-RS"/>
          </w:rPr>
          <w:t>г</w:t>
        </w:r>
      </w:ins>
      <w:del w:id="624" w:author="Vladimir Dimitrieski" w:date="2023-08-13T10:45:00Z">
        <w:r w:rsidR="008B7D0C" w:rsidRPr="00A43182" w:rsidDel="00305B92">
          <w:rPr>
            <w:lang w:val="sr-Cyrl-RS"/>
          </w:rPr>
          <w:delText>д</w:delText>
        </w:r>
      </w:del>
      <w:r w:rsidR="008B7D0C" w:rsidRPr="00A43182">
        <w:rPr>
          <w:lang w:val="sr-Cyrl-RS"/>
        </w:rPr>
        <w:t>им конт</w:t>
      </w:r>
      <w:del w:id="625" w:author="Vladimir Dimitrieski" w:date="2023-08-13T10:45:00Z">
        <w:r w:rsidR="008B7D0C" w:rsidRPr="00A43182" w:rsidDel="00305B92">
          <w:rPr>
            <w:lang w:val="sr-Cyrl-RS"/>
          </w:rPr>
          <w:delText>о</w:delText>
        </w:r>
      </w:del>
      <w:r w:rsidR="008B7D0C" w:rsidRPr="00A43182">
        <w:rPr>
          <w:lang w:val="sr-Cyrl-RS"/>
        </w:rPr>
        <w:t>р</w:t>
      </w:r>
      <w:ins w:id="626" w:author="Vladimir Dimitrieski" w:date="2023-08-13T10:45:00Z">
        <w:r w:rsidR="00305B92">
          <w:rPr>
            <w:lang w:val="sr-Cyrl-RS"/>
          </w:rPr>
          <w:t>о</w:t>
        </w:r>
      </w:ins>
      <w:r w:rsidR="008B7D0C" w:rsidRPr="00A43182">
        <w:rPr>
          <w:lang w:val="sr-Cyrl-RS"/>
        </w:rPr>
        <w:t>лерима (листинг 4.22).</w:t>
      </w:r>
    </w:p>
    <w:p w14:paraId="4478EA94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C83DFE" w:rsidRDefault="00C83DFE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C83DFE" w:rsidRDefault="00C83DFE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C83DFE" w:rsidRDefault="00C83DFE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8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Ekv&#10;XMd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C83DFE" w:rsidRDefault="00C83DFE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C83DFE" w:rsidRDefault="00C83DFE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C83DFE" w:rsidRDefault="00C83DFE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0874AAD6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 xml:space="preserve"> </w:t>
      </w:r>
      <w:r w:rsidRPr="00034E41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ins w:id="627" w:author="Jelena Hrnjak" w:date="2023-08-23T17:46:00Z">
        <w:r w:rsidR="00034E41">
          <w:rPr>
            <w:lang w:val="sr-Cyrl-RS"/>
          </w:rPr>
          <w:t>Методе</w:t>
        </w:r>
      </w:ins>
      <w:del w:id="628" w:author="Jelena Hrnjak" w:date="2023-08-23T17:46:00Z">
        <w:r w:rsidR="008F76A7" w:rsidRPr="00A43182" w:rsidDel="00034E41">
          <w:rPr>
            <w:i/>
            <w:lang w:val="sr-Cyrl-RS"/>
          </w:rPr>
          <w:delText>End</w:delText>
        </w:r>
      </w:del>
      <w:del w:id="629" w:author="Jelena Hrnjak" w:date="2023-08-23T17:45:00Z">
        <w:r w:rsidR="008F76A7" w:rsidRPr="00A43182" w:rsidDel="00034E41">
          <w:rPr>
            <w:i/>
            <w:lang w:val="sr-Cyrl-RS"/>
          </w:rPr>
          <w:delText>point-</w:delText>
        </w:r>
        <w:r w:rsidR="008F76A7" w:rsidRPr="00A43182" w:rsidDel="00034E41">
          <w:rPr>
            <w:lang w:val="sr-Cyrl-RS"/>
          </w:rPr>
          <w:delText>ови</w:delText>
        </w:r>
      </w:del>
      <w:r w:rsidR="008F76A7" w:rsidRPr="00A43182">
        <w:rPr>
          <w:lang w:val="sr-Cyrl-RS"/>
        </w:rPr>
        <w:t xml:space="preserve"> унутар контролера морају имају јединствене називе</w:t>
      </w:r>
      <w:del w:id="630" w:author="Jelena Hrnjak" w:date="2023-08-23T17:46:00Z">
        <w:r w:rsidR="008F76A7" w:rsidRPr="00A43182" w:rsidDel="00034E41">
          <w:rPr>
            <w:lang w:val="sr-Cyrl-RS"/>
          </w:rPr>
          <w:delText xml:space="preserve"> метода</w:delText>
        </w:r>
      </w:del>
    </w:p>
    <w:p w14:paraId="222C2331" w14:textId="77777777" w:rsidR="008F76A7" w:rsidRPr="00A43182" w:rsidRDefault="008F76A7" w:rsidP="00F6187D">
      <w:pPr>
        <w:pStyle w:val="Labelaslike"/>
        <w:rPr>
          <w:lang w:val="sr-Cyrl-RS"/>
        </w:rPr>
      </w:pPr>
    </w:p>
    <w:p w14:paraId="6DB054A1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C83DFE" w:rsidRDefault="00C83DFE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C83DFE" w:rsidRDefault="00C83DFE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9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AjOBXG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C83DFE" w:rsidRDefault="00C83DFE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C83DFE" w:rsidRDefault="00C83DFE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5879C625" w:rsidR="00991A69" w:rsidRPr="00A43182" w:rsidRDefault="00E675E4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4.20</w:t>
      </w:r>
      <w:r w:rsidR="00F6187D" w:rsidRPr="00A43182">
        <w:rPr>
          <w:lang w:val="sr-Cyrl-RS"/>
        </w:rPr>
        <w:t xml:space="preserve"> </w:t>
      </w:r>
      <w:r w:rsidR="00F6187D" w:rsidRPr="00034E41">
        <w:rPr>
          <w:lang w:val="sr-Cyrl-RS"/>
        </w:rPr>
        <w:t>–</w:t>
      </w:r>
      <w:r w:rsidR="00F6187D" w:rsidRPr="00A43182">
        <w:rPr>
          <w:lang w:val="sr-Cyrl-RS"/>
        </w:rPr>
        <w:t xml:space="preserve"> </w:t>
      </w:r>
      <w:ins w:id="631" w:author="Jelena Hrnjak" w:date="2023-08-23T17:46:00Z">
        <w:r w:rsidR="00034E41">
          <w:rPr>
            <w:lang w:val="sr-Cyrl-RS"/>
          </w:rPr>
          <w:t>Методе</w:t>
        </w:r>
      </w:ins>
      <w:del w:id="632" w:author="Jelena Hrnjak" w:date="2023-08-23T17:46:00Z">
        <w:r w:rsidR="008F76A7" w:rsidRPr="00A43182" w:rsidDel="00034E41">
          <w:rPr>
            <w:i/>
            <w:lang w:val="sr-Cyrl-RS"/>
          </w:rPr>
          <w:delText>Endpoint-</w:delText>
        </w:r>
        <w:r w:rsidR="008F76A7" w:rsidRPr="00A43182" w:rsidDel="00034E41">
          <w:rPr>
            <w:lang w:val="sr-Cyrl-RS"/>
          </w:rPr>
          <w:delText>ови</w:delText>
        </w:r>
      </w:del>
      <w:r w:rsidR="008F76A7" w:rsidRPr="00A43182">
        <w:rPr>
          <w:lang w:val="sr-Cyrl-RS"/>
        </w:rPr>
        <w:t xml:space="preserve"> </w:t>
      </w:r>
      <w:r w:rsidR="00F6187D" w:rsidRPr="00A43182">
        <w:rPr>
          <w:lang w:val="sr-Cyrl-RS"/>
        </w:rPr>
        <w:t xml:space="preserve">унутар контролера морају </w:t>
      </w:r>
      <w:r w:rsidR="008F76A7" w:rsidRPr="00A43182">
        <w:rPr>
          <w:lang w:val="sr-Cyrl-RS"/>
        </w:rPr>
        <w:t>имају јединствене путање</w:t>
      </w:r>
    </w:p>
    <w:p w14:paraId="2D82DF33" w14:textId="77777777" w:rsidR="00083612" w:rsidRPr="00A43182" w:rsidRDefault="00083612" w:rsidP="00991A69">
      <w:pPr>
        <w:pStyle w:val="Labelaslike"/>
        <w:rPr>
          <w:lang w:val="sr-Cyrl-RS"/>
        </w:rPr>
      </w:pPr>
    </w:p>
    <w:p w14:paraId="1DECC60F" w14:textId="7777777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C83DFE" w:rsidRDefault="00C83DFE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C83DFE" w:rsidRDefault="00C83DFE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C83DFE" w:rsidRDefault="00C83DFE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50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66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xOQ66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25A90B75" w14:textId="7CAF3E9F" w:rsidR="00C83DFE" w:rsidRDefault="00C83DFE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C83DFE" w:rsidRDefault="00C83DFE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C83DFE" w:rsidRDefault="00C83DFE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169FD99F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</w:t>
      </w:r>
      <w:r w:rsidR="008E60BB" w:rsidRPr="00A43182">
        <w:rPr>
          <w:lang w:val="sr-Cyrl-RS"/>
        </w:rPr>
        <w:t>1</w:t>
      </w:r>
      <w:r w:rsidRPr="00A43182">
        <w:rPr>
          <w:lang w:val="sr-Cyrl-RS"/>
        </w:rPr>
        <w:t xml:space="preserve"> – </w:t>
      </w:r>
      <w:del w:id="633" w:author="Jelena Hrnjak" w:date="2023-08-23T17:46:00Z">
        <w:r w:rsidR="008E60BB" w:rsidRPr="00A43182" w:rsidDel="00034E41">
          <w:rPr>
            <w:i/>
            <w:lang w:val="sr-Cyrl-RS"/>
          </w:rPr>
          <w:delText>Endpoint-</w:delText>
        </w:r>
        <w:r w:rsidR="008E60BB" w:rsidRPr="00A43182" w:rsidDel="00034E41">
          <w:rPr>
            <w:lang w:val="sr-Cyrl-RS"/>
          </w:rPr>
          <w:delText>ови</w:delText>
        </w:r>
      </w:del>
      <w:ins w:id="634" w:author="Jelena Hrnjak" w:date="2023-08-23T17:46:00Z">
        <w:r w:rsidR="00034E41">
          <w:rPr>
            <w:lang w:val="sr-Cyrl-RS"/>
          </w:rPr>
          <w:t>Методе</w:t>
        </w:r>
      </w:ins>
      <w:r w:rsidR="008E60BB" w:rsidRPr="00A43182">
        <w:rPr>
          <w:lang w:val="sr-Cyrl-RS"/>
        </w:rPr>
        <w:t xml:space="preserve"> типа </w:t>
      </w:r>
      <w:r w:rsidR="008E60BB" w:rsidRPr="00A43182">
        <w:rPr>
          <w:i/>
          <w:lang w:val="sr-Cyrl-RS"/>
        </w:rPr>
        <w:t xml:space="preserve">OTHER </w:t>
      </w:r>
      <w:r w:rsidR="008E60BB" w:rsidRPr="00A43182">
        <w:rPr>
          <w:lang w:val="sr-Cyrl-RS"/>
        </w:rPr>
        <w:t xml:space="preserve">морају да имају дефинисан </w:t>
      </w:r>
      <w:r w:rsidR="00A8090D" w:rsidRPr="00A43182">
        <w:rPr>
          <w:i/>
          <w:lang w:val="sr-Cyrl-RS"/>
        </w:rPr>
        <w:t xml:space="preserve">HTTP </w:t>
      </w:r>
      <w:r w:rsidR="008E60BB" w:rsidRPr="00A43182">
        <w:rPr>
          <w:lang w:val="sr-Cyrl-RS"/>
        </w:rPr>
        <w:t>метод</w:t>
      </w:r>
    </w:p>
    <w:p w14:paraId="4B57106F" w14:textId="77777777" w:rsidR="008E0923" w:rsidRPr="00A43182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C83DFE" w:rsidRDefault="00C83DFE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C83DFE" w:rsidRDefault="00C83DFE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C83DFE" w:rsidRDefault="00C83DFE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C83DFE" w:rsidRDefault="00C83DFE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C83DFE" w:rsidRDefault="00C83DFE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C83DFE" w:rsidRDefault="00C83DFE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C83DFE" w:rsidRDefault="00C83DFE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C83DFE" w:rsidRDefault="00C83DFE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C83DFE" w:rsidRDefault="00C83DFE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C83DFE" w:rsidRDefault="00C83DFE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51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" fillcolor="white [3201]" strokeweight=".5pt">
                <v:textbox>
                  <w:txbxContent>
                    <w:p w14:paraId="496F884B" w14:textId="77777777" w:rsidR="00C83DFE" w:rsidRDefault="00C83DFE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C83DFE" w:rsidRDefault="00C83DFE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C83DFE" w:rsidRDefault="00C83DFE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C83DFE" w:rsidRDefault="00C83DFE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C83DFE" w:rsidRDefault="00C83DFE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C83DFE" w:rsidRDefault="00C83DFE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C83DFE" w:rsidRDefault="00C83DFE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C83DFE" w:rsidRDefault="00C83DFE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C83DFE" w:rsidRDefault="00C83DFE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C83DFE" w:rsidRDefault="00C83DFE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3FA927FD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4.22  – </w:t>
      </w:r>
      <w:del w:id="635" w:author="Jelena Hrnjak" w:date="2023-08-23T17:46:00Z">
        <w:r w:rsidRPr="00034E41" w:rsidDel="00034E41">
          <w:rPr>
            <w:lang w:val="sr-Cyrl-RS"/>
            <w:rPrChange w:id="636" w:author="Jelena Hrnjak" w:date="2023-08-23T17:46:00Z">
              <w:rPr>
                <w:i/>
                <w:lang w:val="sr-Cyrl-RS"/>
              </w:rPr>
            </w:rPrChange>
          </w:rPr>
          <w:delText>Endpoint-</w:delText>
        </w:r>
        <w:r w:rsidRPr="00034E41" w:rsidDel="00034E41">
          <w:rPr>
            <w:lang w:val="sr-Cyrl-RS"/>
          </w:rPr>
          <w:delText>ови</w:delText>
        </w:r>
      </w:del>
      <w:ins w:id="637" w:author="Jelena Hrnjak" w:date="2023-08-23T17:46:00Z">
        <w:r w:rsidR="00034E41">
          <w:rPr>
            <w:lang w:val="sr-Cyrl-RS"/>
          </w:rPr>
          <w:t>Методе</w:t>
        </w:r>
      </w:ins>
      <w:r w:rsidRPr="00A43182">
        <w:rPr>
          <w:lang w:val="sr-Cyrl-RS"/>
        </w:rPr>
        <w:t xml:space="preserve"> </w:t>
      </w:r>
      <w:r w:rsidR="00CA61F9" w:rsidRPr="00A43182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625448B7" w:rsidR="0081776E" w:rsidRPr="00A43182" w:rsidRDefault="0081776E" w:rsidP="0081776E">
      <w:pPr>
        <w:pStyle w:val="Heading3"/>
        <w:rPr>
          <w:i/>
          <w:lang w:val="sr-Cyrl-RS"/>
        </w:rPr>
      </w:pPr>
      <w:bookmarkStart w:id="638" w:name="_Toc142484107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Authentication</w:t>
      </w:r>
      <w:bookmarkEnd w:id="638"/>
    </w:p>
    <w:p w14:paraId="1D57B856" w14:textId="4BB473F9" w:rsidR="006F1E2B" w:rsidRPr="00A43182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Authenticatiion </w:t>
      </w:r>
      <w:r w:rsidRPr="00A43182">
        <w:rPr>
          <w:lang w:val="sr-Cyrl-RS"/>
        </w:rPr>
        <w:t>наслеђује</w:t>
      </w:r>
      <w:r w:rsidR="00717DD5">
        <w:rPr>
          <w:lang w:val="sr-Cyrl-RS"/>
        </w:rPr>
        <w:t xml:space="preserve"> концепт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Controller. </w:t>
      </w:r>
      <w:r w:rsidR="00142F46" w:rsidRPr="00A43182">
        <w:rPr>
          <w:lang w:val="sr-Cyrl-RS"/>
        </w:rPr>
        <w:t xml:space="preserve">Контролер за аутентификацију обрађује захтеве који се </w:t>
      </w:r>
      <w:r w:rsidR="00555B86" w:rsidRPr="00A43182">
        <w:rPr>
          <w:lang w:val="sr-Cyrl-RS"/>
        </w:rPr>
        <w:t>односе на регистрацију</w:t>
      </w:r>
      <w:r w:rsidR="00142F46" w:rsidRPr="00A43182">
        <w:rPr>
          <w:lang w:val="sr-Cyrl-RS"/>
        </w:rPr>
        <w:t xml:space="preserve"> корисник</w:t>
      </w:r>
      <w:r w:rsidR="00555B86" w:rsidRPr="00A43182">
        <w:rPr>
          <w:lang w:val="sr-Cyrl-RS"/>
        </w:rPr>
        <w:t>а, пријаву</w:t>
      </w:r>
      <w:r w:rsidR="00142F46" w:rsidRPr="00A43182">
        <w:rPr>
          <w:lang w:val="sr-Cyrl-RS"/>
        </w:rPr>
        <w:t xml:space="preserve"> и одја</w:t>
      </w:r>
      <w:r w:rsidR="00555B86" w:rsidRPr="00A43182">
        <w:rPr>
          <w:lang w:val="sr-Cyrl-RS"/>
        </w:rPr>
        <w:t>ву</w:t>
      </w:r>
      <w:r w:rsidR="00142F46" w:rsidRPr="00A43182">
        <w:rPr>
          <w:lang w:val="sr-Cyrl-RS"/>
        </w:rPr>
        <w:t xml:space="preserve"> корисника са система, те су информације о корисницима и њиховим </w:t>
      </w:r>
      <w:del w:id="639" w:author="Jelena Hrnjak" w:date="2023-08-23T17:36:00Z">
        <w:r w:rsidR="00142F46" w:rsidRPr="00A43182" w:rsidDel="00A22C52">
          <w:rPr>
            <w:lang w:val="sr-Cyrl-RS"/>
          </w:rPr>
          <w:delText xml:space="preserve">ролама </w:delText>
        </w:r>
      </w:del>
      <w:ins w:id="640" w:author="Jelena Hrnjak" w:date="2023-08-23T17:36:00Z">
        <w:r w:rsidR="00A22C52">
          <w:rPr>
            <w:lang w:val="sr-Cyrl-RS"/>
          </w:rPr>
          <w:t>улогама</w:t>
        </w:r>
        <w:r w:rsidR="00A22C52" w:rsidRPr="00A43182">
          <w:rPr>
            <w:lang w:val="sr-Cyrl-RS"/>
          </w:rPr>
          <w:t xml:space="preserve"> </w:t>
        </w:r>
      </w:ins>
      <w:r w:rsidR="00142F46" w:rsidRPr="00A43182">
        <w:rPr>
          <w:lang w:val="sr-Cyrl-RS"/>
        </w:rPr>
        <w:t>неопходн</w:t>
      </w:r>
      <w:r w:rsidR="00DB5FD8">
        <w:rPr>
          <w:lang w:val="sr-Cyrl-RS"/>
        </w:rPr>
        <w:t>е</w:t>
      </w:r>
      <w:r w:rsidRPr="00A43182">
        <w:rPr>
          <w:lang w:val="sr-Cyrl-RS"/>
        </w:rPr>
        <w:t xml:space="preserve">. Самим тим, уколико постоји контролер за аутентификацију, неопходно је да </w:t>
      </w:r>
      <w:r w:rsidR="002A4202" w:rsidRPr="00A43182">
        <w:rPr>
          <w:lang w:val="sr-Cyrl-RS"/>
        </w:rPr>
        <w:t xml:space="preserve">постоје инстанце концепата </w:t>
      </w:r>
      <w:r w:rsidR="002A4202" w:rsidRPr="00A43182">
        <w:rPr>
          <w:i/>
          <w:lang w:val="sr-Cyrl-RS"/>
        </w:rPr>
        <w:t xml:space="preserve">User </w:t>
      </w:r>
      <w:r w:rsidR="002A4202" w:rsidRPr="00A43182">
        <w:rPr>
          <w:lang w:val="sr-Cyrl-RS"/>
        </w:rPr>
        <w:t xml:space="preserve">и </w:t>
      </w:r>
      <w:r w:rsidR="002A4202" w:rsidRPr="00A43182">
        <w:rPr>
          <w:i/>
          <w:lang w:val="sr-Cyrl-RS"/>
        </w:rPr>
        <w:t>Role</w:t>
      </w:r>
      <w:r w:rsidR="00142F46" w:rsidRPr="00A43182">
        <w:rPr>
          <w:lang w:val="sr-Cyrl-RS"/>
        </w:rPr>
        <w:t xml:space="preserve"> (листинг 4.</w:t>
      </w:r>
      <w:r w:rsidR="002A4202" w:rsidRPr="00A43182">
        <w:rPr>
          <w:lang w:val="sr-Cyrl-RS"/>
        </w:rPr>
        <w:t>2</w:t>
      </w:r>
      <w:r w:rsidR="006F1E2B" w:rsidRPr="00A43182">
        <w:rPr>
          <w:lang w:val="sr-Cyrl-RS"/>
        </w:rPr>
        <w:t>3</w:t>
      </w:r>
      <w:r w:rsidR="00142F46" w:rsidRPr="00A43182">
        <w:rPr>
          <w:lang w:val="sr-Cyrl-RS"/>
        </w:rPr>
        <w:t>).</w:t>
      </w:r>
      <w:r w:rsidR="006F1E2B" w:rsidRPr="00A43182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A43182">
        <w:rPr>
          <w:noProof/>
          <w:lang w:val="sr-Cyrl-RS" w:eastAsia="sr-Cyrl-RS"/>
        </w:rPr>
        <w:t xml:space="preserve"> </w:t>
      </w:r>
      <w:r w:rsidR="00860CBE" w:rsidRPr="00A43182">
        <w:rPr>
          <w:noProof/>
          <w:lang w:val="sr-Cyrl-RS" w:eastAsia="sr-Cyrl-RS"/>
        </w:rPr>
        <w:t xml:space="preserve"> </w:t>
      </w:r>
      <w:r w:rsidR="009A0879" w:rsidRPr="00A43182">
        <w:rPr>
          <w:noProof/>
          <w:lang w:val="sr-Cyrl-RS" w:eastAsia="sr-Cyrl-RS"/>
        </w:rPr>
        <w:t>Уколико контролер за аутентификацију постоји, дозвољено је постојање највише једн</w:t>
      </w:r>
      <w:ins w:id="641" w:author="Jelena Hrnjak" w:date="2023-08-23T17:46:00Z">
        <w:r w:rsidR="002535D5">
          <w:rPr>
            <w:noProof/>
            <w:lang w:val="sr-Cyrl-RS" w:eastAsia="sr-Cyrl-RS"/>
          </w:rPr>
          <w:t xml:space="preserve">е методе </w:t>
        </w:r>
      </w:ins>
      <w:del w:id="642" w:author="Jelena Hrnjak" w:date="2023-08-23T17:46:00Z">
        <w:r w:rsidR="009A0879" w:rsidRPr="00A43182" w:rsidDel="002535D5">
          <w:rPr>
            <w:noProof/>
            <w:lang w:val="sr-Cyrl-RS" w:eastAsia="sr-Cyrl-RS"/>
          </w:rPr>
          <w:delText xml:space="preserve">ог </w:delText>
        </w:r>
        <w:r w:rsidR="009A0879" w:rsidRPr="00A43182" w:rsidDel="002535D5">
          <w:rPr>
            <w:i/>
            <w:noProof/>
            <w:lang w:val="sr-Cyrl-RS" w:eastAsia="sr-Cyrl-RS"/>
          </w:rPr>
          <w:delText>endpoint-</w:delText>
        </w:r>
        <w:r w:rsidR="009A0879" w:rsidRPr="00A43182" w:rsidDel="002535D5">
          <w:rPr>
            <w:noProof/>
            <w:lang w:val="sr-Cyrl-RS" w:eastAsia="sr-Cyrl-RS"/>
          </w:rPr>
          <w:delText xml:space="preserve">a </w:delText>
        </w:r>
      </w:del>
      <w:r w:rsidR="009A0879" w:rsidRPr="00A43182">
        <w:rPr>
          <w:noProof/>
          <w:lang w:val="sr-Cyrl-RS" w:eastAsia="sr-Cyrl-RS"/>
        </w:rPr>
        <w:t>з</w:t>
      </w:r>
      <w:r w:rsidR="00E4715C" w:rsidRPr="00A43182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Pr="00A43182" w:rsidRDefault="006F1E2B" w:rsidP="006F1E2B">
      <w:pPr>
        <w:pStyle w:val="Obiantekst"/>
        <w:jc w:val="center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C83DFE" w:rsidRDefault="00C83DFE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C83DFE" w:rsidRDefault="00C83DFE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C83DFE" w:rsidRDefault="00C83DFE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C83DFE" w:rsidRDefault="00C83DFE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52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">
                <v:textbox style="mso-fit-shape-to-text:t">
                  <w:txbxContent>
                    <w:p w14:paraId="3DBB2952" w14:textId="77777777" w:rsidR="00C83DFE" w:rsidRDefault="00C83DFE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C83DFE" w:rsidRDefault="00C83DFE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C83DFE" w:rsidRDefault="00C83DFE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C83DFE" w:rsidRDefault="00C83DFE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A43182">
        <w:rPr>
          <w:rStyle w:val="LabelaslikeChar"/>
          <w:lang w:val="sr-Cyrl-RS"/>
        </w:rPr>
        <w:t>Листинг 4.</w:t>
      </w:r>
      <w:r w:rsidR="002A4202" w:rsidRPr="00A43182">
        <w:rPr>
          <w:rStyle w:val="LabelaslikeChar"/>
          <w:lang w:val="sr-Cyrl-RS"/>
        </w:rPr>
        <w:t>2</w:t>
      </w:r>
      <w:r w:rsidRPr="00A43182">
        <w:rPr>
          <w:rStyle w:val="LabelaslikeChar"/>
          <w:lang w:val="sr-Cyrl-RS"/>
        </w:rPr>
        <w:t>3</w:t>
      </w:r>
      <w:r w:rsidR="00142F46" w:rsidRPr="00A43182">
        <w:rPr>
          <w:rStyle w:val="LabelaslikeChar"/>
          <w:lang w:val="sr-Cyrl-RS"/>
        </w:rPr>
        <w:t xml:space="preserve"> – </w:t>
      </w:r>
      <w:r w:rsidR="00082FCA" w:rsidRPr="00A43182">
        <w:rPr>
          <w:rStyle w:val="LabelaslikeChar"/>
          <w:lang w:val="sr-Cyrl-RS"/>
        </w:rPr>
        <w:t>За</w:t>
      </w:r>
      <w:r w:rsidR="00142F46" w:rsidRPr="00A43182">
        <w:rPr>
          <w:rStyle w:val="LabelaslikeChar"/>
          <w:lang w:val="sr-Cyrl-RS"/>
        </w:rPr>
        <w:t xml:space="preserve"> дефинисан контролер за ау</w:t>
      </w:r>
      <w:r w:rsidR="004A7E84" w:rsidRPr="00A43182">
        <w:rPr>
          <w:rStyle w:val="LabelaslikeChar"/>
          <w:lang w:val="sr-Cyrl-RS"/>
        </w:rPr>
        <w:t xml:space="preserve">тентификацију, неопходно је постојање </w:t>
      </w:r>
      <w:r w:rsidR="002A4202" w:rsidRPr="00A43182">
        <w:rPr>
          <w:rStyle w:val="LabelaslikeChar"/>
          <w:lang w:val="sr-Cyrl-RS"/>
        </w:rPr>
        <w:t>и</w:t>
      </w:r>
      <w:r w:rsidR="00B81A16" w:rsidRPr="00A43182">
        <w:rPr>
          <w:rStyle w:val="LabelaslikeChar"/>
          <w:lang w:val="sr-Cyrl-RS"/>
        </w:rPr>
        <w:t>нстанци</w:t>
      </w:r>
      <w:r w:rsidR="00142F46" w:rsidRPr="00A43182">
        <w:rPr>
          <w:rStyle w:val="LabelaslikeChar"/>
          <w:lang w:val="sr-Cyrl-RS"/>
        </w:rPr>
        <w:t xml:space="preserve"> </w:t>
      </w:r>
      <w:r w:rsidR="002A4202" w:rsidRPr="00A43182">
        <w:rPr>
          <w:rStyle w:val="LabelaslikeChar"/>
          <w:lang w:val="sr-Cyrl-RS"/>
        </w:rPr>
        <w:t>концепата</w:t>
      </w:r>
      <w:r w:rsidR="00142F46" w:rsidRPr="00A43182">
        <w:rPr>
          <w:rStyle w:val="LabelaslikeChar"/>
          <w:lang w:val="sr-Cyrl-RS"/>
        </w:rPr>
        <w:t xml:space="preserve"> </w:t>
      </w:r>
      <w:r w:rsidR="00082FCA" w:rsidRPr="00A43182">
        <w:rPr>
          <w:rStyle w:val="LabelaslikeChar"/>
          <w:lang w:val="sr-Cyrl-RS"/>
        </w:rPr>
        <w:t>User и Role</w:t>
      </w:r>
    </w:p>
    <w:p w14:paraId="567D3C36" w14:textId="66672D76" w:rsidR="008F1001" w:rsidRPr="00A43182" w:rsidRDefault="008F1001" w:rsidP="008F1001">
      <w:pPr>
        <w:pStyle w:val="Labelaslike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C83DFE" w:rsidRDefault="00C83DFE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C83DFE" w:rsidRDefault="00C83DFE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C83DFE" w:rsidRDefault="00C83DFE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C83DFE" w:rsidRDefault="00C83DFE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53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AnADOp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C83DFE" w:rsidRDefault="00C83DFE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C83DFE" w:rsidRDefault="00C83DFE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C83DFE" w:rsidRDefault="00C83DFE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C83DFE" w:rsidRDefault="00C83DFE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4.24 – </w:t>
      </w:r>
      <w:r w:rsidRPr="00A43182">
        <w:rPr>
          <w:lang w:val="sr-Cyrl-RS"/>
        </w:rPr>
        <w:t>Могуће је постојање највише једног контролера за аутентификацију</w:t>
      </w:r>
    </w:p>
    <w:p w14:paraId="7FA2089D" w14:textId="5AB5D407" w:rsidR="00B5189D" w:rsidRPr="00A43182" w:rsidRDefault="001D6F31" w:rsidP="00AA65F1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C83DFE" w:rsidRDefault="00C83DFE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C83DFE" w:rsidRDefault="00C83DFE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4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IJUl6S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C83DFE" w:rsidRDefault="00C83DFE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C83DFE" w:rsidRDefault="00C83DFE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4.25 – </w:t>
      </w:r>
      <w:r w:rsidRPr="00A43182">
        <w:rPr>
          <w:lang w:val="sr-Cyrl-RS"/>
        </w:rPr>
        <w:t>Могуће је постојање највише једн</w:t>
      </w:r>
      <w:ins w:id="643" w:author="Jelena Hrnjak" w:date="2023-08-23T17:47:00Z">
        <w:r w:rsidR="002535D5">
          <w:rPr>
            <w:lang w:val="sr-Cyrl-RS"/>
          </w:rPr>
          <w:t>е</w:t>
        </w:r>
      </w:ins>
      <w:del w:id="644" w:author="Jelena Hrnjak" w:date="2023-08-23T17:47:00Z">
        <w:r w:rsidR="007F2E2E" w:rsidRPr="00A43182" w:rsidDel="002535D5">
          <w:rPr>
            <w:lang w:val="sr-Cyrl-RS"/>
          </w:rPr>
          <w:delText xml:space="preserve">ог </w:delText>
        </w:r>
      </w:del>
      <w:del w:id="645" w:author="Jelena Hrnjak" w:date="2023-08-23T17:46:00Z">
        <w:r w:rsidR="007F2E2E" w:rsidRPr="00A43182" w:rsidDel="002535D5">
          <w:rPr>
            <w:i/>
            <w:lang w:val="sr-Cyrl-RS"/>
          </w:rPr>
          <w:delText>endpoint</w:delText>
        </w:r>
      </w:del>
      <w:ins w:id="646" w:author="Jelena Hrnjak" w:date="2023-08-23T17:47:00Z">
        <w:r w:rsidR="002535D5">
          <w:rPr>
            <w:lang w:val="sr-Cyrl-RS"/>
          </w:rPr>
          <w:t xml:space="preserve"> методе</w:t>
        </w:r>
      </w:ins>
      <w:del w:id="647" w:author="Jelena Hrnjak" w:date="2023-08-23T17:47:00Z">
        <w:r w:rsidR="007F2E2E" w:rsidRPr="00A43182" w:rsidDel="002535D5">
          <w:rPr>
            <w:i/>
            <w:lang w:val="sr-Cyrl-RS"/>
          </w:rPr>
          <w:delText>-</w:delText>
        </w:r>
        <w:r w:rsidR="007F2E2E" w:rsidRPr="00A43182" w:rsidDel="002535D5">
          <w:rPr>
            <w:lang w:val="sr-Cyrl-RS"/>
          </w:rPr>
          <w:delText>а</w:delText>
        </w:r>
      </w:del>
      <w:r w:rsidR="007F2E2E" w:rsidRPr="00A43182">
        <w:rPr>
          <w:lang w:val="sr-Cyrl-RS"/>
        </w:rPr>
        <w:t xml:space="preserve"> за регистрацију, пријаву и одјаву са система</w:t>
      </w:r>
    </w:p>
    <w:p w14:paraId="15ECB757" w14:textId="2551EDB4" w:rsidR="0081776E" w:rsidRPr="00A43182" w:rsidRDefault="0081776E" w:rsidP="0081776E">
      <w:pPr>
        <w:pStyle w:val="Heading3"/>
        <w:rPr>
          <w:i/>
          <w:lang w:val="sr-Cyrl-RS"/>
        </w:rPr>
      </w:pPr>
      <w:bookmarkStart w:id="648" w:name="_Toc14248410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Security</w:t>
      </w:r>
      <w:bookmarkEnd w:id="648"/>
    </w:p>
    <w:p w14:paraId="1A15F2A6" w14:textId="53753C17" w:rsidR="00206AF5" w:rsidRPr="00A43182" w:rsidRDefault="00920CE2" w:rsidP="00BA303F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>представља важну апстракцију у моделу</w:t>
      </w:r>
      <w:r w:rsidR="00F0049C" w:rsidRPr="00A43182">
        <w:rPr>
          <w:lang w:val="sr-Cyrl-RS"/>
        </w:rPr>
        <w:t xml:space="preserve"> која</w:t>
      </w:r>
      <w:r w:rsidR="00B24596" w:rsidRPr="00A43182">
        <w:rPr>
          <w:lang w:val="sr-Cyrl-RS"/>
        </w:rPr>
        <w:t xml:space="preserve"> </w:t>
      </w:r>
      <w:r w:rsidR="00FE6BE9" w:rsidRPr="00A43182">
        <w:rPr>
          <w:lang w:val="sr-Cyrl-RS"/>
        </w:rPr>
        <w:t>је кључна за обезбеђивање</w:t>
      </w:r>
      <w:r w:rsidR="00B24596" w:rsidRPr="00A43182">
        <w:rPr>
          <w:lang w:val="sr-Cyrl-RS"/>
        </w:rPr>
        <w:t xml:space="preserve"> сигурне апликације</w:t>
      </w:r>
      <w:r w:rsidR="00A44A3F" w:rsidRPr="00A43182">
        <w:rPr>
          <w:lang w:val="sr-Cyrl-RS"/>
        </w:rPr>
        <w:t>.</w:t>
      </w:r>
      <w:r w:rsidR="005962E6" w:rsidRPr="00A43182">
        <w:rPr>
          <w:lang w:val="sr-Cyrl-RS"/>
        </w:rPr>
        <w:t xml:space="preserve"> </w:t>
      </w:r>
      <w:r w:rsidR="008F377C" w:rsidRPr="00A43182">
        <w:rPr>
          <w:lang w:val="sr-Cyrl-RS"/>
        </w:rPr>
        <w:t>Овај концепт омогућава имплементацију жељеног</w:t>
      </w:r>
      <w:r w:rsidR="00E750CD" w:rsidRPr="00A43182">
        <w:rPr>
          <w:lang w:val="sr-Cyrl-RS"/>
        </w:rPr>
        <w:t xml:space="preserve"> ниво</w:t>
      </w:r>
      <w:r w:rsidR="008F377C" w:rsidRPr="00A43182">
        <w:rPr>
          <w:lang w:val="sr-Cyrl-RS"/>
        </w:rPr>
        <w:t>а</w:t>
      </w:r>
      <w:r w:rsidR="00E750CD" w:rsidRPr="00A43182">
        <w:rPr>
          <w:lang w:val="sr-Cyrl-RS"/>
        </w:rPr>
        <w:t xml:space="preserve"> аутентификације и ауторизације,</w:t>
      </w:r>
      <w:r w:rsidR="001C2792" w:rsidRPr="00A43182">
        <w:rPr>
          <w:lang w:val="sr-Cyrl-RS"/>
        </w:rPr>
        <w:t xml:space="preserve"> што </w:t>
      </w:r>
      <w:r w:rsidR="008F377C" w:rsidRPr="00A43182">
        <w:rPr>
          <w:lang w:val="sr-Cyrl-RS"/>
        </w:rPr>
        <w:t>представља основу</w:t>
      </w:r>
      <w:r w:rsidR="001C2792" w:rsidRPr="00A43182">
        <w:rPr>
          <w:lang w:val="sr-Cyrl-RS"/>
        </w:rPr>
        <w:t xml:space="preserve"> </w:t>
      </w:r>
      <w:r w:rsidR="00E750CD" w:rsidRPr="00A43182">
        <w:rPr>
          <w:lang w:val="sr-Cyrl-RS"/>
        </w:rPr>
        <w:t xml:space="preserve">ефикасне </w:t>
      </w:r>
      <w:r w:rsidR="001C2792" w:rsidRPr="00A43182">
        <w:rPr>
          <w:lang w:val="sr-Cyrl-RS"/>
        </w:rPr>
        <w:t>заш</w:t>
      </w:r>
      <w:r w:rsidR="001451A8" w:rsidRPr="00A43182">
        <w:rPr>
          <w:lang w:val="sr-Cyrl-RS"/>
        </w:rPr>
        <w:t>тите података од пот</w:t>
      </w:r>
      <w:r w:rsidR="00E750CD" w:rsidRPr="00A43182">
        <w:rPr>
          <w:lang w:val="sr-Cyrl-RS"/>
        </w:rPr>
        <w:t>енцијалних напада и злоупотребе</w:t>
      </w:r>
      <w:r w:rsidR="0074444F" w:rsidRPr="00A43182">
        <w:rPr>
          <w:lang w:val="sr-Cyrl-RS"/>
        </w:rPr>
        <w:t>.</w:t>
      </w:r>
    </w:p>
    <w:p w14:paraId="1BE55050" w14:textId="26295D8E" w:rsidR="0081776E" w:rsidRPr="00A43182" w:rsidRDefault="0081776E" w:rsidP="0081776E">
      <w:pPr>
        <w:pStyle w:val="Heading3"/>
        <w:rPr>
          <w:i/>
          <w:lang w:val="sr-Cyrl-RS"/>
        </w:rPr>
      </w:pPr>
      <w:bookmarkStart w:id="649" w:name="_Toc142484109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BasicAuthentication</w:t>
      </w:r>
      <w:bookmarkEnd w:id="649"/>
    </w:p>
    <w:p w14:paraId="1518DD53" w14:textId="1C517843" w:rsidR="002F1A33" w:rsidRPr="00A43182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BasicAuthentication </w:t>
      </w:r>
      <w:r w:rsidRPr="00A43182">
        <w:rPr>
          <w:lang w:val="sr-Cyrl-RS"/>
        </w:rPr>
        <w:t xml:space="preserve">наслеђује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 xml:space="preserve">и моделује основну безбедносну конфигурацију. </w:t>
      </w:r>
      <w:r w:rsidR="006A4F71" w:rsidRPr="00A43182">
        <w:rPr>
          <w:lang w:val="sr-Cyrl-RS"/>
        </w:rPr>
        <w:t>У случају о</w:t>
      </w:r>
      <w:r w:rsidR="009D1997" w:rsidRPr="00A43182">
        <w:rPr>
          <w:lang w:val="sr-Cyrl-RS"/>
        </w:rPr>
        <w:t>дабира основне аутентификације</w:t>
      </w:r>
      <w:ins w:id="650" w:author="Jelena Hrnjak" w:date="2023-08-23T17:34:00Z">
        <w:r w:rsidR="00A22C52">
          <w:rPr>
            <w:lang w:val="sr-Cyrl-RS"/>
          </w:rPr>
          <w:t xml:space="preserve">, улоге </w:t>
        </w:r>
      </w:ins>
      <w:del w:id="651" w:author="Jelena Hrnjak" w:date="2023-08-23T17:34:00Z">
        <w:r w:rsidR="009D1997" w:rsidRPr="00A43182" w:rsidDel="00A22C52">
          <w:rPr>
            <w:lang w:val="sr-Cyrl-RS"/>
          </w:rPr>
          <w:delText xml:space="preserve"> </w:delText>
        </w:r>
        <w:r w:rsidR="006A4F71" w:rsidRPr="00A43182" w:rsidDel="00A22C52">
          <w:rPr>
            <w:lang w:val="sr-Cyrl-RS"/>
          </w:rPr>
          <w:delText xml:space="preserve">роле </w:delText>
        </w:r>
      </w:del>
      <w:r w:rsidR="006A4F71" w:rsidRPr="00A43182">
        <w:rPr>
          <w:lang w:val="sr-Cyrl-RS"/>
        </w:rPr>
        <w:t xml:space="preserve">ће у апликацији бити представљене као енумерација. Самим тим нису дозвољена обележја, већ само </w:t>
      </w:r>
      <w:r w:rsidR="00BE2DD8" w:rsidRPr="00A43182">
        <w:rPr>
          <w:lang w:val="sr-Cyrl-RS"/>
        </w:rPr>
        <w:t>инстанце</w:t>
      </w:r>
      <w:r w:rsidR="006A4F71" w:rsidRPr="00A43182">
        <w:rPr>
          <w:lang w:val="sr-Cyrl-RS"/>
        </w:rPr>
        <w:t xml:space="preserve"> </w:t>
      </w:r>
      <w:del w:id="652" w:author="Jelena Hrnjak" w:date="2023-08-23T17:35:00Z">
        <w:r w:rsidR="006A4F71" w:rsidRPr="00A43182" w:rsidDel="00A22C52">
          <w:rPr>
            <w:lang w:val="sr-Cyrl-RS"/>
          </w:rPr>
          <w:delText>рол</w:delText>
        </w:r>
        <w:r w:rsidR="00685146" w:rsidRPr="00A43182" w:rsidDel="00A22C52">
          <w:rPr>
            <w:lang w:val="sr-Cyrl-RS"/>
          </w:rPr>
          <w:delText>a</w:delText>
        </w:r>
        <w:r w:rsidR="006A4F71" w:rsidRPr="00A43182" w:rsidDel="00A22C52">
          <w:rPr>
            <w:lang w:val="sr-Cyrl-RS"/>
          </w:rPr>
          <w:delText xml:space="preserve"> </w:delText>
        </w:r>
      </w:del>
      <w:ins w:id="653" w:author="Jelena Hrnjak" w:date="2023-08-23T17:35:00Z">
        <w:r w:rsidR="00A22C52">
          <w:rPr>
            <w:lang w:val="sr-Cyrl-RS"/>
          </w:rPr>
          <w:t>улога</w:t>
        </w:r>
        <w:r w:rsidR="00A22C52" w:rsidRPr="00A43182">
          <w:rPr>
            <w:lang w:val="sr-Cyrl-RS"/>
          </w:rPr>
          <w:t xml:space="preserve"> </w:t>
        </w:r>
      </w:ins>
      <w:r w:rsidR="006A4F71" w:rsidRPr="00A43182">
        <w:rPr>
          <w:lang w:val="sr-Cyrl-RS"/>
        </w:rPr>
        <w:t>(листинг 4.</w:t>
      </w:r>
      <w:r w:rsidR="00144F25" w:rsidRPr="00A43182">
        <w:rPr>
          <w:lang w:val="sr-Cyrl-RS"/>
        </w:rPr>
        <w:t>26</w:t>
      </w:r>
      <w:r w:rsidR="006A4F71" w:rsidRPr="00A43182">
        <w:rPr>
          <w:lang w:val="sr-Cyrl-RS"/>
        </w:rPr>
        <w:t>)</w:t>
      </w:r>
      <w:r w:rsidR="006A4F71" w:rsidRPr="00A43182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A43182" w:rsidRDefault="002F1A33" w:rsidP="002F1A33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C83DFE" w:rsidRDefault="00C83DFE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C83DFE" w:rsidRDefault="00C83DFE" w:rsidP="0055372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C83DFE" w:rsidRDefault="00C83DFE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5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">
                <v:textbox>
                  <w:txbxContent>
                    <w:p w14:paraId="22338F37" w14:textId="5AE8CE7C" w:rsidR="00C83DFE" w:rsidRDefault="00C83DFE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C83DFE" w:rsidRDefault="00C83DFE" w:rsidP="0055372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C83DFE" w:rsidRDefault="00C83DFE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A43182" w:rsidRDefault="006A4F71" w:rsidP="008E4D2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144F25" w:rsidRPr="00A43182">
        <w:rPr>
          <w:lang w:val="sr-Cyrl-RS"/>
        </w:rPr>
        <w:t xml:space="preserve"> 4.26</w:t>
      </w:r>
      <w:r w:rsidRPr="00A43182">
        <w:rPr>
          <w:lang w:val="sr-Cyrl-RS"/>
        </w:rPr>
        <w:t xml:space="preserve"> – У случају основне аутентификације нису дозвољена придружена обележја конепту </w:t>
      </w:r>
      <w:r w:rsidRPr="00A43182">
        <w:rPr>
          <w:i/>
          <w:lang w:val="sr-Cyrl-RS"/>
        </w:rPr>
        <w:t>Role</w:t>
      </w:r>
    </w:p>
    <w:p w14:paraId="4746C569" w14:textId="71A5D4FB" w:rsidR="0081776E" w:rsidRPr="00A43182" w:rsidRDefault="0081776E" w:rsidP="0081776E">
      <w:pPr>
        <w:pStyle w:val="Heading3"/>
        <w:rPr>
          <w:i/>
          <w:lang w:val="sr-Cyrl-RS"/>
        </w:rPr>
      </w:pPr>
      <w:bookmarkStart w:id="654" w:name="_Toc14248411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JWT</w:t>
      </w:r>
      <w:bookmarkEnd w:id="654"/>
    </w:p>
    <w:p w14:paraId="77D600A2" w14:textId="7152130F" w:rsidR="00477AC0" w:rsidRPr="00A43182" w:rsidRDefault="008E4D25" w:rsidP="00477AC0">
      <w:pPr>
        <w:pStyle w:val="BodyText"/>
        <w:rPr>
          <w:i/>
          <w:lang w:val="sr-Cyrl-RS"/>
        </w:rPr>
      </w:pPr>
      <w:r w:rsidRPr="00A43182">
        <w:rPr>
          <w:lang w:val="sr-Cyrl-RS"/>
        </w:rPr>
        <w:t xml:space="preserve">Аутентификацију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 xml:space="preserve">токена </w:t>
      </w:r>
      <w:r w:rsidR="00F70AE4" w:rsidRPr="00A43182">
        <w:rPr>
          <w:lang w:val="sr-Cyrl-RS"/>
        </w:rPr>
        <w:t>моделована је</w:t>
      </w:r>
      <w:r w:rsidRPr="00A43182">
        <w:rPr>
          <w:lang w:val="sr-Cyrl-RS"/>
        </w:rPr>
        <w:t xml:space="preserve"> концепт</w:t>
      </w:r>
      <w:r w:rsidR="00F70AE4" w:rsidRPr="00A43182">
        <w:rPr>
          <w:lang w:val="sr-Cyrl-RS"/>
        </w:rPr>
        <w:t>ом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који наслеђује концепт </w:t>
      </w:r>
      <w:r w:rsidRPr="00A43182">
        <w:rPr>
          <w:i/>
          <w:lang w:val="sr-Cyrl-RS"/>
        </w:rPr>
        <w:t xml:space="preserve">Security. 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155"/>
        <w:gridCol w:w="1800"/>
        <w:gridCol w:w="1620"/>
        <w:gridCol w:w="3319"/>
      </w:tblGrid>
      <w:tr w:rsidR="00DC3A87" w:rsidRPr="00A43182" w14:paraId="51E09A21" w14:textId="77777777" w:rsidTr="00553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1D0BF22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00" w:type="dxa"/>
          </w:tcPr>
          <w:p w14:paraId="204159D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A8B57B5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085BB95" w14:textId="6D65F27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signatureAlgorithm</w:t>
            </w:r>
          </w:p>
        </w:tc>
        <w:tc>
          <w:tcPr>
            <w:tcW w:w="1800" w:type="dxa"/>
          </w:tcPr>
          <w:p w14:paraId="157A0392" w14:textId="3E539C79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A43182">
              <w:rPr>
                <w:i/>
                <w:szCs w:val="24"/>
                <w:lang w:val="sr-Cyrl-RS"/>
              </w:rPr>
              <w:t xml:space="preserve">JWT </w:t>
            </w:r>
            <w:r w:rsidRPr="00A43182">
              <w:rPr>
                <w:szCs w:val="24"/>
                <w:lang w:val="sr-Cyrl-RS"/>
              </w:rPr>
              <w:t>токена</w:t>
            </w:r>
          </w:p>
        </w:tc>
      </w:tr>
      <w:tr w:rsidR="00DC3A87" w:rsidRPr="00A43182" w14:paraId="4F7BEEEE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EB08B13" w14:textId="585AF50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secret</w:t>
            </w:r>
          </w:p>
        </w:tc>
        <w:tc>
          <w:tcPr>
            <w:tcW w:w="1800" w:type="dxa"/>
          </w:tcPr>
          <w:p w14:paraId="35D44D51" w14:textId="6DB3CC1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A6E81B" w14:textId="65C2B92B" w:rsidR="00DC3A87" w:rsidRPr="00A43182" w:rsidRDefault="0055372C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1A2318D2" w14:textId="706516DB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</w:t>
            </w:r>
            <w:r w:rsidR="005F7F4C" w:rsidRPr="00A43182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A43182">
              <w:rPr>
                <w:i/>
                <w:szCs w:val="24"/>
                <w:lang w:val="sr-Cyrl-RS"/>
              </w:rPr>
              <w:t xml:space="preserve">JWT </w:t>
            </w:r>
            <w:r w:rsidR="005F7F4C" w:rsidRPr="00A43182">
              <w:rPr>
                <w:szCs w:val="24"/>
                <w:lang w:val="sr-Cyrl-RS"/>
              </w:rPr>
              <w:t>токена</w:t>
            </w:r>
          </w:p>
        </w:tc>
      </w:tr>
    </w:tbl>
    <w:p w14:paraId="6C38946F" w14:textId="000D8F48" w:rsidR="00684BB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13</w:t>
      </w:r>
      <w:r w:rsidRPr="00A43182">
        <w:rPr>
          <w:lang w:val="sr-Cyrl-RS"/>
        </w:rPr>
        <w:t xml:space="preserve"> – Обележја концепта </w:t>
      </w:r>
      <w:r w:rsidR="00431B0F" w:rsidRPr="00A43182">
        <w:rPr>
          <w:i/>
          <w:lang w:val="sr-Cyrl-RS"/>
        </w:rPr>
        <w:t>JWT</w:t>
      </w:r>
    </w:p>
    <w:p w14:paraId="675522A8" w14:textId="11F6C9A6" w:rsidR="00DC3A87" w:rsidRPr="00A43182" w:rsidRDefault="00DC3A87" w:rsidP="00DC3A87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A43182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C20" w:rsidRPr="00A43182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A43182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Тврдње у оквиру </w:t>
            </w:r>
            <w:r w:rsidRPr="00A43182">
              <w:rPr>
                <w:i/>
                <w:szCs w:val="24"/>
                <w:lang w:val="sr-Cyrl-RS"/>
              </w:rPr>
              <w:t>JWT</w:t>
            </w:r>
            <w:r w:rsidRPr="00A43182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14</w:t>
      </w:r>
      <w:r w:rsidRPr="00A43182">
        <w:rPr>
          <w:lang w:val="sr-Cyrl-RS"/>
        </w:rPr>
        <w:t xml:space="preserve"> – Асоцијације концепта </w:t>
      </w:r>
      <w:r w:rsidR="00431B0F" w:rsidRPr="00A43182">
        <w:rPr>
          <w:i/>
          <w:lang w:val="sr-Cyrl-RS"/>
        </w:rPr>
        <w:t>JWT</w:t>
      </w:r>
    </w:p>
    <w:p w14:paraId="113CE90F" w14:textId="3A99D39D" w:rsidR="00477AC0" w:rsidRPr="00A4318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За аутентификацију помоћу токена </w:t>
      </w:r>
      <w:r w:rsidRPr="00A43182">
        <w:rPr>
          <w:i/>
          <w:lang w:val="sr-Cyrl-RS"/>
        </w:rPr>
        <w:t>JWT</w:t>
      </w:r>
      <w:ins w:id="655" w:author="Jelena Hrnjak" w:date="2023-08-23T17:35:00Z">
        <w:r w:rsidR="00A22C52">
          <w:rPr>
            <w:i/>
            <w:lang w:val="sr-Cyrl-RS"/>
          </w:rPr>
          <w:t xml:space="preserve">, </w:t>
        </w:r>
        <w:r w:rsidR="00A22C52">
          <w:rPr>
            <w:lang w:val="sr-Cyrl-RS"/>
          </w:rPr>
          <w:t xml:space="preserve">улоге </w:t>
        </w:r>
      </w:ins>
      <w:del w:id="656" w:author="Jelena Hrnjak" w:date="2023-08-23T17:35:00Z">
        <w:r w:rsidRPr="00A43182" w:rsidDel="00A22C52">
          <w:rPr>
            <w:i/>
            <w:lang w:val="sr-Cyrl-RS"/>
          </w:rPr>
          <w:delText xml:space="preserve"> </w:delText>
        </w:r>
        <w:r w:rsidRPr="00A43182" w:rsidDel="00A22C52">
          <w:rPr>
            <w:lang w:val="sr-Cyrl-RS"/>
          </w:rPr>
          <w:delText xml:space="preserve">роле </w:delText>
        </w:r>
      </w:del>
      <w:r w:rsidRPr="00A43182">
        <w:rPr>
          <w:lang w:val="sr-Cyrl-RS"/>
        </w:rPr>
        <w:t xml:space="preserve">представљају класу са обележјима. Како би инстанце </w:t>
      </w:r>
      <w:del w:id="657" w:author="Jelena Hrnjak" w:date="2023-08-23T17:36:00Z">
        <w:r w:rsidRPr="00A43182" w:rsidDel="004C7348">
          <w:rPr>
            <w:lang w:val="sr-Cyrl-RS"/>
          </w:rPr>
          <w:delText xml:space="preserve">ролa </w:delText>
        </w:r>
      </w:del>
      <w:ins w:id="658" w:author="Jelena Hrnjak" w:date="2023-08-23T17:36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биле омогућене, неопходно је да у случају одабира аутентификације  на основу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токена за класу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постоји тачно једно обележје које је типа </w:t>
      </w:r>
      <w:r w:rsidRPr="00A43182">
        <w:rPr>
          <w:i/>
          <w:lang w:val="sr-Cyrl-RS"/>
        </w:rPr>
        <w:t xml:space="preserve">String. </w:t>
      </w:r>
      <w:r w:rsidRPr="00A43182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 w:rsidRPr="00A43182">
        <w:rPr>
          <w:i/>
          <w:lang w:val="sr-Cyrl-RS"/>
        </w:rPr>
        <w:t xml:space="preserve">String, </w:t>
      </w:r>
      <w:r w:rsidRPr="00A43182">
        <w:rPr>
          <w:lang w:val="sr-Cyrl-RS"/>
        </w:rPr>
        <w:t xml:space="preserve">нису дозвољена додатна обележја. Ово је гарантовано обележјима </w:t>
      </w:r>
      <w:r w:rsidRPr="00A43182">
        <w:rPr>
          <w:i/>
          <w:lang w:val="sr-Cyrl-RS"/>
        </w:rPr>
        <w:t xml:space="preserve">roleHasMaxTwoAttributes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roleHasStringAttribute </w:t>
      </w:r>
      <w:r w:rsidRPr="00A43182">
        <w:rPr>
          <w:lang w:val="sr-Cyrl-RS"/>
        </w:rPr>
        <w:t>(листинг 4.27).</w:t>
      </w:r>
    </w:p>
    <w:p w14:paraId="68C59BE5" w14:textId="77777777" w:rsidR="00477AC0" w:rsidRPr="00A43182" w:rsidRDefault="00477AC0" w:rsidP="00477AC0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C83DFE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C83DFE" w:rsidRPr="00723712" w:rsidRDefault="00C83DFE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6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" fillcolor="white [3201]" strokeweight=".5pt">
                <v:textbox>
                  <w:txbxContent>
                    <w:p w14:paraId="3EDE3991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C83DFE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C83DFE" w:rsidRPr="00723712" w:rsidRDefault="00C83DFE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1C952FB8" w:rsidR="00477AC0" w:rsidRPr="00A43182" w:rsidRDefault="00477AC0" w:rsidP="00477AC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4.27 – У случају аутентификације помоћу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токена</w:t>
      </w:r>
      <w:r w:rsidRPr="00A43182">
        <w:rPr>
          <w:i/>
          <w:lang w:val="sr-Cyrl-RS"/>
        </w:rPr>
        <w:t xml:space="preserve">, </w:t>
      </w:r>
      <w:del w:id="659" w:author="Jelena Hrnjak" w:date="2023-08-23T17:37:00Z">
        <w:r w:rsidRPr="00A43182" w:rsidDel="004C7348">
          <w:rPr>
            <w:lang w:val="sr-Cyrl-RS"/>
          </w:rPr>
          <w:delText xml:space="preserve">рола </w:delText>
        </w:r>
      </w:del>
      <w:ins w:id="660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Pr="00A43182">
        <w:rPr>
          <w:lang w:val="sr-Cyrl-RS"/>
        </w:rPr>
        <w:t xml:space="preserve">може да има тачно једно обележје типа </w:t>
      </w:r>
      <w:r w:rsidRPr="00A43182">
        <w:rPr>
          <w:i/>
          <w:lang w:val="sr-Cyrl-RS"/>
        </w:rPr>
        <w:t>String</w:t>
      </w:r>
    </w:p>
    <w:p w14:paraId="06543329" w14:textId="62E515E9" w:rsidR="0081776E" w:rsidRPr="00A43182" w:rsidRDefault="0081776E" w:rsidP="0081776E">
      <w:pPr>
        <w:pStyle w:val="Heading3"/>
        <w:rPr>
          <w:i/>
          <w:lang w:val="sr-Cyrl-RS"/>
        </w:rPr>
      </w:pPr>
      <w:bookmarkStart w:id="661" w:name="_Toc142484111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Claim</w:t>
      </w:r>
      <w:bookmarkEnd w:id="661"/>
    </w:p>
    <w:p w14:paraId="32988107" w14:textId="1CA93A12" w:rsidR="00751A13" w:rsidRDefault="00C63F44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Claim </w:t>
      </w:r>
      <w:r w:rsidRPr="00A43182">
        <w:rPr>
          <w:lang w:val="sr-Cyrl-RS"/>
        </w:rPr>
        <w:t>представља тр</w:t>
      </w:r>
      <w:r w:rsidR="00F51110" w:rsidRPr="00A43182">
        <w:rPr>
          <w:lang w:val="sr-Cyrl-RS"/>
        </w:rPr>
        <w:t xml:space="preserve">врдње које садржи </w:t>
      </w:r>
      <w:r w:rsidRPr="00A43182">
        <w:rPr>
          <w:i/>
          <w:lang w:val="sr-Cyrl-RS"/>
        </w:rPr>
        <w:t xml:space="preserve">JWT </w:t>
      </w:r>
      <w:r w:rsidR="00F51110" w:rsidRPr="00A43182">
        <w:rPr>
          <w:lang w:val="sr-Cyrl-RS"/>
        </w:rPr>
        <w:t xml:space="preserve">токен, односно </w:t>
      </w:r>
      <w:r w:rsidR="00676143" w:rsidRPr="00A43182">
        <w:rPr>
          <w:lang w:val="sr-Cyrl-RS"/>
        </w:rPr>
        <w:t>податке</w:t>
      </w:r>
      <w:r w:rsidR="00F51110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 о кориснику, стању апликац</w:t>
      </w:r>
      <w:ins w:id="662" w:author="Vladimir Dimitrieski" w:date="2023-08-13T10:47:00Z">
        <w:r w:rsidR="00D06157">
          <w:rPr>
            <w:lang w:val="sr-Cyrl-RS"/>
          </w:rPr>
          <w:t>и</w:t>
        </w:r>
      </w:ins>
      <w:r w:rsidRPr="00A43182">
        <w:rPr>
          <w:lang w:val="sr-Cyrl-RS"/>
        </w:rPr>
        <w:t>је или самом токену</w:t>
      </w:r>
      <w:r w:rsidR="00F51110" w:rsidRPr="00A43182">
        <w:rPr>
          <w:lang w:val="sr-Cyrl-RS"/>
        </w:rPr>
        <w:t xml:space="preserve"> које се преносе путем токена.</w:t>
      </w:r>
      <w:r w:rsidR="00676143" w:rsidRPr="00A43182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</w:t>
      </w:r>
      <w:r w:rsidR="00BE39EF">
        <w:rPr>
          <w:lang w:val="sr-Cyrl-RS"/>
        </w:rPr>
        <w:t>азив који представља идентифика</w:t>
      </w:r>
      <w:r w:rsidR="00676143" w:rsidRPr="00A43182">
        <w:rPr>
          <w:lang w:val="sr-Cyrl-RS"/>
        </w:rPr>
        <w:t>т</w:t>
      </w:r>
      <w:r w:rsidR="00BE39EF">
        <w:rPr>
          <w:lang w:val="sr-Cyrl-RS"/>
        </w:rPr>
        <w:t>о</w:t>
      </w:r>
      <w:r w:rsidR="00676143" w:rsidRPr="00A43182">
        <w:rPr>
          <w:lang w:val="sr-Cyrl-RS"/>
        </w:rPr>
        <w:t>р пода</w:t>
      </w:r>
      <w:r w:rsidR="00F51110" w:rsidRPr="00A43182">
        <w:rPr>
          <w:lang w:val="sr-Cyrl-RS"/>
        </w:rPr>
        <w:tab/>
      </w:r>
      <w:r w:rsidR="00676143" w:rsidRPr="00A43182">
        <w:rPr>
          <w:lang w:val="sr-Cyrl-RS"/>
        </w:rPr>
        <w:t>тка и вредност.</w:t>
      </w:r>
      <w:r w:rsidR="00EE631C" w:rsidRPr="00A43182">
        <w:rPr>
          <w:lang w:val="sr-Cyrl-RS"/>
        </w:rPr>
        <w:t xml:space="preserve"> Уколико се тврдња односи на податке о кориснику, она је повезана са </w:t>
      </w:r>
      <w:r w:rsidR="001C1B05">
        <w:rPr>
          <w:lang w:val="sr-Cyrl-RS"/>
        </w:rPr>
        <w:t>обележјем које</w:t>
      </w:r>
      <w:r w:rsidR="00EE631C" w:rsidRPr="00A43182">
        <w:rPr>
          <w:lang w:val="sr-Cyrl-RS"/>
        </w:rPr>
        <w:t xml:space="preserve"> </w:t>
      </w:r>
      <w:r w:rsidR="00820DC9" w:rsidRPr="00A43182">
        <w:rPr>
          <w:lang w:val="sr-Cyrl-RS"/>
        </w:rPr>
        <w:t>садржи њену вредност</w:t>
      </w:r>
      <w:r w:rsidR="00EE631C" w:rsidRPr="00A43182">
        <w:rPr>
          <w:lang w:val="sr-Cyrl-RS"/>
        </w:rPr>
        <w:t>.</w:t>
      </w:r>
      <w:r w:rsidR="009161F0" w:rsidRPr="00A43182">
        <w:rPr>
          <w:lang w:val="sr-Cyrl-RS"/>
        </w:rPr>
        <w:t xml:space="preserve"> Све тврдње морају имати јединствен наз</w:t>
      </w:r>
      <w:r w:rsidR="001C1B05">
        <w:rPr>
          <w:lang w:val="sr-Cyrl-RS"/>
        </w:rPr>
        <w:t xml:space="preserve">ив (листинг 4.28) и за једно обележје </w:t>
      </w:r>
      <w:r w:rsidR="009161F0" w:rsidRPr="00A43182">
        <w:rPr>
          <w:lang w:val="sr-Cyrl-RS"/>
        </w:rPr>
        <w:t xml:space="preserve">може бити везана </w:t>
      </w:r>
      <w:r w:rsidR="002E0528" w:rsidRPr="00A43182">
        <w:rPr>
          <w:lang w:val="sr-Cyrl-RS"/>
        </w:rPr>
        <w:t>највише</w:t>
      </w:r>
      <w:r w:rsidR="009161F0" w:rsidRPr="00A43182">
        <w:rPr>
          <w:lang w:val="sr-Cyrl-RS"/>
        </w:rPr>
        <w:t xml:space="preserve"> једна тврдња (листинг 4.29)</w:t>
      </w:r>
    </w:p>
    <w:p w14:paraId="35308C0D" w14:textId="778BD548" w:rsidR="00FF32BF" w:rsidRDefault="00FF32BF" w:rsidP="003818E5">
      <w:pPr>
        <w:pStyle w:val="Obiantekst"/>
        <w:ind w:firstLine="360"/>
        <w:rPr>
          <w:lang w:val="sr-Cyrl-RS"/>
        </w:rPr>
      </w:pPr>
    </w:p>
    <w:p w14:paraId="4A8234CD" w14:textId="77777777" w:rsidR="00FF32BF" w:rsidRPr="00A43182" w:rsidRDefault="00FF32BF" w:rsidP="003818E5">
      <w:pPr>
        <w:pStyle w:val="Obiantekst"/>
        <w:ind w:firstLine="360"/>
        <w:rPr>
          <w:lang w:val="sr-Cyrl-RS"/>
        </w:rPr>
      </w:pP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A43182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>P</w:t>
            </w:r>
            <w:r w:rsidR="001E3DCA" w:rsidRPr="00A43182">
              <w:rPr>
                <w:i/>
                <w:szCs w:val="24"/>
                <w:lang w:val="sr-Cyrl-RS"/>
              </w:rPr>
              <w:t xml:space="preserve">RIVATE, PUBLIC </w:t>
            </w:r>
            <w:r w:rsidR="001E3DCA" w:rsidRPr="00A43182">
              <w:rPr>
                <w:szCs w:val="24"/>
                <w:lang w:val="sr-Cyrl-RS"/>
              </w:rPr>
              <w:t xml:space="preserve">и </w:t>
            </w:r>
            <w:r w:rsidR="001E3DCA" w:rsidRPr="00A43182">
              <w:rPr>
                <w:i/>
                <w:szCs w:val="24"/>
                <w:lang w:val="sr-Cyrl-RS"/>
              </w:rPr>
              <w:t>REGISTERED</w:t>
            </w:r>
          </w:p>
        </w:tc>
      </w:tr>
      <w:tr w:rsidR="00DC3A87" w:rsidRPr="00A43182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A43182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A43182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A43182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6766A62B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6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Claim</w:t>
      </w:r>
    </w:p>
    <w:p w14:paraId="4F6D89A3" w14:textId="77777777" w:rsidR="00684BB7" w:rsidRPr="00A43182" w:rsidRDefault="00684BB7" w:rsidP="00684BB7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A43182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61CE" w:rsidRPr="00A43182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A43182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</w:t>
            </w:r>
            <w:r w:rsidR="006861CE" w:rsidRPr="00A43182">
              <w:rPr>
                <w:szCs w:val="24"/>
                <w:lang w:val="sr-Cyrl-RS"/>
              </w:rPr>
              <w:t>..1</w:t>
            </w:r>
          </w:p>
        </w:tc>
        <w:tc>
          <w:tcPr>
            <w:tcW w:w="1853" w:type="pct"/>
          </w:tcPr>
          <w:p w14:paraId="07577077" w14:textId="4268DCA8" w:rsidR="006861CE" w:rsidRPr="00A43182" w:rsidRDefault="001C1B05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Обележје на које</w:t>
            </w:r>
            <w:r w:rsidR="001E3DCA" w:rsidRPr="00A43182">
              <w:rPr>
                <w:szCs w:val="24"/>
                <w:lang w:val="sr-Cyrl-RS"/>
              </w:rPr>
              <w:t xml:space="preserve"> се тврдња односи и који садржи додатне информације о њој</w:t>
            </w:r>
          </w:p>
        </w:tc>
      </w:tr>
    </w:tbl>
    <w:p w14:paraId="635BA8E0" w14:textId="2E15BDF4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7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Claim</w:t>
      </w:r>
    </w:p>
    <w:p w14:paraId="1324F55D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6F7924E1" w14:textId="06CD4298" w:rsidR="007A2326" w:rsidRPr="00A43182" w:rsidRDefault="002E0528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C83DFE" w:rsidRDefault="00C83DFE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C83DFE" w:rsidRPr="002E0528" w:rsidRDefault="00C83DFE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C83DFE" w:rsidRDefault="00C83DFE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7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">
                <v:textbox>
                  <w:txbxContent>
                    <w:p w14:paraId="329830DA" w14:textId="77777777" w:rsidR="00C83DFE" w:rsidRDefault="00C83DFE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C83DFE" w:rsidRPr="002E0528" w:rsidRDefault="00C83DFE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C83DFE" w:rsidRDefault="00C83DFE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A43182" w:rsidRDefault="002E0528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17DEE0D2" w14:textId="2CBD07FB" w:rsidR="007A2326" w:rsidRPr="00A43182" w:rsidRDefault="007A2326" w:rsidP="002E052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C83DFE" w:rsidRDefault="00C83DFE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C83DFE" w:rsidRDefault="00C83DFE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C83DFE" w:rsidRDefault="00C83DFE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C83DFE" w:rsidRDefault="00C83DFE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8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">
                <v:textbox>
                  <w:txbxContent>
                    <w:p w14:paraId="752983CA" w14:textId="54A83316" w:rsidR="00C83DFE" w:rsidRDefault="00C83DFE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C83DFE" w:rsidRDefault="00C83DFE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C83DFE" w:rsidRDefault="00C83DFE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C83DFE" w:rsidRDefault="00C83DFE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0DF08EEF" w:rsidR="00EC3C73" w:rsidRPr="00A43182" w:rsidRDefault="00EC3C73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4.29 – </w:t>
      </w:r>
      <w:r w:rsidR="001C1B05">
        <w:rPr>
          <w:lang w:val="sr-Cyrl-RS"/>
        </w:rPr>
        <w:t>Обележје</w:t>
      </w:r>
      <w:r w:rsidRPr="00A43182">
        <w:rPr>
          <w:lang w:val="sr-Cyrl-RS"/>
        </w:rPr>
        <w:t xml:space="preserve"> може бити повезан</w:t>
      </w:r>
      <w:r w:rsidR="001C1B05">
        <w:rPr>
          <w:lang w:val="sr-Cyrl-RS"/>
        </w:rPr>
        <w:t>о</w:t>
      </w:r>
      <w:r w:rsidRPr="00A43182">
        <w:rPr>
          <w:lang w:val="sr-Cyrl-RS"/>
        </w:rPr>
        <w:t xml:space="preserve"> са највише једном тврдњом</w:t>
      </w:r>
    </w:p>
    <w:p w14:paraId="77E8E29D" w14:textId="25492157" w:rsidR="003818E5" w:rsidRPr="00A43182" w:rsidRDefault="003818E5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Основне регистроване, односно предефинисане т</w:t>
      </w:r>
      <w:del w:id="663" w:author="Vladimir Dimitrieski" w:date="2023-08-13T10:48:00Z">
        <w:r w:rsidRPr="00A43182" w:rsidDel="00A03537">
          <w:rPr>
            <w:lang w:val="sr-Cyrl-RS"/>
          </w:rPr>
          <w:delText>р</w:delText>
        </w:r>
      </w:del>
      <w:r w:rsidRPr="00A43182">
        <w:rPr>
          <w:lang w:val="sr-Cyrl-RS"/>
        </w:rPr>
        <w:t>вр</w:t>
      </w:r>
      <w:ins w:id="664" w:author="Vladimir Dimitrieski" w:date="2023-08-13T10:47:00Z">
        <w:r w:rsidR="00A03537">
          <w:rPr>
            <w:lang w:val="sr-Cyrl-RS"/>
          </w:rPr>
          <w:t>д</w:t>
        </w:r>
      </w:ins>
      <w:r w:rsidRPr="00A43182">
        <w:rPr>
          <w:lang w:val="sr-Cyrl-RS"/>
        </w:rPr>
        <w:t xml:space="preserve">ње су време </w:t>
      </w:r>
      <w:r w:rsidRPr="00A43182">
        <w:rPr>
          <w:szCs w:val="24"/>
          <w:lang w:val="sr-Cyrl-RS"/>
        </w:rPr>
        <w:t xml:space="preserve">важења </w:t>
      </w:r>
      <w:r w:rsidRPr="00A43182">
        <w:rPr>
          <w:lang w:val="sr-Cyrl-RS"/>
        </w:rPr>
        <w:t>токена након ког он више није валидан (</w:t>
      </w:r>
      <w:r w:rsidRPr="00A43182">
        <w:rPr>
          <w:i/>
          <w:lang w:val="sr-Cyrl-RS"/>
        </w:rPr>
        <w:t xml:space="preserve">expirationTime), </w:t>
      </w:r>
      <w:r w:rsidRPr="00A43182">
        <w:rPr>
          <w:lang w:val="sr-Cyrl-RS"/>
        </w:rPr>
        <w:t>корисници или субјекти којима је токен намењен (</w:t>
      </w:r>
      <w:r w:rsidRPr="00A43182">
        <w:rPr>
          <w:i/>
          <w:lang w:val="sr-Cyrl-RS"/>
        </w:rPr>
        <w:t>audience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>издавач токена (</w:t>
      </w:r>
      <w:r w:rsidRPr="00A43182">
        <w:rPr>
          <w:i/>
          <w:lang w:val="sr-Cyrl-RS"/>
        </w:rPr>
        <w:t>issuer)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и идентификатор корисника (</w:t>
      </w:r>
      <w:r w:rsidR="00EE631C" w:rsidRPr="00A43182">
        <w:rPr>
          <w:i/>
          <w:lang w:val="sr-Cyrl-RS"/>
        </w:rPr>
        <w:t>subject</w:t>
      </w:r>
      <w:r w:rsidR="00EE631C" w:rsidRPr="00A43182">
        <w:rPr>
          <w:lang w:val="sr-Cyrl-RS"/>
        </w:rPr>
        <w:t>)</w:t>
      </w:r>
      <w:r w:rsidR="003E7F13" w:rsidRPr="00A43182">
        <w:rPr>
          <w:lang w:val="sr-Cyrl-RS"/>
        </w:rPr>
        <w:t xml:space="preserve"> те оне морају бити типа </w:t>
      </w:r>
      <w:r w:rsidR="003E7F13" w:rsidRPr="00A43182">
        <w:rPr>
          <w:i/>
          <w:lang w:val="sr-Cyrl-RS"/>
        </w:rPr>
        <w:t>REGISTERED</w:t>
      </w:r>
      <w:r w:rsidR="00511417" w:rsidRPr="00A43182">
        <w:rPr>
          <w:i/>
          <w:lang w:val="sr-Cyrl-RS"/>
        </w:rPr>
        <w:t xml:space="preserve">. </w:t>
      </w:r>
      <w:r w:rsidR="00511417" w:rsidRPr="00A43182">
        <w:rPr>
          <w:lang w:val="sr-Cyrl-RS"/>
        </w:rPr>
        <w:t xml:space="preserve">Поред тога, тврдње </w:t>
      </w:r>
      <w:r w:rsidR="00511417" w:rsidRPr="00A43182">
        <w:rPr>
          <w:i/>
          <w:lang w:val="sr-Cyrl-RS"/>
        </w:rPr>
        <w:t xml:space="preserve">expirationTime </w:t>
      </w:r>
      <w:r w:rsidR="00511417" w:rsidRPr="00A43182">
        <w:rPr>
          <w:lang w:val="sr-Cyrl-RS"/>
        </w:rPr>
        <w:t xml:space="preserve">и </w:t>
      </w:r>
      <w:r w:rsidR="00511417" w:rsidRPr="00A43182">
        <w:rPr>
          <w:i/>
          <w:lang w:val="sr-Cyrl-RS"/>
        </w:rPr>
        <w:t>audience</w:t>
      </w:r>
      <w:r w:rsidR="005E3E6C" w:rsidRPr="00A43182">
        <w:rPr>
          <w:i/>
          <w:lang w:val="sr-Cyrl-RS"/>
        </w:rPr>
        <w:t xml:space="preserve"> </w:t>
      </w:r>
      <w:r w:rsidR="00586BD2" w:rsidRPr="00A43182">
        <w:rPr>
          <w:lang w:val="sr-Cyrl-RS"/>
        </w:rPr>
        <w:t xml:space="preserve">су обавезне </w:t>
      </w:r>
      <w:r w:rsidR="005E3E6C" w:rsidRPr="00A43182">
        <w:rPr>
          <w:lang w:val="sr-Cyrl-RS"/>
        </w:rPr>
        <w:t>јер су неопходне за аутентификацију путем токена</w:t>
      </w:r>
      <w:r w:rsidR="00511417" w:rsidRPr="00A43182">
        <w:rPr>
          <w:i/>
          <w:lang w:val="sr-Cyrl-RS"/>
        </w:rPr>
        <w:t xml:space="preserve"> </w:t>
      </w:r>
      <w:r w:rsidR="003E7F13" w:rsidRPr="00A43182">
        <w:rPr>
          <w:lang w:val="sr-Cyrl-RS"/>
        </w:rPr>
        <w:t>(</w:t>
      </w:r>
      <w:r w:rsidR="007A2326" w:rsidRPr="00A43182">
        <w:rPr>
          <w:lang w:val="sr-Cyrl-RS"/>
        </w:rPr>
        <w:t>листинг 4.30</w:t>
      </w:r>
      <w:r w:rsidR="003E7F13" w:rsidRPr="00A43182">
        <w:rPr>
          <w:lang w:val="sr-Cyrl-RS"/>
        </w:rPr>
        <w:t>)</w:t>
      </w:r>
      <w:r w:rsidRPr="00A43182">
        <w:rPr>
          <w:i/>
          <w:lang w:val="sr-Cyrl-RS"/>
        </w:rPr>
        <w:t>.</w:t>
      </w:r>
      <w:r w:rsidR="003E7F13" w:rsidRPr="00A43182">
        <w:rPr>
          <w:i/>
          <w:lang w:val="sr-Cyrl-RS"/>
        </w:rPr>
        <w:t xml:space="preserve"> 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С обзиром да </w:t>
      </w:r>
      <w:r w:rsidR="00EE631C" w:rsidRPr="00A43182">
        <w:rPr>
          <w:i/>
          <w:lang w:val="sr-Cyrl-RS"/>
        </w:rPr>
        <w:t xml:space="preserve">еxpirationTime, audience </w:t>
      </w:r>
      <w:r w:rsidR="00EE631C" w:rsidRPr="00A43182">
        <w:rPr>
          <w:lang w:val="sr-Cyrl-RS"/>
        </w:rPr>
        <w:t xml:space="preserve">и </w:t>
      </w:r>
      <w:r w:rsidR="00EE631C" w:rsidRPr="00A43182">
        <w:rPr>
          <w:i/>
          <w:lang w:val="sr-Cyrl-RS"/>
        </w:rPr>
        <w:t xml:space="preserve">issuer </w:t>
      </w:r>
      <w:r w:rsidR="00EE631C" w:rsidRPr="00A43182">
        <w:rPr>
          <w:lang w:val="sr-Cyrl-RS"/>
        </w:rPr>
        <w:t>не садрже податке о кориснику, оне не могу</w:t>
      </w:r>
      <w:r w:rsidR="00820DC9" w:rsidRPr="00A43182">
        <w:rPr>
          <w:lang w:val="sr-Cyrl-RS"/>
        </w:rPr>
        <w:t xml:space="preserve"> бити повезане са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корисника</w:t>
      </w:r>
      <w:r w:rsidR="00820DC9" w:rsidRPr="00A43182">
        <w:rPr>
          <w:lang w:val="sr-Cyrl-RS"/>
        </w:rPr>
        <w:t>, већ морају имати дефинисану вредност (</w:t>
      </w:r>
      <w:r w:rsidR="007A2326" w:rsidRPr="00A43182">
        <w:rPr>
          <w:lang w:val="sr-Cyrl-RS"/>
        </w:rPr>
        <w:t>листинг 4.31</w:t>
      </w:r>
      <w:r w:rsidR="00820DC9" w:rsidRPr="00A43182">
        <w:rPr>
          <w:lang w:val="sr-Cyrl-RS"/>
        </w:rPr>
        <w:t>)</w:t>
      </w:r>
      <w:r w:rsidR="005E3E6C" w:rsidRPr="00A43182">
        <w:rPr>
          <w:lang w:val="sr-Cyrl-RS"/>
        </w:rPr>
        <w:t xml:space="preserve">, док остале тврдње морају бити повезане са неким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(4.32)</w:t>
      </w:r>
      <w:r w:rsidR="005E3E6C" w:rsidRPr="00A43182">
        <w:rPr>
          <w:lang w:val="sr-Cyrl-RS"/>
        </w:rPr>
        <w:t xml:space="preserve">. </w:t>
      </w:r>
      <w:r w:rsidR="003E7F13" w:rsidRPr="00A43182">
        <w:rPr>
          <w:lang w:val="sr-Cyrl-RS"/>
        </w:rPr>
        <w:t xml:space="preserve">Тврдња везана за </w:t>
      </w:r>
      <w:r w:rsidR="00FB4E54" w:rsidRPr="00A43182">
        <w:rPr>
          <w:lang w:val="sr-Cyrl-RS"/>
        </w:rPr>
        <w:t>време важења токена мора да има позитивну вредност (листинг 4.3</w:t>
      </w:r>
      <w:r w:rsidR="000D2585" w:rsidRPr="00A43182">
        <w:rPr>
          <w:lang w:val="sr-Cyrl-RS"/>
        </w:rPr>
        <w:t>3</w:t>
      </w:r>
      <w:r w:rsidR="00FB4E54" w:rsidRPr="00A43182">
        <w:rPr>
          <w:lang w:val="sr-Cyrl-RS"/>
        </w:rPr>
        <w:t>).</w:t>
      </w:r>
      <w:r w:rsidR="005E3E6C" w:rsidRPr="00A43182">
        <w:rPr>
          <w:lang w:val="sr-Cyrl-RS"/>
        </w:rPr>
        <w:t xml:space="preserve"> </w:t>
      </w:r>
    </w:p>
    <w:p w14:paraId="7522EABA" w14:textId="2046D22C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C83DFE" w:rsidRDefault="00C83DFE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C83DFE" w:rsidRDefault="00C83DFE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C83DFE" w:rsidRDefault="00C83DFE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C83DFE" w:rsidRDefault="00C83DFE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9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">
                <v:textbox>
                  <w:txbxContent>
                    <w:p w14:paraId="37A68BE1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C83DFE" w:rsidRDefault="00C83DFE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C83DFE" w:rsidRDefault="00C83DFE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C83DFE" w:rsidRDefault="00C83DFE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C83DFE" w:rsidRDefault="00C83DFE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A43182" w:rsidRDefault="00792B96" w:rsidP="00792B9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4.30 – Основне регистроване тврдње морају бити типа </w:t>
      </w:r>
      <w:r w:rsidRPr="00A43182">
        <w:rPr>
          <w:i/>
          <w:lang w:val="sr-Cyrl-RS"/>
        </w:rPr>
        <w:t xml:space="preserve">REGISTERED </w:t>
      </w:r>
      <w:r w:rsidRPr="00A43182">
        <w:rPr>
          <w:lang w:val="sr-Cyrl-RS"/>
        </w:rPr>
        <w:t xml:space="preserve">и тврдње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audience </w:t>
      </w:r>
      <w:r w:rsidRPr="00A43182">
        <w:rPr>
          <w:lang w:val="sr-Cyrl-RS"/>
        </w:rPr>
        <w:t>су обавезне</w:t>
      </w:r>
    </w:p>
    <w:p w14:paraId="6E310592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A43182" w:rsidRDefault="00792B96" w:rsidP="0089465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60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7l6KAIAAE4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">
                <v:textbox>
                  <w:txbxContent>
                    <w:p w14:paraId="01C82A94" w14:textId="3EB32F84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668DC6ED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4.31 – Тврдње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морају имати дефинисану вредност и не могу бити везане за </w:t>
      </w:r>
      <w:r w:rsidR="00C51307">
        <w:rPr>
          <w:lang w:val="sr-Cyrl-RS"/>
        </w:rPr>
        <w:t>обележје</w:t>
      </w:r>
    </w:p>
    <w:p w14:paraId="1C7DA99C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C83DFE" w:rsidRDefault="00C83DFE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C83DFE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C83DFE" w:rsidRPr="00792B96" w:rsidRDefault="00C83DFE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C83DFE" w:rsidRDefault="00C83DFE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C83DFE" w:rsidRDefault="00C83DFE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61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">
                <v:textbox>
                  <w:txbxContent>
                    <w:p w14:paraId="566E8FD8" w14:textId="13D5A0B0" w:rsidR="00C83DFE" w:rsidRDefault="00C83DFE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C83DFE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C83DFE" w:rsidRPr="00792B96" w:rsidRDefault="00C83DFE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C83DFE" w:rsidRDefault="00C83DFE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C83DFE" w:rsidRDefault="00C83DFE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6E06FAA4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4.32 – Тврдње</w:t>
      </w:r>
      <w:r w:rsidR="00663C34" w:rsidRPr="00A43182">
        <w:rPr>
          <w:lang w:val="sr-Cyrl-RS"/>
        </w:rPr>
        <w:t xml:space="preserve"> које нису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="00663C34" w:rsidRPr="00A43182">
        <w:rPr>
          <w:lang w:val="sr-Cyrl-RS"/>
        </w:rPr>
        <w:t>не могу</w:t>
      </w:r>
      <w:r w:rsidRPr="00A43182">
        <w:rPr>
          <w:lang w:val="sr-Cyrl-RS"/>
        </w:rPr>
        <w:t xml:space="preserve"> имати дефинисану вредност и </w:t>
      </w:r>
      <w:r w:rsidR="00663C34" w:rsidRPr="00A43182">
        <w:rPr>
          <w:lang w:val="sr-Cyrl-RS"/>
        </w:rPr>
        <w:t>морају</w:t>
      </w:r>
      <w:r w:rsidRPr="00A43182">
        <w:rPr>
          <w:lang w:val="sr-Cyrl-RS"/>
        </w:rPr>
        <w:t xml:space="preserve"> бити везане за </w:t>
      </w:r>
      <w:r w:rsidR="00C51307">
        <w:rPr>
          <w:lang w:val="sr-Cyrl-RS"/>
        </w:rPr>
        <w:t>обележје</w:t>
      </w:r>
      <w:r w:rsidRPr="00A43182">
        <w:rPr>
          <w:lang w:val="sr-Cyrl-RS"/>
        </w:rPr>
        <w:t xml:space="preserve"> ентитета </w:t>
      </w:r>
      <w:r w:rsidRPr="00A43182">
        <w:rPr>
          <w:i/>
          <w:lang w:val="sr-Cyrl-RS"/>
        </w:rPr>
        <w:t>User</w:t>
      </w:r>
    </w:p>
    <w:p w14:paraId="424C6870" w14:textId="77777777" w:rsidR="00FF229E" w:rsidRPr="00A43182" w:rsidRDefault="00FF229E" w:rsidP="00FF229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C83DFE" w:rsidRDefault="00C83DFE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C83DFE" w:rsidRDefault="00C83DFE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C83DFE" w:rsidRDefault="00C83DFE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62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4J+Qiy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268C00B3" w:rsidR="00C83DFE" w:rsidRDefault="00C83DFE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C83DFE" w:rsidRDefault="00C83DFE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C83DFE" w:rsidRDefault="00C83DFE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A43182" w:rsidRDefault="00FF229E" w:rsidP="00FF229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0ACC4E2" w:rsidR="0081776E" w:rsidRPr="00A43182" w:rsidRDefault="0081776E" w:rsidP="0081776E">
      <w:pPr>
        <w:pStyle w:val="Heading3"/>
        <w:rPr>
          <w:i/>
          <w:lang w:val="sr-Cyrl-RS"/>
        </w:rPr>
      </w:pPr>
      <w:bookmarkStart w:id="665" w:name="_Toc142484112"/>
      <w:r w:rsidRPr="00A43182">
        <w:rPr>
          <w:lang w:val="sr-Cyrl-RS"/>
        </w:rPr>
        <w:t>Концепт</w:t>
      </w:r>
      <w:r w:rsidRPr="00A43182">
        <w:rPr>
          <w:i/>
          <w:lang w:val="sr-Cyrl-RS"/>
        </w:rPr>
        <w:t xml:space="preserve"> OAuth2</w:t>
      </w:r>
      <w:bookmarkEnd w:id="665"/>
    </w:p>
    <w:p w14:paraId="0648F7AD" w14:textId="4AEA2AE7" w:rsidR="007B5BAF" w:rsidRPr="00A43182" w:rsidRDefault="007B5BAF" w:rsidP="00893F41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OAuth2 </w:t>
      </w:r>
      <w:r w:rsidRPr="00A43182">
        <w:rPr>
          <w:lang w:val="sr-Cyrl-RS"/>
        </w:rPr>
        <w:t xml:space="preserve">концепт моделује </w:t>
      </w:r>
      <w:r w:rsidR="00577D2E" w:rsidRPr="00A43182">
        <w:rPr>
          <w:i/>
          <w:lang w:val="sr-Cyrl-RS"/>
        </w:rPr>
        <w:t xml:space="preserve">Open Authorization </w:t>
      </w:r>
      <w:r w:rsidR="00796396" w:rsidRPr="00A43182">
        <w:rPr>
          <w:lang w:val="sr-Cyrl-RS"/>
        </w:rPr>
        <w:t>конфигурацију и омогућава корисницима пријаву на систем посредством провајдера.</w:t>
      </w:r>
      <w:r w:rsidR="00E0307B" w:rsidRPr="00A43182">
        <w:rPr>
          <w:lang w:val="sr-Cyrl-RS"/>
        </w:rPr>
        <w:t xml:space="preserve"> У раду ј</w:t>
      </w:r>
      <w:r w:rsidR="00893F41" w:rsidRPr="00A43182">
        <w:rPr>
          <w:lang w:val="sr-Cyrl-RS"/>
        </w:rPr>
        <w:t>е подржана само пријава на систем</w:t>
      </w:r>
      <w:r w:rsidR="000E1B2B">
        <w:rPr>
          <w:lang w:val="sr-Cyrl-RS"/>
        </w:rPr>
        <w:t xml:space="preserve"> за овај безбед</w:t>
      </w:r>
      <w:r w:rsidR="00E0307B" w:rsidRPr="00A43182">
        <w:rPr>
          <w:lang w:val="sr-Cyrl-RS"/>
        </w:rPr>
        <w:t>носни механизам, те се подаци о корисницима не складиште у бази података апликације, већ у бази одабраног провајдера.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Због тога су креирана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ограничења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A43182">
        <w:rPr>
          <w:lang w:val="sr-Cyrl-RS"/>
        </w:rPr>
        <w:t xml:space="preserve">и </w:t>
      </w:r>
      <w:del w:id="666" w:author="Jelena Hrnjak" w:date="2023-08-23T17:35:00Z">
        <w:r w:rsidR="000C5EB1" w:rsidRPr="00A43182" w:rsidDel="00A22C52">
          <w:rPr>
            <w:lang w:val="sr-Cyrl-RS"/>
          </w:rPr>
          <w:delText>роле</w:delText>
        </w:r>
      </w:del>
      <w:ins w:id="667" w:author="Jelena Hrnjak" w:date="2023-08-23T17:35:00Z">
        <w:r w:rsidR="00A22C52">
          <w:rPr>
            <w:lang w:val="sr-Cyrl-RS"/>
          </w:rPr>
          <w:t>улоге</w:t>
        </w:r>
      </w:ins>
      <w:r w:rsidR="000C5EB1" w:rsidRPr="00A43182">
        <w:rPr>
          <w:lang w:val="sr-Cyrl-RS"/>
        </w:rPr>
        <w:t>, као ни контролер за аутен</w:t>
      </w:r>
      <w:r w:rsidR="00F07771" w:rsidRPr="00A43182">
        <w:rPr>
          <w:lang w:val="sr-Cyrl-RS"/>
        </w:rPr>
        <w:t>тификацију</w:t>
      </w:r>
      <w:r w:rsidR="000454F7" w:rsidRPr="00A43182">
        <w:rPr>
          <w:lang w:val="sr-Cyrl-RS"/>
        </w:rPr>
        <w:t xml:space="preserve"> (</w:t>
      </w:r>
      <w:r w:rsidR="00F705C4" w:rsidRPr="00A43182">
        <w:rPr>
          <w:lang w:val="sr-Cyrl-RS"/>
        </w:rPr>
        <w:t>листинг 4.34</w:t>
      </w:r>
      <w:r w:rsidR="000454F7" w:rsidRPr="00A43182">
        <w:rPr>
          <w:lang w:val="sr-Cyrl-RS"/>
        </w:rPr>
        <w:t>)</w:t>
      </w:r>
      <w:r w:rsidR="00F07771" w:rsidRPr="00A43182">
        <w:rPr>
          <w:lang w:val="sr-Cyrl-RS"/>
        </w:rPr>
        <w:t>.</w:t>
      </w:r>
      <w:r w:rsidR="00893F41" w:rsidRPr="00A43182">
        <w:rPr>
          <w:i/>
          <w:lang w:val="sr-Cyrl-RS"/>
        </w:rPr>
        <w:t xml:space="preserve"> </w:t>
      </w:r>
      <w:r w:rsidR="00671751" w:rsidRPr="00A43182">
        <w:rPr>
          <w:lang w:val="sr-Cyrl-RS"/>
        </w:rPr>
        <w:t>Неопходно је да сваки</w:t>
      </w:r>
      <w:r w:rsidR="00E3049C" w:rsidRPr="00A43182">
        <w:rPr>
          <w:lang w:val="sr-Cyrl-RS"/>
        </w:rPr>
        <w:t xml:space="preserve"> тип</w:t>
      </w:r>
      <w:r w:rsidR="00671751" w:rsidRPr="00A43182">
        <w:rPr>
          <w:lang w:val="sr-Cyrl-RS"/>
        </w:rPr>
        <w:t xml:space="preserve"> провајдер</w:t>
      </w:r>
      <w:r w:rsidR="00E3049C" w:rsidRPr="00A43182">
        <w:rPr>
          <w:lang w:val="sr-Cyrl-RS"/>
        </w:rPr>
        <w:t>а</w:t>
      </w:r>
      <w:r w:rsidR="00671751" w:rsidRPr="00A43182">
        <w:rPr>
          <w:lang w:val="sr-Cyrl-RS"/>
        </w:rPr>
        <w:t xml:space="preserve"> буде конфигурисан највише једном</w:t>
      </w:r>
      <w:r w:rsidR="007E1428" w:rsidRPr="00A43182">
        <w:rPr>
          <w:lang w:val="sr-Cyrl-RS"/>
        </w:rPr>
        <w:t>, односно да назив провајдера буде јединствен</w:t>
      </w:r>
      <w:r w:rsidR="00671751" w:rsidRPr="00A43182">
        <w:rPr>
          <w:lang w:val="sr-Cyrl-RS"/>
        </w:rPr>
        <w:t xml:space="preserve"> (листинг 4.35).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A43182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A43182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F724AD" w:rsidRPr="00A43182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A43182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A43182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5304BF07" w:rsidR="00F724A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18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OAuth2</w:t>
      </w:r>
    </w:p>
    <w:p w14:paraId="78215EF5" w14:textId="77777777" w:rsidR="00835022" w:rsidRPr="00A43182" w:rsidRDefault="00835022" w:rsidP="00835022">
      <w:pPr>
        <w:pStyle w:val="Labelaslike"/>
        <w:jc w:val="left"/>
        <w:rPr>
          <w:i/>
          <w:lang w:val="sr-Cyrl-RS"/>
        </w:rPr>
      </w:pPr>
    </w:p>
    <w:p w14:paraId="12B749B9" w14:textId="77777777" w:rsidR="00835022" w:rsidRPr="00A43182" w:rsidRDefault="00835022" w:rsidP="008350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2F714" w14:textId="77777777" w:rsidR="00C83DFE" w:rsidRDefault="00C83DFE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5FD8BF0" w14:textId="77777777" w:rsidR="00C83DFE" w:rsidRDefault="00C83DFE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3A84640" w14:textId="77777777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03ECC121" w14:textId="77777777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8A759A3" w14:textId="736BA6D9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5A41F58A" w:rsidR="00C83DFE" w:rsidRPr="00381B47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C83DFE" w:rsidRDefault="00C83DFE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63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">
                <v:textbox>
                  <w:txbxContent>
                    <w:p w14:paraId="2AF2F714" w14:textId="77777777" w:rsidR="00C83DFE" w:rsidRDefault="00C83DFE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5FD8BF0" w14:textId="77777777" w:rsidR="00C83DFE" w:rsidRDefault="00C83DFE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3A84640" w14:textId="77777777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03ECC121" w14:textId="77777777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8A759A3" w14:textId="736BA6D9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5A41F58A" w:rsidR="00C83DFE" w:rsidRPr="00381B47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C83DFE" w:rsidRDefault="00C83DFE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5331110A" w:rsidR="00835022" w:rsidRPr="00A43182" w:rsidRDefault="00835022" w:rsidP="00835022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4.34 – Није могуће дефинисани ентитете за кориснике и </w:t>
      </w:r>
      <w:del w:id="668" w:author="Jelena Hrnjak" w:date="2023-08-23T17:35:00Z">
        <w:r w:rsidRPr="00A43182" w:rsidDel="00A22C52">
          <w:rPr>
            <w:lang w:val="sr-Cyrl-RS"/>
          </w:rPr>
          <w:delText>роле</w:delText>
        </w:r>
      </w:del>
      <w:ins w:id="669" w:author="Jelena Hrnjak" w:date="2023-08-23T17:35:00Z">
        <w:r w:rsidR="00A22C52">
          <w:rPr>
            <w:lang w:val="sr-Cyrl-RS"/>
          </w:rPr>
          <w:t>улоге</w:t>
        </w:r>
      </w:ins>
      <w:r w:rsidRPr="00A43182">
        <w:rPr>
          <w:lang w:val="sr-Cyrl-RS"/>
        </w:rPr>
        <w:t>, као ни контролер за аутентификацију</w:t>
      </w:r>
    </w:p>
    <w:p w14:paraId="07F31A79" w14:textId="77777777" w:rsidR="00820616" w:rsidRPr="00A43182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A43182" w:rsidRDefault="00820616" w:rsidP="00835022">
      <w:pPr>
        <w:pStyle w:val="Labelaslike"/>
        <w:rPr>
          <w:i/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C83DFE" w:rsidRDefault="00C83DFE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C83DFE" w:rsidRDefault="00C83DFE" w:rsidP="004D524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C83DFE" w:rsidRDefault="00C83DF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4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">
                <v:textbox>
                  <w:txbxContent>
                    <w:p w14:paraId="562B868F" w14:textId="77777777" w:rsidR="00C83DFE" w:rsidRDefault="00C83DFE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C83DFE" w:rsidRDefault="00C83DFE" w:rsidP="004D524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C83DFE" w:rsidRDefault="00C83DFE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A43182" w:rsidRDefault="00820616" w:rsidP="0082061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4.35 – </w:t>
      </w:r>
      <w:r w:rsidR="00C76210" w:rsidRPr="00A43182">
        <w:rPr>
          <w:lang w:val="sr-Cyrl-RS"/>
        </w:rPr>
        <w:t>Назив провајдера је јединствен</w:t>
      </w:r>
    </w:p>
    <w:p w14:paraId="2418C4E7" w14:textId="4AE23ABC" w:rsidR="0081776E" w:rsidRPr="00A43182" w:rsidRDefault="0081776E" w:rsidP="0081776E">
      <w:pPr>
        <w:pStyle w:val="Heading3"/>
        <w:rPr>
          <w:i/>
          <w:lang w:val="sr-Cyrl-RS"/>
        </w:rPr>
      </w:pPr>
      <w:bookmarkStart w:id="670" w:name="_Toc142484113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Provider</w:t>
      </w:r>
      <w:bookmarkEnd w:id="670"/>
    </w:p>
    <w:p w14:paraId="59788381" w14:textId="0CDEEF07" w:rsidR="000C1AA7" w:rsidRPr="00A43182" w:rsidRDefault="000C1AA7" w:rsidP="00C53841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Provider </w:t>
      </w:r>
      <w:r w:rsidRPr="00A43182">
        <w:rPr>
          <w:lang w:val="sr-Cyrl-RS"/>
        </w:rPr>
        <w:t>описује компо</w:t>
      </w:r>
      <w:ins w:id="671" w:author="Vladimir Dimitrieski" w:date="2023-08-13T10:48:00Z">
        <w:r w:rsidR="00A03537">
          <w:rPr>
            <w:lang w:val="sr-Cyrl-RS"/>
          </w:rPr>
          <w:t>н</w:t>
        </w:r>
      </w:ins>
      <w:del w:id="672" w:author="Vladimir Dimitrieski" w:date="2023-08-13T10:48:00Z">
        <w:r w:rsidRPr="00A43182" w:rsidDel="00A03537">
          <w:rPr>
            <w:lang w:val="sr-Cyrl-RS"/>
          </w:rPr>
          <w:delText>т</w:delText>
        </w:r>
      </w:del>
      <w:r w:rsidRPr="00A43182">
        <w:rPr>
          <w:lang w:val="sr-Cyrl-RS"/>
        </w:rPr>
        <w:t xml:space="preserve">енту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протокола који представља </w:t>
      </w:r>
      <w:r w:rsidR="009C5433" w:rsidRPr="00A43182">
        <w:rPr>
          <w:lang w:val="sr-Cyrl-RS"/>
        </w:rPr>
        <w:t xml:space="preserve">ентитет који пружа услуге аутентификације, односно проверава </w:t>
      </w:r>
      <w:del w:id="673" w:author="Jelena Hrnjak" w:date="2023-08-25T15:56:00Z">
        <w:r w:rsidR="009C5433" w:rsidRPr="00A43182" w:rsidDel="009C5920">
          <w:rPr>
            <w:lang w:val="sr-Cyrl-RS"/>
          </w:rPr>
          <w:delText xml:space="preserve">креденцијале </w:delText>
        </w:r>
      </w:del>
      <w:ins w:id="674" w:author="Jelena Hrnjak" w:date="2023-08-25T15:56:00Z">
        <w:r w:rsidR="009C5920">
          <w:rPr>
            <w:lang w:val="sr-Cyrl-RS"/>
          </w:rPr>
          <w:t>идентификационе параметре</w:t>
        </w:r>
        <w:r w:rsidR="009C5920" w:rsidRPr="00A43182">
          <w:rPr>
            <w:lang w:val="sr-Cyrl-RS"/>
          </w:rPr>
          <w:t xml:space="preserve"> </w:t>
        </w:r>
      </w:ins>
      <w:r w:rsidR="009C5433" w:rsidRPr="00A43182">
        <w:rPr>
          <w:lang w:val="sr-Cyrl-RS"/>
        </w:rPr>
        <w:t xml:space="preserve">које корисник уноси и утврђује њихову исправност. Провајдери могу бити различити, најчешће су то друштвене мреже, </w:t>
      </w:r>
      <w:r w:rsidR="00497B2B" w:rsidRPr="00A43182">
        <w:rPr>
          <w:lang w:val="sr-Cyrl-RS"/>
        </w:rPr>
        <w:t xml:space="preserve">пружаоци услуга </w:t>
      </w:r>
      <w:r w:rsidR="00835844">
        <w:rPr>
          <w:lang w:val="sr-Cyrl-RS"/>
        </w:rPr>
        <w:t>електронск</w:t>
      </w:r>
      <w:r w:rsidR="00497B2B" w:rsidRPr="00A43182">
        <w:rPr>
          <w:lang w:val="sr-Cyrl-RS"/>
        </w:rPr>
        <w:t>е поште</w:t>
      </w:r>
      <w:r w:rsidR="009C5433" w:rsidRPr="00A43182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A43182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A43182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A43182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A43182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A43182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A43182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A43182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094BFAF5" w:rsidR="00DC3A87" w:rsidRPr="00A43182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за</w:t>
            </w:r>
            <w:r w:rsidR="00913AAB" w:rsidRPr="00A43182">
              <w:rPr>
                <w:szCs w:val="24"/>
                <w:lang w:val="sr-Cyrl-RS"/>
              </w:rPr>
              <w:t xml:space="preserve"> </w:t>
            </w:r>
            <w:r w:rsidR="00A76290">
              <w:rPr>
                <w:szCs w:val="24"/>
                <w:lang w:val="sr-Cyrl-RS"/>
              </w:rPr>
              <w:t>преусмеравање</w:t>
            </w:r>
            <w:r w:rsidR="00913AAB" w:rsidRPr="00A43182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067FD8BF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19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Provider</w:t>
      </w:r>
    </w:p>
    <w:p w14:paraId="71AAD5CD" w14:textId="2DCB855D" w:rsidR="00A246AD" w:rsidRPr="00A43182" w:rsidRDefault="00A246AD" w:rsidP="00A246AD">
      <w:pPr>
        <w:pStyle w:val="Heading2"/>
        <w:rPr>
          <w:lang w:val="sr-Cyrl-RS"/>
        </w:rPr>
      </w:pPr>
      <w:bookmarkStart w:id="675" w:name="_Toc142484114"/>
      <w:r w:rsidRPr="00A43182">
        <w:rPr>
          <w:lang w:val="sr-Cyrl-RS"/>
        </w:rPr>
        <w:t>Конкретна синтакса</w:t>
      </w:r>
      <w:bookmarkEnd w:id="675"/>
    </w:p>
    <w:p w14:paraId="6B84C91C" w14:textId="14D0F428" w:rsidR="004A75B0" w:rsidRPr="00A43182" w:rsidRDefault="006804BC" w:rsidP="004A75B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</w:t>
      </w:r>
      <w:r w:rsidR="006D53FE" w:rsidRPr="00A43182">
        <w:rPr>
          <w:lang w:val="sr-Cyrl-RS"/>
        </w:rPr>
        <w:t xml:space="preserve">оришћењем радног оквира </w:t>
      </w:r>
      <w:r w:rsidR="006D53FE" w:rsidRPr="00A43182">
        <w:rPr>
          <w:i/>
          <w:lang w:val="sr-Cyrl-RS"/>
        </w:rPr>
        <w:t>X</w:t>
      </w:r>
      <w:r w:rsidR="00985C2F" w:rsidRPr="00A43182">
        <w:rPr>
          <w:i/>
          <w:lang w:val="sr-Cyrl-RS"/>
        </w:rPr>
        <w:t>text</w:t>
      </w:r>
      <w:r w:rsidRPr="00A43182">
        <w:rPr>
          <w:lang w:val="sr-Cyrl-RS"/>
        </w:rPr>
        <w:t xml:space="preserve">, </w:t>
      </w:r>
      <w:r w:rsidR="00941FBF" w:rsidRPr="00A43182">
        <w:rPr>
          <w:lang w:val="sr-Cyrl-RS"/>
        </w:rPr>
        <w:t xml:space="preserve">на основу мета-модела </w:t>
      </w:r>
      <w:r w:rsidRPr="00A43182">
        <w:rPr>
          <w:lang w:val="sr-Cyrl-RS"/>
        </w:rPr>
        <w:t>генерисана је почетна</w:t>
      </w:r>
      <w:r w:rsidR="00941FBF" w:rsidRPr="00A43182">
        <w:rPr>
          <w:lang w:val="sr-Cyrl-RS"/>
        </w:rPr>
        <w:t xml:space="preserve"> верзија конкретне синтаксе</w:t>
      </w:r>
      <w:r w:rsidR="00CE005F" w:rsidRPr="00A43182">
        <w:rPr>
          <w:lang w:val="sr-Cyrl-RS"/>
        </w:rPr>
        <w:t>, односно граматике</w:t>
      </w:r>
      <w:r w:rsidR="001B39E3" w:rsidRPr="00A43182">
        <w:rPr>
          <w:lang w:val="sr-Cyrl-RS"/>
        </w:rPr>
        <w:t xml:space="preserve"> која описује текстуалну репрезентацију наменског језика</w:t>
      </w:r>
      <w:r w:rsidR="00941FBF" w:rsidRPr="00A43182">
        <w:rPr>
          <w:lang w:val="sr-Cyrl-RS"/>
        </w:rPr>
        <w:t>.</w:t>
      </w:r>
      <w:r w:rsidR="00CE005F" w:rsidRPr="00A43182">
        <w:rPr>
          <w:lang w:val="sr-Cyrl-RS"/>
        </w:rPr>
        <w:t xml:space="preserve"> </w:t>
      </w:r>
      <w:r w:rsidRPr="00A43182">
        <w:rPr>
          <w:lang w:val="sr-Cyrl-RS"/>
        </w:rPr>
        <w:t>О</w:t>
      </w:r>
      <w:r w:rsidR="004A75B0" w:rsidRPr="00A43182">
        <w:rPr>
          <w:lang w:val="sr-Cyrl-RS"/>
        </w:rPr>
        <w:t>ва г</w:t>
      </w:r>
      <w:r w:rsidR="00CE005F" w:rsidRPr="00A43182">
        <w:rPr>
          <w:lang w:val="sr-Cyrl-RS"/>
        </w:rPr>
        <w:t>раматика прилагођена</w:t>
      </w:r>
      <w:r w:rsidR="004B5E7D" w:rsidRPr="00A43182">
        <w:rPr>
          <w:lang w:val="sr-Cyrl-RS"/>
        </w:rPr>
        <w:t xml:space="preserve"> је</w:t>
      </w:r>
      <w:r w:rsidR="00CE005F" w:rsidRPr="00A43182">
        <w:rPr>
          <w:lang w:val="sr-Cyrl-RS"/>
        </w:rPr>
        <w:t xml:space="preserve"> домену, како би била лако читљива и интуитивна за развојне тимове којима је </w:t>
      </w:r>
      <w:r w:rsidR="00CE005F" w:rsidRPr="00A43182">
        <w:rPr>
          <w:i/>
          <w:lang w:val="sr-Cyrl-RS"/>
        </w:rPr>
        <w:t xml:space="preserve">securityDSL </w:t>
      </w:r>
      <w:r w:rsidR="00CE005F" w:rsidRPr="00A43182">
        <w:rPr>
          <w:lang w:val="sr-Cyrl-RS"/>
        </w:rPr>
        <w:t>намењен.</w:t>
      </w:r>
      <w:r w:rsidR="00941FBF" w:rsidRPr="00A43182">
        <w:rPr>
          <w:lang w:val="sr-Cyrl-RS"/>
        </w:rPr>
        <w:t xml:space="preserve"> </w:t>
      </w:r>
    </w:p>
    <w:p w14:paraId="7C686EF9" w14:textId="3CE1AEE1" w:rsidR="00096A98" w:rsidRPr="00A43182" w:rsidRDefault="00360F78" w:rsidP="00360F7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Ово поглавље обухватиће </w:t>
      </w:r>
      <w:r w:rsidR="00096A98" w:rsidRPr="00A43182">
        <w:rPr>
          <w:lang w:val="sr-Cyrl-RS"/>
        </w:rPr>
        <w:t>увид у структуру конкретне синтаксе</w:t>
      </w:r>
      <w:r w:rsidR="0054568E" w:rsidRPr="00A43182">
        <w:rPr>
          <w:lang w:val="sr-Cyrl-RS"/>
        </w:rPr>
        <w:t xml:space="preserve"> и опис </w:t>
      </w:r>
      <w:r w:rsidR="00096A98" w:rsidRPr="00A43182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A43182">
        <w:rPr>
          <w:lang w:val="sr-Cyrl-RS"/>
        </w:rPr>
        <w:t xml:space="preserve"> језика.</w:t>
      </w:r>
    </w:p>
    <w:p w14:paraId="38FED13E" w14:textId="4E2CBA46" w:rsidR="00A471F8" w:rsidRPr="00A43182" w:rsidRDefault="00A471F8" w:rsidP="00A471F8">
      <w:pPr>
        <w:pStyle w:val="Heading3"/>
        <w:rPr>
          <w:i/>
          <w:lang w:val="sr-Cyrl-RS"/>
        </w:rPr>
      </w:pPr>
      <w:bookmarkStart w:id="676" w:name="_Toc142484115"/>
      <w:r w:rsidRPr="00A43182">
        <w:rPr>
          <w:lang w:val="sr-Cyrl-RS"/>
        </w:rPr>
        <w:t xml:space="preserve">Граматика наменског језика </w:t>
      </w:r>
      <w:r w:rsidRPr="00A43182">
        <w:rPr>
          <w:i/>
          <w:lang w:val="sr-Cyrl-RS"/>
        </w:rPr>
        <w:t>securityDSL</w:t>
      </w:r>
      <w:bookmarkEnd w:id="676"/>
    </w:p>
    <w:p w14:paraId="5C2D8C7C" w14:textId="450CE1ED" w:rsidR="00395304" w:rsidRPr="00A43182" w:rsidRDefault="006C26D2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Иницијална граматика наменског језика </w:t>
      </w:r>
      <w:r w:rsidRPr="00A43182">
        <w:rPr>
          <w:i/>
          <w:lang w:val="sr-Cyrl-RS"/>
        </w:rPr>
        <w:t>securityDSL</w:t>
      </w:r>
      <w:r w:rsidR="00422616">
        <w:rPr>
          <w:i/>
          <w:lang w:val="sr-Cyrl-RS"/>
        </w:rPr>
        <w:t>,</w:t>
      </w:r>
      <w:r w:rsidR="00C359ED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креирана на основу мета-модела</w:t>
      </w:r>
      <w:r w:rsidR="00737AEE" w:rsidRPr="00A43182">
        <w:rPr>
          <w:lang w:val="sr-Cyrl-RS"/>
        </w:rPr>
        <w:t xml:space="preserve"> помоћу радног оквира </w:t>
      </w:r>
      <w:r w:rsidR="00737AEE" w:rsidRPr="00A43182">
        <w:rPr>
          <w:i/>
          <w:lang w:val="sr-Cyrl-RS"/>
        </w:rPr>
        <w:t>Xtext</w:t>
      </w:r>
      <w:r w:rsidR="00422616">
        <w:rPr>
          <w:i/>
          <w:lang w:val="sr-Cyrl-RS"/>
        </w:rPr>
        <w:t>,</w:t>
      </w:r>
      <w:r w:rsidR="00737AEE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креће</w:t>
      </w:r>
      <w:r w:rsidR="004E3949" w:rsidRPr="00A43182">
        <w:rPr>
          <w:lang w:val="sr-Cyrl-RS"/>
        </w:rPr>
        <w:t xml:space="preserve"> </w:t>
      </w:r>
      <w:r w:rsidR="00395304" w:rsidRPr="00A43182">
        <w:rPr>
          <w:lang w:val="sr-Cyrl-RS"/>
        </w:rPr>
        <w:t>од коренског концепта</w:t>
      </w:r>
      <w:r w:rsidR="004E3949" w:rsidRPr="00A43182">
        <w:rPr>
          <w:lang w:val="sr-Cyrl-RS"/>
        </w:rPr>
        <w:t xml:space="preserve"> </w:t>
      </w:r>
      <w:r w:rsidR="004E3949" w:rsidRPr="00A43182">
        <w:rPr>
          <w:i/>
          <w:lang w:val="sr-Cyrl-RS"/>
        </w:rPr>
        <w:t>Application</w:t>
      </w:r>
      <w:r w:rsidR="00C359ED" w:rsidRPr="00A43182">
        <w:rPr>
          <w:lang w:val="sr-Cyrl-RS"/>
        </w:rPr>
        <w:t>.</w:t>
      </w:r>
      <w:r w:rsidR="004E3949" w:rsidRPr="00A43182">
        <w:rPr>
          <w:lang w:val="sr-Cyrl-RS"/>
        </w:rPr>
        <w:t xml:space="preserve"> </w:t>
      </w:r>
      <w:r w:rsidR="00A1374D" w:rsidRPr="00A43182">
        <w:rPr>
          <w:lang w:val="sr-Cyrl-RS"/>
        </w:rPr>
        <w:t>Листинг 4.36 приказује почетно</w:t>
      </w:r>
      <w:r w:rsidR="004E3949" w:rsidRPr="00A43182">
        <w:rPr>
          <w:lang w:val="sr-Cyrl-RS"/>
        </w:rPr>
        <w:t xml:space="preserve"> правило за опис коренског концепта.</w:t>
      </w:r>
      <w:r w:rsidR="006A3ECA" w:rsidRPr="00A43182">
        <w:rPr>
          <w:lang w:val="sr-Cyrl-RS"/>
        </w:rPr>
        <w:t xml:space="preserve"> </w:t>
      </w:r>
      <w:r w:rsidR="00A33E42" w:rsidRPr="00A43182">
        <w:rPr>
          <w:lang w:val="sr-Cyrl-RS"/>
        </w:rPr>
        <w:tab/>
      </w:r>
      <w:r w:rsidR="00422616">
        <w:rPr>
          <w:lang w:val="sr-Cyrl-RS"/>
        </w:rPr>
        <w:t xml:space="preserve">Примећено је </w:t>
      </w:r>
      <w:r w:rsidR="006A3ECA" w:rsidRPr="00A43182">
        <w:rPr>
          <w:lang w:val="sr-Cyrl-RS"/>
        </w:rPr>
        <w:t xml:space="preserve">да </w:t>
      </w:r>
      <w:r w:rsidR="00395304" w:rsidRPr="00A43182">
        <w:rPr>
          <w:lang w:val="sr-Cyrl-RS"/>
        </w:rPr>
        <w:t>почетна верзија</w:t>
      </w:r>
      <w:r w:rsidR="006A3ECA" w:rsidRPr="00A43182">
        <w:rPr>
          <w:lang w:val="sr-Cyrl-RS"/>
        </w:rPr>
        <w:t xml:space="preserve"> гра</w:t>
      </w:r>
      <w:r w:rsidR="00395304" w:rsidRPr="00A43182">
        <w:rPr>
          <w:lang w:val="sr-Cyrl-RS"/>
        </w:rPr>
        <w:t>матике</w:t>
      </w:r>
      <w:r w:rsidR="006A3ECA" w:rsidRPr="00A43182">
        <w:rPr>
          <w:lang w:val="sr-Cyrl-RS"/>
        </w:rPr>
        <w:t xml:space="preserve"> подсећа на уобича</w:t>
      </w:r>
      <w:ins w:id="677" w:author="Vladimir Dimitrieski" w:date="2023-08-13T10:48:00Z">
        <w:r w:rsidR="0087206B">
          <w:rPr>
            <w:lang w:val="sr-Cyrl-RS"/>
          </w:rPr>
          <w:t>ј</w:t>
        </w:r>
      </w:ins>
      <w:del w:id="678" w:author="Vladimir Dimitrieski" w:date="2023-08-13T10:48:00Z">
        <w:r w:rsidR="006A3ECA" w:rsidRPr="00A43182" w:rsidDel="0087206B">
          <w:rPr>
            <w:lang w:val="sr-Cyrl-RS"/>
          </w:rPr>
          <w:delText>њ</w:delText>
        </w:r>
      </w:del>
      <w:r w:rsidR="006A3ECA" w:rsidRPr="00A43182">
        <w:rPr>
          <w:lang w:val="sr-Cyrl-RS"/>
        </w:rPr>
        <w:t xml:space="preserve">ене синтаксе за дефинисање разних конфигурационих фајлова, те таква граматика </w:t>
      </w:r>
      <w:r w:rsidR="00395304" w:rsidRPr="00A43182">
        <w:rPr>
          <w:lang w:val="sr-Cyrl-RS"/>
        </w:rPr>
        <w:t>не захтева</w:t>
      </w:r>
      <w:r w:rsidR="00A33E42" w:rsidRPr="00A43182">
        <w:rPr>
          <w:lang w:val="sr-Cyrl-RS"/>
        </w:rPr>
        <w:t xml:space="preserve"> велике измене узимајући у обзир</w:t>
      </w:r>
      <w:r w:rsidR="006A3ECA" w:rsidRPr="00A43182">
        <w:rPr>
          <w:lang w:val="sr-Cyrl-RS"/>
        </w:rPr>
        <w:t xml:space="preserve"> да циљну групу чине експерти у пољу безбедносне конфигурације. </w:t>
      </w:r>
    </w:p>
    <w:p w14:paraId="24F2ED18" w14:textId="3359155F" w:rsidR="006C26D2" w:rsidRPr="00A43182" w:rsidRDefault="006A3ECA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Ради прегледности, уведе</w:t>
      </w:r>
      <w:r w:rsidR="00395304" w:rsidRPr="00A43182">
        <w:rPr>
          <w:lang w:val="sr-Cyrl-RS"/>
        </w:rPr>
        <w:t xml:space="preserve">не су мале измене: </w:t>
      </w:r>
      <w:r w:rsidRPr="00A43182">
        <w:rPr>
          <w:lang w:val="sr-Cyrl-RS"/>
        </w:rPr>
        <w:t>уклањање  витичастих заграда с</w:t>
      </w:r>
      <w:r w:rsidR="00BD37BA" w:rsidRPr="00A43182">
        <w:rPr>
          <w:lang w:val="sr-Cyrl-RS"/>
        </w:rPr>
        <w:t>а одређе</w:t>
      </w:r>
      <w:r w:rsidR="004B2A90" w:rsidRPr="00A43182">
        <w:rPr>
          <w:lang w:val="sr-Cyrl-RS"/>
        </w:rPr>
        <w:t>них места, додавање дво</w:t>
      </w:r>
      <w:r w:rsidR="00BD37BA" w:rsidRPr="00A43182">
        <w:rPr>
          <w:lang w:val="sr-Cyrl-RS"/>
        </w:rPr>
        <w:t>тачке након назива обележја а пре дефинисања вредности обележ</w:t>
      </w:r>
      <w:r w:rsidR="00141519" w:rsidRPr="00A43182">
        <w:rPr>
          <w:lang w:val="sr-Cyrl-RS"/>
        </w:rPr>
        <w:t xml:space="preserve">ја, </w:t>
      </w:r>
      <w:r w:rsidR="004B2A90" w:rsidRPr="00A43182">
        <w:rPr>
          <w:lang w:val="sr-Cyrl-RS"/>
        </w:rPr>
        <w:t xml:space="preserve">коришћења угластих заграда за </w:t>
      </w:r>
      <w:r w:rsidR="00BD37BA" w:rsidRPr="00A43182">
        <w:rPr>
          <w:lang w:val="sr-Cyrl-RS"/>
        </w:rPr>
        <w:t>обележавањ</w:t>
      </w:r>
      <w:r w:rsidR="004B2A90" w:rsidRPr="00A43182">
        <w:rPr>
          <w:lang w:val="sr-Cyrl-RS"/>
        </w:rPr>
        <w:t xml:space="preserve">е листи </w:t>
      </w:r>
      <w:r w:rsidR="00141519" w:rsidRPr="00A43182">
        <w:rPr>
          <w:lang w:val="sr-Cyrl-RS"/>
        </w:rPr>
        <w:t>итд</w:t>
      </w:r>
      <w:r w:rsidR="00BD37BA" w:rsidRPr="00A43182">
        <w:rPr>
          <w:lang w:val="sr-Cyrl-RS"/>
        </w:rPr>
        <w:t xml:space="preserve">. Ново правило за опис коренског концепта </w:t>
      </w:r>
      <w:r w:rsidR="00BD37BA" w:rsidRPr="00A43182">
        <w:rPr>
          <w:i/>
          <w:lang w:val="sr-Cyrl-RS"/>
        </w:rPr>
        <w:t xml:space="preserve">Application </w:t>
      </w:r>
      <w:r w:rsidR="00EE564E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 xml:space="preserve">(листинг 4.37) </w:t>
      </w:r>
      <w:r w:rsidR="006B4D20" w:rsidRPr="00A43182">
        <w:rPr>
          <w:lang w:val="sr-Cyrl-RS"/>
        </w:rPr>
        <w:t xml:space="preserve">прилагођено </w:t>
      </w:r>
      <w:r w:rsidR="00BA4D78" w:rsidRPr="00A43182">
        <w:rPr>
          <w:lang w:val="sr-Cyrl-RS"/>
        </w:rPr>
        <w:t>је</w:t>
      </w:r>
      <w:r w:rsidR="007C4BE2" w:rsidRPr="00A43182">
        <w:rPr>
          <w:lang w:val="sr-Cyrl-RS"/>
        </w:rPr>
        <w:t xml:space="preserve"> </w:t>
      </w:r>
      <w:r w:rsidR="006B4D20" w:rsidRPr="00A43182">
        <w:rPr>
          <w:lang w:val="sr-Cyrl-RS"/>
        </w:rPr>
        <w:t xml:space="preserve">тако да буде </w:t>
      </w:r>
      <w:r w:rsidR="007C4BE2" w:rsidRPr="00A43182">
        <w:rPr>
          <w:lang w:val="sr-Cyrl-RS"/>
        </w:rPr>
        <w:t>уредније и прегледније</w:t>
      </w:r>
      <w:r w:rsidR="006B4D20" w:rsidRPr="00A43182">
        <w:rPr>
          <w:lang w:val="sr-Cyrl-RS"/>
        </w:rPr>
        <w:t>, иако није дошло до значајних измена</w:t>
      </w:r>
      <w:r w:rsidR="00BA4D78" w:rsidRPr="00A43182">
        <w:rPr>
          <w:lang w:val="sr-Cyrl-RS"/>
        </w:rPr>
        <w:t>.</w:t>
      </w:r>
      <w:r w:rsidR="007C4BE2" w:rsidRPr="00A43182">
        <w:rPr>
          <w:lang w:val="sr-Cyrl-RS"/>
        </w:rPr>
        <w:t xml:space="preserve"> </w:t>
      </w:r>
      <w:r w:rsidR="00EE564E" w:rsidRPr="00A43182">
        <w:rPr>
          <w:lang w:val="sr-Cyrl-RS"/>
        </w:rPr>
        <w:t xml:space="preserve">Оваква </w:t>
      </w:r>
      <w:r w:rsidR="006B4D20" w:rsidRPr="00A43182">
        <w:rPr>
          <w:lang w:val="sr-Cyrl-RS"/>
        </w:rPr>
        <w:t xml:space="preserve">ажурирана </w:t>
      </w:r>
      <w:r w:rsidR="00EE564E" w:rsidRPr="00A43182">
        <w:rPr>
          <w:lang w:val="sr-Cyrl-RS"/>
        </w:rPr>
        <w:t>граматика омогућава једноставно дефинис</w:t>
      </w:r>
      <w:ins w:id="679" w:author="Vladimir Dimitrieski" w:date="2023-08-13T10:48:00Z">
        <w:r w:rsidR="0087206B">
          <w:rPr>
            <w:lang w:val="sr-Cyrl-RS"/>
          </w:rPr>
          <w:t>а</w:t>
        </w:r>
      </w:ins>
      <w:r w:rsidR="00EE564E" w:rsidRPr="00A43182">
        <w:rPr>
          <w:lang w:val="sr-Cyrl-RS"/>
        </w:rPr>
        <w:t xml:space="preserve">ње различитих аспеката безбедносне конфигурације, </w:t>
      </w:r>
      <w:r w:rsidR="006A3521" w:rsidRPr="00A43182">
        <w:rPr>
          <w:lang w:val="sr-Cyrl-RS"/>
        </w:rPr>
        <w:t>као</w:t>
      </w:r>
      <w:r w:rsidR="00EE564E" w:rsidRPr="00A43182">
        <w:rPr>
          <w:lang w:val="sr-Cyrl-RS"/>
        </w:rPr>
        <w:t xml:space="preserve"> и свих осталих концепата наменског језика.</w:t>
      </w:r>
      <w:r w:rsidR="007C4BE2" w:rsidRPr="00A43182">
        <w:rPr>
          <w:lang w:val="sr-Cyrl-RS"/>
        </w:rPr>
        <w:t xml:space="preserve"> У остатку поглавља приказана су правила за опис свих концепата наменског језика </w:t>
      </w:r>
      <w:r w:rsidR="007C4BE2" w:rsidRPr="00A43182">
        <w:rPr>
          <w:i/>
          <w:lang w:val="sr-Cyrl-RS"/>
        </w:rPr>
        <w:t>securityDSL</w:t>
      </w:r>
      <w:r w:rsidR="006A3521" w:rsidRPr="00A43182">
        <w:rPr>
          <w:i/>
          <w:lang w:val="sr-Cyrl-RS"/>
        </w:rPr>
        <w:t xml:space="preserve">, </w:t>
      </w:r>
      <w:r w:rsidR="006A3521" w:rsidRPr="00A43182">
        <w:rPr>
          <w:lang w:val="sr-Cyrl-RS"/>
        </w:rPr>
        <w:t xml:space="preserve">укључујући и </w:t>
      </w:r>
      <w:r w:rsidR="00A62282" w:rsidRPr="00A43182">
        <w:rPr>
          <w:lang w:val="sr-Cyrl-RS"/>
        </w:rPr>
        <w:t>енумерације.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242D6" w:rsidRPr="00A43182" w14:paraId="2888E145" w14:textId="77777777" w:rsidTr="009E33F7">
        <w:trPr>
          <w:trHeight w:val="4360"/>
        </w:trPr>
        <w:tc>
          <w:tcPr>
            <w:tcW w:w="8872" w:type="dxa"/>
          </w:tcPr>
          <w:p w14:paraId="1ED1B814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6E8FAAA9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1892F59B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'Application'</w:t>
            </w:r>
          </w:p>
          <w:p w14:paraId="58E4F77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373D3A1" w14:textId="77777777" w:rsidR="00A33834" w:rsidRPr="00A43182" w:rsidRDefault="001E6AE4" w:rsidP="00A3383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265FEEB6" w14:textId="74DBE551" w:rsidR="00C415E7" w:rsidRPr="00A43182" w:rsidRDefault="00A33834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'artifact'</w:t>
            </w:r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70B8D33E" w14:textId="23647259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'name'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 xml:space="preserve"> 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8C6BA5F" w14:textId="77777777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62F6D7B0" w14:textId="21555F99" w:rsidR="001E6AE4" w:rsidRPr="00A43182" w:rsidRDefault="00C415E7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6C9CF23B" w14:textId="2C81DA80" w:rsidR="001E6AE4" w:rsidRPr="00A43182" w:rsidRDefault="00172A0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</w:t>
            </w:r>
            <w:r w:rsidR="00121FD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5C05BBC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</w:p>
          <w:p w14:paraId="6302260C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647A8940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'app_database'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6BA23C57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'app_entities'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 </w:t>
            </w:r>
          </w:p>
          <w:p w14:paraId="4BF055DC" w14:textId="0C86BCE1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03FC892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'app_controllers'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 </w:t>
            </w:r>
          </w:p>
          <w:p w14:paraId="5E1AAB31" w14:textId="63BAD154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40266193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'app_security'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app_security=Security)?</w:t>
            </w:r>
          </w:p>
          <w:p w14:paraId="14054085" w14:textId="782BD760" w:rsidR="00C242D6" w:rsidRPr="00A43182" w:rsidRDefault="005E663D" w:rsidP="001E6AE4">
            <w:pPr>
              <w:pStyle w:val="Obiantekst"/>
              <w:tabs>
                <w:tab w:val="left" w:pos="1120"/>
              </w:tabs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 xml:space="preserve">     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</w:tc>
      </w:tr>
    </w:tbl>
    <w:p w14:paraId="0F1687F0" w14:textId="1F3324C2" w:rsidR="00C242D6" w:rsidRPr="00A43182" w:rsidRDefault="005E663D" w:rsidP="00B55A09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4.36 – Иницијално правило за опис концепта </w:t>
      </w:r>
      <w:r w:rsidRPr="00A43182">
        <w:rPr>
          <w:i/>
          <w:lang w:val="sr-Cyrl-RS"/>
        </w:rPr>
        <w:t>Application</w:t>
      </w:r>
    </w:p>
    <w:p w14:paraId="0815F5AE" w14:textId="77777777" w:rsidR="00B55A09" w:rsidRPr="00A43182" w:rsidRDefault="00B55A09" w:rsidP="00B55A0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:rsidRPr="00A43182" w14:paraId="52BC561A" w14:textId="77777777" w:rsidTr="00141519">
        <w:trPr>
          <w:trHeight w:val="5458"/>
        </w:trPr>
        <w:tc>
          <w:tcPr>
            <w:tcW w:w="8872" w:type="dxa"/>
          </w:tcPr>
          <w:p w14:paraId="42756E31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BBBF7F9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51EFBE35" w14:textId="659A87ED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2B8FFE94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214D5458" w14:textId="60972FF1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191699D7" w14:textId="2EAA9E8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  <w:r w:rsidR="00BA4D78"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2504E01" w14:textId="25B3B121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4A0A122E" w14:textId="5DCD3D40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71D43E38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F3B34D1" w14:textId="7663CC32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'database:'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16192F5D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0BAC8BBF" w14:textId="77777777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'model:'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549862A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app_entities+=User)? </w:t>
            </w:r>
          </w:p>
          <w:p w14:paraId="20EFDB80" w14:textId="088AC8D9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app_entities+=Role)?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4A5CCA6" w14:textId="2CC47A0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58F43D30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BFF4DC1" w14:textId="2CDC4955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'security:'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 )?</w:t>
            </w:r>
          </w:p>
          <w:p w14:paraId="340BAD3E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3F01E7EF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'controller:'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B36037B" w14:textId="5A04E56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app_controllers+=Authentication)?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8781B4F" w14:textId="67C92F8C" w:rsidR="00DC39D0" w:rsidRPr="00A43182" w:rsidRDefault="00BA4D78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1EAA8A92" w14:textId="2E24DE3E" w:rsidR="000531D7" w:rsidRPr="00A43182" w:rsidRDefault="0030347E" w:rsidP="00B271A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4.37</w:t>
      </w:r>
      <w:r w:rsidR="00B271A6" w:rsidRPr="00A43182">
        <w:rPr>
          <w:lang w:val="sr-Cyrl-RS"/>
        </w:rPr>
        <w:t xml:space="preserve"> – Правило за опис концепта </w:t>
      </w:r>
      <w:r w:rsidR="00B271A6" w:rsidRPr="00A43182">
        <w:rPr>
          <w:i/>
          <w:lang w:val="sr-Cyrl-RS"/>
        </w:rPr>
        <w:t>Application</w:t>
      </w:r>
    </w:p>
    <w:p w14:paraId="7C4D0C38" w14:textId="77777777" w:rsidR="00B271A6" w:rsidRPr="00A43182" w:rsidRDefault="00B271A6" w:rsidP="00B271A6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:rsidRPr="00A43182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Database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'vendor:'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Pr="00A43182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Pr="00A43182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PostgreSQL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'PostgreSQL'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Oracle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'Oracle'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MySQL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'MySQL'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6766E11E" w14:textId="6C386744" w:rsidR="006164E0" w:rsidRPr="00A43182" w:rsidRDefault="00B271A6" w:rsidP="00141519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>8</w:t>
      </w:r>
      <w:r w:rsidRPr="00A43182">
        <w:rPr>
          <w:lang w:val="sr-Cyrl-RS"/>
        </w:rPr>
        <w:t xml:space="preserve"> – Правило за опис концепта </w:t>
      </w:r>
      <w:r w:rsidR="00DA6E43" w:rsidRPr="00A43182">
        <w:rPr>
          <w:i/>
          <w:lang w:val="sr-Cyrl-RS"/>
        </w:rPr>
        <w:t>Database</w:t>
      </w:r>
    </w:p>
    <w:p w14:paraId="4ADE9370" w14:textId="77777777" w:rsidR="00141519" w:rsidRPr="00A43182" w:rsidRDefault="00141519" w:rsidP="0014151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:rsidRPr="00A43182" w14:paraId="043F240B" w14:textId="77777777" w:rsidTr="00141519">
        <w:trPr>
          <w:trHeight w:val="3919"/>
        </w:trPr>
        <w:tc>
          <w:tcPr>
            <w:tcW w:w="8872" w:type="dxa"/>
          </w:tcPr>
          <w:p w14:paraId="5EF3C42C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Attribute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Pr="00A43182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Pr="00A43182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Pr="00A43182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String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'String'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Float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'Float'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Long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'Long'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Integer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'Integer'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Double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'Double'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2401B351" w:rsidR="00B67F1E" w:rsidRPr="00A43182" w:rsidRDefault="005675A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 xml:space="preserve">9 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:rsidRPr="00A43182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Pr="00A43182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Role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r w:rsidR="006E2D68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A43182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F1A69BD" w:rsidR="005675A5" w:rsidRPr="00A43182" w:rsidRDefault="005675A5" w:rsidP="005675A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30347E" w:rsidRPr="00A43182">
        <w:rPr>
          <w:lang w:val="sr-Cyrl-RS"/>
        </w:rPr>
        <w:t>40</w:t>
      </w:r>
      <w:r w:rsidR="00AB1B6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Pr="00A43182">
        <w:rPr>
          <w:i/>
          <w:lang w:val="sr-Cyrl-RS"/>
        </w:rPr>
        <w:t>Role</w:t>
      </w:r>
    </w:p>
    <w:p w14:paraId="7259E44B" w14:textId="1BE0E8DC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(client?=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39E671F4" w:rsidR="00A3080B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1</w:t>
      </w:r>
      <w:r w:rsidRPr="00A43182">
        <w:rPr>
          <w:lang w:val="sr-Cyrl-RS"/>
        </w:rPr>
        <w:t xml:space="preserve"> – Правило за опис концепта </w:t>
      </w:r>
      <w:r w:rsidR="00A3080B" w:rsidRPr="00A43182">
        <w:rPr>
          <w:i/>
          <w:lang w:val="sr-Cyrl-RS"/>
        </w:rPr>
        <w:t>RoleInstance</w:t>
      </w:r>
    </w:p>
    <w:p w14:paraId="136F3E36" w14:textId="77777777" w:rsidR="00A3080B" w:rsidRPr="00A43182" w:rsidRDefault="00A3080B" w:rsidP="00AB1B6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:rsidRPr="00A43182" w14:paraId="20F247F9" w14:textId="77777777" w:rsidTr="00D30303">
        <w:trPr>
          <w:trHeight w:val="1345"/>
        </w:trPr>
        <w:tc>
          <w:tcPr>
            <w:tcW w:w="8872" w:type="dxa"/>
          </w:tcPr>
          <w:p w14:paraId="00ADB8A2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User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271551" w:rsidR="00AB1B65" w:rsidRPr="00A43182" w:rsidRDefault="00A3080B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2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User</w:t>
      </w:r>
    </w:p>
    <w:p w14:paraId="15851F8C" w14:textId="4198BB1E" w:rsidR="00AB1B65" w:rsidRPr="00A43182" w:rsidRDefault="00AB1B65" w:rsidP="00A3080B">
      <w:pPr>
        <w:pStyle w:val="Labelaslike"/>
        <w:jc w:val="left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Pr="00A43182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Endpoint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method=EEndpointMethod)?</w:t>
            </w:r>
          </w:p>
          <w:p w14:paraId="4AC246C8" w14:textId="38910C1F" w:rsidR="00A747A1" w:rsidRPr="00A43182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'roleAuthorities:'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 </w:t>
            </w:r>
            <w:r w:rsidR="00927E39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    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|EString])*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LOGIN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494AEE37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582805" w:rsidRPr="00A43182">
        <w:rPr>
          <w:lang w:val="sr-Cyrl-RS"/>
        </w:rPr>
        <w:t xml:space="preserve"> 4.4</w:t>
      </w:r>
      <w:r w:rsidR="0030347E" w:rsidRPr="00A43182">
        <w:rPr>
          <w:lang w:val="sr-Cyrl-RS"/>
        </w:rPr>
        <w:t>3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A747A1" w:rsidRPr="00A43182">
        <w:rPr>
          <w:i/>
          <w:lang w:val="sr-Cyrl-RS"/>
        </w:rPr>
        <w:t>Endpoint</w:t>
      </w:r>
    </w:p>
    <w:p w14:paraId="154F1852" w14:textId="675742BE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path=EString</w:t>
            </w:r>
          </w:p>
          <w:p w14:paraId="31428F85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'endpoints:'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controller_endpoints+=Endpoint </w:t>
            </w:r>
          </w:p>
          <w:p w14:paraId="5450B785" w14:textId="452E5B5A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controller_endpoints+=Endpoint)*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A43182" w:rsidRDefault="00AB1B65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7265C290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4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94059A" w:rsidRPr="00A43182">
        <w:rPr>
          <w:i/>
          <w:lang w:val="sr-Cyrl-RS"/>
        </w:rPr>
        <w:t>Authentication</w:t>
      </w:r>
    </w:p>
    <w:p w14:paraId="19A872EE" w14:textId="77777777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BasicAuthentication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'basicAuthentication'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37B2B78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5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BasicAuthentication</w:t>
      </w:r>
    </w:p>
    <w:p w14:paraId="6760A1C7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'jwt:'</w:t>
            </w:r>
          </w:p>
          <w:p w14:paraId="6B0C850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'claims:'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1CDD120" w14:textId="03D4D9B6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6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JWT</w:t>
      </w:r>
    </w:p>
    <w:p w14:paraId="69A9B973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0C2915E7" w14:textId="77777777" w:rsidTr="00046B6A">
        <w:trPr>
          <w:trHeight w:val="2713"/>
        </w:trPr>
        <w:tc>
          <w:tcPr>
            <w:tcW w:w="8872" w:type="dxa"/>
          </w:tcPr>
          <w:p w14:paraId="0C3CD7E2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Claim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(value=EString)? </w:t>
            </w:r>
          </w:p>
          <w:p w14:paraId="6AAECFE0" w14:textId="3205C46F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claim_attribute=[</w:t>
            </w:r>
            <w:r w:rsidR="002F3116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|EString])? </w:t>
            </w:r>
          </w:p>
          <w:p w14:paraId="4F69C6AD" w14:textId="655F645F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27F7AFD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6420BE03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6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Claim</w:t>
      </w:r>
    </w:p>
    <w:p w14:paraId="75E0DA50" w14:textId="5D05DEBA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'providers:'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7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OAuth2</w:t>
      </w:r>
    </w:p>
    <w:p w14:paraId="7FACC829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684BA497" w14:textId="77777777" w:rsidTr="00D715FC">
        <w:trPr>
          <w:trHeight w:val="1975"/>
        </w:trPr>
        <w:tc>
          <w:tcPr>
            <w:tcW w:w="8872" w:type="dxa"/>
          </w:tcPr>
          <w:p w14:paraId="6504FC9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Provider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8F61CA2" w14:textId="0FD33FDE" w:rsidR="0094059A" w:rsidRPr="00A43182" w:rsidDel="003658A9" w:rsidRDefault="0094059A" w:rsidP="0094059A">
      <w:pPr>
        <w:pStyle w:val="Labelaslike"/>
        <w:rPr>
          <w:del w:id="680" w:author="Jelena Hrnjak" w:date="2023-08-28T23:59:00Z"/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8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Provider</w:t>
      </w:r>
    </w:p>
    <w:p w14:paraId="07B8576E" w14:textId="77777777" w:rsidR="006E2D68" w:rsidRPr="00A43182" w:rsidRDefault="006E2D68">
      <w:pPr>
        <w:pStyle w:val="Labelaslike"/>
        <w:pPrChange w:id="681" w:author="Jelena Hrnjak" w:date="2023-08-28T23:59:00Z">
          <w:pPr>
            <w:pStyle w:val="Obiantekst"/>
          </w:pPr>
        </w:pPrChange>
      </w:pPr>
    </w:p>
    <w:p w14:paraId="545E203A" w14:textId="6961069F" w:rsidR="00A471F8" w:rsidRPr="00A43182" w:rsidRDefault="00A471F8" w:rsidP="00DF0247">
      <w:pPr>
        <w:pStyle w:val="Heading2"/>
        <w:rPr>
          <w:i/>
          <w:lang w:val="sr-Cyrl-RS"/>
        </w:rPr>
      </w:pPr>
      <w:bookmarkStart w:id="682" w:name="_Toc142484116"/>
      <w:r w:rsidRPr="00A43182">
        <w:rPr>
          <w:lang w:val="sr-Cyrl-RS"/>
        </w:rPr>
        <w:t>П</w:t>
      </w:r>
      <w:r w:rsidR="00DF0247" w:rsidRPr="00A43182">
        <w:rPr>
          <w:lang w:val="sr-Cyrl-RS"/>
        </w:rPr>
        <w:t>римери модела описа</w:t>
      </w:r>
      <w:r w:rsidR="004F6F64" w:rsidRPr="00A43182">
        <w:rPr>
          <w:lang w:val="sr-Cyrl-RS"/>
        </w:rPr>
        <w:t>них</w:t>
      </w:r>
      <w:r w:rsidR="00DF0247" w:rsidRPr="00A43182">
        <w:rPr>
          <w:lang w:val="sr-Cyrl-RS"/>
        </w:rPr>
        <w:t xml:space="preserve"> наменским језиком </w:t>
      </w:r>
      <w:r w:rsidR="00DF0247" w:rsidRPr="00A43182">
        <w:rPr>
          <w:i/>
          <w:lang w:val="sr-Cyrl-RS"/>
        </w:rPr>
        <w:t>securityDSL</w:t>
      </w:r>
      <w:bookmarkEnd w:id="682"/>
    </w:p>
    <w:p w14:paraId="72309795" w14:textId="41CEC42E" w:rsidR="00CD50A8" w:rsidRPr="00A43182" w:rsidRDefault="00605EB1" w:rsidP="00673FC7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Ово поглавље пружа преглед претходно описане конкретне синтаксе кроз примере за сваки од подржаних безбедносних механизама.</w:t>
      </w:r>
      <w:r w:rsidR="00D57EF9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Кљ</w:t>
      </w:r>
      <w:r w:rsidR="00A043E1" w:rsidRPr="00A43182">
        <w:rPr>
          <w:lang w:val="sr-Cyrl-RS"/>
        </w:rPr>
        <w:t>учне речи, називи обележја и вредности енумерација приказан</w:t>
      </w:r>
      <w:r w:rsidR="001227BF" w:rsidRPr="00A43182">
        <w:rPr>
          <w:lang w:val="sr-Cyrl-RS"/>
        </w:rPr>
        <w:t xml:space="preserve">е </w:t>
      </w:r>
      <w:r w:rsidR="00A043E1" w:rsidRPr="00A43182">
        <w:rPr>
          <w:lang w:val="sr-Cyrl-RS"/>
        </w:rPr>
        <w:t>с</w:t>
      </w:r>
      <w:r w:rsidR="00282E0E" w:rsidRPr="00A43182">
        <w:rPr>
          <w:lang w:val="sr-Cyrl-RS"/>
        </w:rPr>
        <w:t xml:space="preserve">у бордо бојом, </w:t>
      </w:r>
      <w:r w:rsidR="001227BF" w:rsidRPr="00A43182">
        <w:rPr>
          <w:lang w:val="sr-Cyrl-RS"/>
        </w:rPr>
        <w:t>вредности</w:t>
      </w:r>
      <w:r w:rsidR="00A043E1" w:rsidRPr="00A43182">
        <w:rPr>
          <w:lang w:val="sr-Cyrl-RS"/>
        </w:rPr>
        <w:t xml:space="preserve"> текстуалних</w:t>
      </w:r>
      <w:r w:rsidR="001227BF" w:rsidRPr="00A43182">
        <w:rPr>
          <w:lang w:val="sr-Cyrl-RS"/>
        </w:rPr>
        <w:t xml:space="preserve"> </w:t>
      </w:r>
      <w:r w:rsidR="00A043E1" w:rsidRPr="00A43182">
        <w:rPr>
          <w:lang w:val="sr-Cyrl-RS"/>
        </w:rPr>
        <w:t xml:space="preserve">обележја </w:t>
      </w:r>
      <w:r w:rsidR="00617BD7" w:rsidRPr="00A43182">
        <w:rPr>
          <w:lang w:val="sr-Cyrl-RS"/>
        </w:rPr>
        <w:t>представљене</w:t>
      </w:r>
      <w:r w:rsidR="00282E0E" w:rsidRPr="00A43182">
        <w:rPr>
          <w:lang w:val="sr-Cyrl-RS"/>
        </w:rPr>
        <w:t xml:space="preserve"> су</w:t>
      </w:r>
      <w:r w:rsidR="00A043E1" w:rsidRPr="00A43182">
        <w:rPr>
          <w:lang w:val="sr-Cyrl-RS"/>
        </w:rPr>
        <w:t xml:space="preserve"> плавом, </w:t>
      </w:r>
      <w:r w:rsidR="00282E0E" w:rsidRPr="00A43182">
        <w:rPr>
          <w:lang w:val="sr-Cyrl-RS"/>
        </w:rPr>
        <w:t>док су</w:t>
      </w:r>
      <w:r w:rsidR="00A043E1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нумеричке вредности</w:t>
      </w:r>
      <w:r w:rsidR="00282E0E" w:rsidRPr="00A43182">
        <w:rPr>
          <w:lang w:val="sr-Cyrl-RS"/>
        </w:rPr>
        <w:t xml:space="preserve"> приказане сивом</w:t>
      </w:r>
      <w:r w:rsidR="00D279B3" w:rsidRPr="00A43182">
        <w:rPr>
          <w:lang w:val="sr-Cyrl-RS"/>
        </w:rPr>
        <w:t xml:space="preserve"> бојом</w:t>
      </w:r>
      <w:r w:rsidR="00282E0E" w:rsidRPr="00A43182">
        <w:rPr>
          <w:lang w:val="sr-Cyrl-RS"/>
        </w:rPr>
        <w:t>.</w:t>
      </w:r>
      <w:r w:rsidR="00E63ADC" w:rsidRPr="00A43182">
        <w:rPr>
          <w:lang w:val="sr-Cyrl-RS"/>
        </w:rPr>
        <w:t xml:space="preserve"> За сваки од примера, коренски концепт </w:t>
      </w:r>
      <w:r w:rsidR="00E63ADC" w:rsidRPr="00A5403E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дефинисан је након кључне речи </w:t>
      </w:r>
      <w:r w:rsidR="00E63ADC" w:rsidRPr="00C80628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навођењем </w:t>
      </w:r>
      <w:r w:rsidR="00C7611A" w:rsidRPr="00A43182">
        <w:rPr>
          <w:lang w:val="sr-Cyrl-RS"/>
        </w:rPr>
        <w:t>вредности обележја овог концепта</w:t>
      </w:r>
      <w:r w:rsidR="00312F5B" w:rsidRPr="00A43182">
        <w:rPr>
          <w:lang w:val="sr-Cyrl-RS"/>
        </w:rPr>
        <w:t>.</w:t>
      </w:r>
      <w:r w:rsidR="004E1551" w:rsidRPr="00A43182">
        <w:rPr>
          <w:lang w:val="sr-Cyrl-RS"/>
        </w:rPr>
        <w:t xml:space="preserve"> </w:t>
      </w:r>
      <w:r w:rsidR="00BA72AC" w:rsidRPr="00A43182">
        <w:rPr>
          <w:lang w:val="sr-Cyrl-RS"/>
        </w:rPr>
        <w:t xml:space="preserve">Параметри за конфигурацију базе </w:t>
      </w:r>
      <w:r w:rsidR="00BA72AC" w:rsidRPr="00A43182">
        <w:rPr>
          <w:lang w:val="sr-Cyrl-RS"/>
        </w:rPr>
        <w:lastRenderedPageBreak/>
        <w:t>података</w:t>
      </w:r>
      <w:r w:rsidR="004E1551" w:rsidRPr="00A43182">
        <w:rPr>
          <w:i/>
          <w:lang w:val="sr-Cyrl-RS"/>
        </w:rPr>
        <w:t xml:space="preserve"> </w:t>
      </w:r>
      <w:r w:rsidR="00BA72AC" w:rsidRPr="00A43182">
        <w:rPr>
          <w:lang w:val="sr-Cyrl-RS"/>
        </w:rPr>
        <w:t>дефинишу</w:t>
      </w:r>
      <w:r w:rsidR="004E1551" w:rsidRPr="00A43182">
        <w:rPr>
          <w:lang w:val="sr-Cyrl-RS"/>
        </w:rPr>
        <w:t xml:space="preserve"> се </w:t>
      </w:r>
      <w:r w:rsidR="00572E5E" w:rsidRPr="00A43182">
        <w:rPr>
          <w:lang w:val="sr-Cyrl-RS"/>
        </w:rPr>
        <w:t xml:space="preserve">након кључне речи </w:t>
      </w:r>
      <w:r w:rsidR="00572E5E" w:rsidRPr="00A43182">
        <w:rPr>
          <w:i/>
          <w:lang w:val="sr-Cyrl-RS"/>
        </w:rPr>
        <w:t xml:space="preserve">database, </w:t>
      </w:r>
      <w:r w:rsidR="00572E5E" w:rsidRPr="00A43182">
        <w:rPr>
          <w:lang w:val="sr-Cyrl-RS"/>
        </w:rPr>
        <w:t xml:space="preserve">ентитети након кључне речи </w:t>
      </w:r>
      <w:r w:rsidR="00572E5E" w:rsidRPr="00A43182">
        <w:rPr>
          <w:i/>
          <w:lang w:val="sr-Cyrl-RS"/>
        </w:rPr>
        <w:t>entity</w:t>
      </w:r>
      <w:r w:rsidR="00572E5E" w:rsidRPr="00A43182">
        <w:rPr>
          <w:lang w:val="sr-Cyrl-RS"/>
        </w:rPr>
        <w:t xml:space="preserve">, контролери након кључне речи </w:t>
      </w:r>
      <w:r w:rsidR="00572E5E" w:rsidRPr="00A43182">
        <w:rPr>
          <w:i/>
          <w:lang w:val="sr-Cyrl-RS"/>
        </w:rPr>
        <w:t>controller</w:t>
      </w:r>
      <w:r w:rsidR="00572E5E" w:rsidRPr="00A43182">
        <w:rPr>
          <w:lang w:val="sr-Cyrl-RS"/>
        </w:rPr>
        <w:t xml:space="preserve">, а безбедносни аспекти након кључне речи </w:t>
      </w:r>
      <w:r w:rsidR="00572E5E" w:rsidRPr="00A43182">
        <w:rPr>
          <w:i/>
          <w:lang w:val="sr-Cyrl-RS"/>
        </w:rPr>
        <w:t>security.</w:t>
      </w:r>
    </w:p>
    <w:p w14:paraId="644C5D25" w14:textId="7D7D8F8D" w:rsidR="00232509" w:rsidRPr="00A43182" w:rsidRDefault="00232509">
      <w:pPr>
        <w:pStyle w:val="Heading3"/>
        <w:rPr>
          <w:i/>
        </w:rPr>
        <w:pPrChange w:id="683" w:author="Jelena Hrnjak" w:date="2023-08-23T17:49:00Z">
          <w:pPr>
            <w:pStyle w:val="TOCHeading"/>
          </w:pPr>
        </w:pPrChange>
      </w:pPr>
      <w:commentRangeStart w:id="684"/>
      <w:r w:rsidRPr="00A43182">
        <w:t>Пример</w:t>
      </w:r>
      <w:commentRangeEnd w:id="684"/>
      <w:r w:rsidR="006D5BDE">
        <w:rPr>
          <w:rStyle w:val="CommentReference"/>
          <w:rFonts w:ascii="Times New Roman" w:hAnsi="Times New Roman"/>
          <w:color w:val="auto"/>
        </w:rPr>
        <w:commentReference w:id="684"/>
      </w:r>
      <w:r w:rsidRPr="00A43182">
        <w:t xml:space="preserve"> модела </w:t>
      </w:r>
      <w:r w:rsidR="00481370" w:rsidRPr="00A43182">
        <w:rPr>
          <w:i/>
        </w:rPr>
        <w:t>Spring</w:t>
      </w:r>
      <w:r w:rsidR="00481370" w:rsidRPr="00A43182">
        <w:t xml:space="preserve"> </w:t>
      </w:r>
      <w:r w:rsidRPr="00A43182">
        <w:t>веб апликације са конфигур</w:t>
      </w:r>
      <w:r w:rsidR="00481370" w:rsidRPr="00A43182">
        <w:t>исаним</w:t>
      </w:r>
      <w:r w:rsidRPr="00A43182">
        <w:t xml:space="preserve"> </w:t>
      </w:r>
      <w:r w:rsidR="00481370" w:rsidRPr="00A43182">
        <w:t xml:space="preserve">безбедносним механизмом </w:t>
      </w:r>
      <w:r w:rsidR="00481370" w:rsidRPr="00A43182">
        <w:rPr>
          <w:i/>
        </w:rPr>
        <w:t>Basic Authentication</w:t>
      </w:r>
      <w:r w:rsidRPr="00A43182">
        <w:t xml:space="preserve"> </w:t>
      </w:r>
    </w:p>
    <w:p w14:paraId="51A99F17" w14:textId="4287EA6D" w:rsidR="00232509" w:rsidRPr="004D7467" w:rsidRDefault="003E15BA" w:rsidP="00673FC7">
      <w:pPr>
        <w:pStyle w:val="Obiantekst"/>
        <w:rPr>
          <w:i/>
          <w:lang w:val="en-US"/>
        </w:rPr>
      </w:pPr>
      <w:r w:rsidRPr="00A43182">
        <w:rPr>
          <w:lang w:val="sr-Cyrl-RS"/>
        </w:rPr>
        <w:tab/>
        <w:t xml:space="preserve">Концепт </w:t>
      </w:r>
      <w:r w:rsidRPr="00A43182">
        <w:rPr>
          <w:i/>
          <w:lang w:val="sr-Cyrl-RS"/>
        </w:rPr>
        <w:t xml:space="preserve">Basic Authentication </w:t>
      </w:r>
      <w:r w:rsidRPr="00A43182">
        <w:rPr>
          <w:lang w:val="sr-Cyrl-RS"/>
        </w:rPr>
        <w:t>не захтева додатан опис конфигурације. Би</w:t>
      </w:r>
      <w:r w:rsidR="0002244B" w:rsidRPr="00A43182">
        <w:rPr>
          <w:lang w:val="sr-Cyrl-RS"/>
        </w:rPr>
        <w:t>тно је дефинисати једно обележје</w:t>
      </w:r>
      <w:r w:rsidR="0022218E">
        <w:rPr>
          <w:lang w:val="sr-Cyrl-RS"/>
        </w:rPr>
        <w:t xml:space="preserve"> ентитета </w:t>
      </w:r>
      <w:r w:rsidR="0022218E">
        <w:rPr>
          <w:i/>
          <w:lang w:val="en-US"/>
        </w:rPr>
        <w:t>User</w:t>
      </w:r>
      <w:r w:rsidR="0002244B" w:rsidRPr="00A43182">
        <w:rPr>
          <w:lang w:val="sr-Cyrl-RS"/>
        </w:rPr>
        <w:t xml:space="preserve"> које </w:t>
      </w:r>
      <w:r w:rsidR="0022218E">
        <w:rPr>
          <w:lang w:val="sr-Cyrl-RS"/>
        </w:rPr>
        <w:t>представља</w:t>
      </w:r>
      <w:r w:rsidR="0002244B" w:rsidRPr="00A43182">
        <w:rPr>
          <w:lang w:val="sr-Cyrl-RS"/>
        </w:rPr>
        <w:t xml:space="preserve"> </w:t>
      </w:r>
      <w:del w:id="685" w:author="Jelena Hrnjak" w:date="2023-08-25T15:56:00Z">
        <w:r w:rsidR="0002244B" w:rsidRPr="00A43182" w:rsidDel="009C5920">
          <w:rPr>
            <w:lang w:val="sr-Cyrl-RS"/>
          </w:rPr>
          <w:delText xml:space="preserve">креденцијал </w:delText>
        </w:r>
      </w:del>
      <w:ins w:id="686" w:author="Jelena Hrnjak" w:date="2023-08-25T15:56:00Z">
        <w:r w:rsidR="009C5920">
          <w:rPr>
            <w:lang w:val="sr-Cyrl-RS"/>
          </w:rPr>
          <w:t>идентификациони параметар</w:t>
        </w:r>
        <w:r w:rsidR="009C5920" w:rsidRPr="00A43182">
          <w:rPr>
            <w:lang w:val="sr-Cyrl-RS"/>
          </w:rPr>
          <w:t xml:space="preserve"> </w:t>
        </w:r>
      </w:ins>
      <w:r w:rsidR="0002244B" w:rsidRPr="00A43182">
        <w:rPr>
          <w:lang w:val="sr-Cyrl-RS"/>
        </w:rPr>
        <w:t xml:space="preserve">навођењем кључне речи </w:t>
      </w:r>
      <w:r w:rsidR="0002244B" w:rsidRPr="00A43182">
        <w:rPr>
          <w:i/>
          <w:lang w:val="sr-Cyrl-RS"/>
        </w:rPr>
        <w:t xml:space="preserve">credential. </w:t>
      </w:r>
      <w:r w:rsidR="0002244B" w:rsidRPr="00A43182">
        <w:rPr>
          <w:lang w:val="sr-Cyrl-RS"/>
        </w:rPr>
        <w:t xml:space="preserve">Инстанце </w:t>
      </w:r>
      <w:del w:id="687" w:author="Jelena Hrnjak" w:date="2023-08-23T17:37:00Z">
        <w:r w:rsidR="0002244B" w:rsidRPr="00A43182" w:rsidDel="004C7348">
          <w:rPr>
            <w:lang w:val="sr-Cyrl-RS"/>
          </w:rPr>
          <w:delText xml:space="preserve">рола </w:delText>
        </w:r>
      </w:del>
      <w:ins w:id="688" w:author="Jelena Hrnjak" w:date="2023-08-23T17:37:00Z">
        <w:r w:rsidR="004C7348">
          <w:rPr>
            <w:lang w:val="sr-Cyrl-RS"/>
          </w:rPr>
          <w:t>улога</w:t>
        </w:r>
        <w:r w:rsidR="004C7348" w:rsidRPr="00A43182">
          <w:rPr>
            <w:lang w:val="sr-Cyrl-RS"/>
          </w:rPr>
          <w:t xml:space="preserve"> </w:t>
        </w:r>
      </w:ins>
      <w:r w:rsidR="0002244B" w:rsidRPr="00A43182">
        <w:rPr>
          <w:lang w:val="sr-Cyrl-RS"/>
        </w:rPr>
        <w:t xml:space="preserve">наводе се након кључне речи </w:t>
      </w:r>
      <w:r w:rsidR="0002244B" w:rsidRPr="00A43182">
        <w:rPr>
          <w:i/>
          <w:lang w:val="sr-Cyrl-RS"/>
        </w:rPr>
        <w:t xml:space="preserve">roles </w:t>
      </w:r>
      <w:r w:rsidR="0002244B" w:rsidRPr="00A43182">
        <w:rPr>
          <w:lang w:val="sr-Cyrl-RS"/>
        </w:rPr>
        <w:t xml:space="preserve">у оквиру концепта </w:t>
      </w:r>
      <w:ins w:id="689" w:author="Jelena Hrnjak" w:date="2023-08-23T17:48:00Z">
        <w:r w:rsidR="008937AB">
          <w:rPr>
            <w:i/>
            <w:lang w:val="en-US"/>
          </w:rPr>
          <w:t>R</w:t>
        </w:r>
      </w:ins>
      <w:commentRangeStart w:id="690"/>
      <w:del w:id="691" w:author="Jelena Hrnjak" w:date="2023-08-23T17:48:00Z">
        <w:r w:rsidR="0002244B" w:rsidRPr="00A43182" w:rsidDel="008937AB">
          <w:rPr>
            <w:i/>
            <w:lang w:val="sr-Cyrl-RS"/>
          </w:rPr>
          <w:delText>r</w:delText>
        </w:r>
      </w:del>
      <w:r w:rsidR="0002244B" w:rsidRPr="00A43182">
        <w:rPr>
          <w:i/>
          <w:lang w:val="sr-Cyrl-RS"/>
        </w:rPr>
        <w:t>ole</w:t>
      </w:r>
      <w:commentRangeEnd w:id="690"/>
      <w:r w:rsidR="00D46004">
        <w:rPr>
          <w:rStyle w:val="CommentReference"/>
          <w:lang w:val="en-US"/>
        </w:rPr>
        <w:commentReference w:id="690"/>
      </w:r>
      <w:r w:rsidR="0002244B" w:rsidRPr="00A43182">
        <w:rPr>
          <w:i/>
          <w:lang w:val="sr-Cyrl-RS"/>
        </w:rPr>
        <w:t>.</w:t>
      </w:r>
      <w:r w:rsidR="004D7467">
        <w:rPr>
          <w:i/>
          <w:lang w:val="sr-Cyrl-RS"/>
        </w:rPr>
        <w:t xml:space="preserve"> </w:t>
      </w:r>
      <w:r w:rsidR="004D7467">
        <w:rPr>
          <w:lang w:val="sr-Cyrl-RS"/>
        </w:rPr>
        <w:t xml:space="preserve">Уколико је инстанца клијент, наводи се кључна реч </w:t>
      </w:r>
      <w:r w:rsidR="004D7467">
        <w:rPr>
          <w:i/>
          <w:lang w:val="en-US"/>
        </w:rPr>
        <w:t>client.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A43182" w14:paraId="7D8D4B4C" w14:textId="77777777" w:rsidTr="007D144E">
        <w:tc>
          <w:tcPr>
            <w:tcW w:w="8872" w:type="dxa"/>
          </w:tcPr>
          <w:p w14:paraId="1D39E92E" w14:textId="77777777" w:rsidR="00FF6C27" w:rsidRPr="00A43182" w:rsidRDefault="007D144E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2A5CE21E" w14:textId="51B34E7F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0B42A747" w14:textId="485B713D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5492D381" w14:textId="1717F7EE" w:rsidR="007D144E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1FC8EB9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4DE7034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3E7CB73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4EB1CF6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E1551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95E006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58C4626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C1734E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0154DE2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60894B2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7C39E11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204D42E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484AA5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72AA4F6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58D1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0516E55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</w:p>
          <w:p w14:paraId="4D06D5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15E6C6F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42381C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3C8890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5E15520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548776C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6BE470B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38D0928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492DB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C3D0FA0" w14:textId="0F872E23" w:rsidR="007D144E" w:rsidRPr="00A43182" w:rsidRDefault="007D144E" w:rsidP="00D06B4E">
            <w:pPr>
              <w:jc w:val="both"/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4639092C" w14:textId="2B263E3D" w:rsidR="00C34B13" w:rsidRPr="00A43182" w:rsidRDefault="000A323D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232509" w:rsidRPr="00A43182">
        <w:rPr>
          <w:lang w:val="sr-Cyrl-RS"/>
        </w:rPr>
        <w:t>49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Пример модела</w:t>
      </w:r>
      <w:r w:rsidR="00232509" w:rsidRPr="00A43182">
        <w:rPr>
          <w:lang w:val="sr-Cyrl-RS"/>
        </w:rPr>
        <w:t xml:space="preserve"> веб </w:t>
      </w:r>
      <w:r w:rsidR="00F765A9" w:rsidRPr="00A43182">
        <w:rPr>
          <w:lang w:val="sr-Cyrl-RS"/>
        </w:rPr>
        <w:t xml:space="preserve">апликације са конфигурисаним безбедносним механизмом </w:t>
      </w:r>
      <w:r w:rsidR="00F765A9" w:rsidRPr="00A43182">
        <w:rPr>
          <w:i/>
          <w:lang w:val="sr-Cyrl-RS"/>
        </w:rPr>
        <w:t>Basic Authentication</w:t>
      </w:r>
      <w:r w:rsidR="00232509" w:rsidRPr="00A43182">
        <w:rPr>
          <w:i/>
          <w:lang w:val="sr-Cyrl-RS"/>
        </w:rPr>
        <w:t xml:space="preserve"> </w:t>
      </w:r>
      <w:r w:rsidR="00232509" w:rsidRPr="00A43182">
        <w:rPr>
          <w:lang w:val="sr-Cyrl-RS"/>
        </w:rPr>
        <w:t xml:space="preserve">у радном оквиру </w:t>
      </w:r>
      <w:r w:rsidR="00232509" w:rsidRPr="00A43182">
        <w:rPr>
          <w:i/>
          <w:lang w:val="sr-Cyrl-RS"/>
        </w:rPr>
        <w:t>Spring</w:t>
      </w:r>
    </w:p>
    <w:p w14:paraId="0F78B8EB" w14:textId="37047120" w:rsidR="007915C0" w:rsidRPr="00A43182" w:rsidRDefault="007915C0" w:rsidP="000A323D">
      <w:pPr>
        <w:pStyle w:val="Labelaslike"/>
        <w:rPr>
          <w:i/>
          <w:lang w:val="sr-Cyrl-RS"/>
        </w:rPr>
      </w:pPr>
    </w:p>
    <w:p w14:paraId="29F14B1D" w14:textId="0FBCD81B" w:rsidR="00481370" w:rsidRPr="00A43182" w:rsidRDefault="00481370">
      <w:pPr>
        <w:pStyle w:val="Heading3"/>
        <w:rPr>
          <w:i/>
        </w:rPr>
        <w:pPrChange w:id="692" w:author="Jelena Hrnjak" w:date="2023-08-23T17:49:00Z">
          <w:pPr>
            <w:pStyle w:val="TOCHeading"/>
          </w:pPr>
        </w:pPrChange>
      </w:pPr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JWT</w:t>
      </w:r>
      <w:r w:rsidRPr="00A43182">
        <w:t xml:space="preserve"> </w:t>
      </w:r>
    </w:p>
    <w:p w14:paraId="4074A1FB" w14:textId="1AD9AC2B" w:rsidR="00481370" w:rsidRPr="00CE79E6" w:rsidRDefault="004E1551" w:rsidP="00741180">
      <w:pPr>
        <w:pStyle w:val="Obiantekst"/>
        <w:ind w:firstLine="706"/>
        <w:rPr>
          <w:i/>
          <w:lang w:val="en-US"/>
        </w:rPr>
      </w:pPr>
      <w:r w:rsidRPr="00A43182">
        <w:rPr>
          <w:lang w:val="sr-Cyrl-RS"/>
        </w:rPr>
        <w:t xml:space="preserve">Након кључне речи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дефини</w:t>
      </w:r>
      <w:r w:rsidR="00CE79E6">
        <w:rPr>
          <w:lang w:val="sr-Cyrl-RS"/>
        </w:rPr>
        <w:t xml:space="preserve">шу се неопходни параметри за аутентификацију помоћу </w:t>
      </w:r>
      <w:r w:rsidR="00CE79E6">
        <w:rPr>
          <w:lang w:val="en-US"/>
        </w:rPr>
        <w:t xml:space="preserve">JWT </w:t>
      </w:r>
      <w:r w:rsidR="00CE79E6">
        <w:rPr>
          <w:lang w:val="sr-Cyrl-RS"/>
        </w:rPr>
        <w:t xml:space="preserve">токена. </w:t>
      </w:r>
      <w:r w:rsidR="00D8405D">
        <w:rPr>
          <w:lang w:val="sr-Cyrl-RS"/>
        </w:rPr>
        <w:t>Пре навођења назива и вредности тврдње, потребно је нагласити ког је она типа, а у</w:t>
      </w:r>
      <w:r w:rsidR="00CE79E6">
        <w:rPr>
          <w:lang w:val="sr-Cyrl-RS"/>
        </w:rPr>
        <w:t xml:space="preserve">колико је тврдња везана за </w:t>
      </w:r>
      <w:r w:rsidR="008A3656">
        <w:rPr>
          <w:lang w:val="sr-Cyrl-RS"/>
        </w:rPr>
        <w:t>обележје</w:t>
      </w:r>
      <w:r w:rsidR="00CE79E6">
        <w:rPr>
          <w:lang w:val="sr-Cyrl-RS"/>
        </w:rPr>
        <w:t xml:space="preserve">, неопходно је навести кључну реч </w:t>
      </w:r>
      <w:r w:rsidR="00CE79E6">
        <w:rPr>
          <w:i/>
          <w:lang w:val="en-US"/>
        </w:rPr>
        <w:t>attribute.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52000532" w14:textId="77777777" w:rsidTr="007915C0">
        <w:tc>
          <w:tcPr>
            <w:tcW w:w="8872" w:type="dxa"/>
          </w:tcPr>
          <w:p w14:paraId="4DC9ED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6F6EE2" w14:textId="77777777" w:rsidR="00FF6C27" w:rsidRPr="00A43182" w:rsidRDefault="000266D8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1602362E" w14:textId="0CFDBB6E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7483461B" w14:textId="6DE53B34" w:rsidR="000266D8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6B256E3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17695F3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F8914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7D813FF" w14:textId="680B56CE" w:rsid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60E1061" w14:textId="77777777" w:rsidR="007A1B5E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7840BC9" w14:textId="2A283DB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F7137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3FC4D1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146F47F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41067EC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313A72B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1D40A31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1AD442C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335EF1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01291DB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508C5E3D" w14:textId="77777777" w:rsidR="000F7AB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AD0C207" w14:textId="0E8D9E3D" w:rsidR="000266D8" w:rsidRPr="00A43182" w:rsidRDefault="000F7AB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[ </w:t>
            </w:r>
          </w:p>
          <w:p w14:paraId="15B0794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DA9B0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22F45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jwt:</w:t>
            </w:r>
          </w:p>
          <w:p w14:paraId="4916974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"somesecret"</w:t>
            </w:r>
          </w:p>
          <w:p w14:paraId="493233C6" w14:textId="77777777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CD29FA" w14:textId="7BAF46A5" w:rsidR="000266D8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0DD02C0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audience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"333"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issuer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firstName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firstName}</w:t>
            </w:r>
          </w:p>
          <w:p w14:paraId="67BE4DD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7630B401" w14:textId="11E8F422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0EA6B55" w14:textId="0A2A0811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09842688" w14:textId="38848683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4F29242F" w14:textId="77777777" w:rsidR="007A1B5E" w:rsidRP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6AC943C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463A9D5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268B067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6DC2D1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65DC75A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3F01A9B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3DD8388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63DD51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C86634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A43182" w:rsidRDefault="000266D8" w:rsidP="00D06B4E">
            <w:pPr>
              <w:pStyle w:val="Labelaslike"/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79449647" w:rsidR="007915C0" w:rsidRPr="00A43182" w:rsidRDefault="007915C0" w:rsidP="007915C0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</w:t>
      </w:r>
      <w:r w:rsidR="009130BC" w:rsidRPr="00A43182">
        <w:rPr>
          <w:lang w:val="sr-Cyrl-RS"/>
        </w:rPr>
        <w:t>истинг 4.50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9130BC" w:rsidRPr="00A43182">
        <w:rPr>
          <w:i/>
          <w:lang w:val="sr-Cyrl-RS"/>
        </w:rPr>
        <w:t xml:space="preserve">JWT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13E3CB7B" w14:textId="77777777" w:rsidR="00481370" w:rsidRPr="00A43182" w:rsidRDefault="00481370">
      <w:pPr>
        <w:pStyle w:val="Heading3"/>
        <w:rPr>
          <w:i/>
        </w:rPr>
        <w:pPrChange w:id="693" w:author="Jelena Hrnjak" w:date="2023-08-23T17:49:00Z">
          <w:pPr>
            <w:pStyle w:val="TOCHeading"/>
          </w:pPr>
        </w:pPrChange>
      </w:pPr>
      <w:r w:rsidRPr="00A43182">
        <w:t xml:space="preserve">Пример модела </w:t>
      </w:r>
      <w:r w:rsidRPr="00A43182">
        <w:rPr>
          <w:i/>
        </w:rPr>
        <w:t>Spring</w:t>
      </w:r>
      <w:r w:rsidRPr="00A43182">
        <w:t xml:space="preserve"> веб апликације са конфигурисаним безбедносним механизмом </w:t>
      </w:r>
      <w:r w:rsidRPr="00A43182">
        <w:rPr>
          <w:i/>
        </w:rPr>
        <w:t>OAuth2</w:t>
      </w:r>
    </w:p>
    <w:p w14:paraId="1DB95E85" w14:textId="12E80689" w:rsidR="007915C0" w:rsidRPr="00A43182" w:rsidRDefault="00481370" w:rsidP="00EC158F">
      <w:pPr>
        <w:pStyle w:val="Obiantekst"/>
        <w:rPr>
          <w:lang w:val="sr-Cyrl-RS"/>
        </w:rPr>
      </w:pPr>
      <w:r w:rsidRPr="00A43182">
        <w:rPr>
          <w:lang w:val="sr-Cyrl-RS"/>
        </w:rPr>
        <w:tab/>
        <w:t xml:space="preserve">Придржавањем </w:t>
      </w:r>
      <w:r w:rsidRPr="00A43182">
        <w:rPr>
          <w:i/>
          <w:lang w:val="sr-Cyrl-RS"/>
        </w:rPr>
        <w:t xml:space="preserve">OCL </w:t>
      </w:r>
      <w:r w:rsidRPr="00A43182">
        <w:rPr>
          <w:lang w:val="sr-Cyrl-RS"/>
        </w:rPr>
        <w:t xml:space="preserve">ограничења, за безбедносну конфигурацију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>мех</w:t>
      </w:r>
      <w:del w:id="694" w:author="Vladimir Dimitrieski" w:date="2023-08-13T10:49:00Z">
        <w:r w:rsidRPr="00A43182" w:rsidDel="00597775">
          <w:rPr>
            <w:lang w:val="sr-Cyrl-RS"/>
          </w:rPr>
          <w:delText>е</w:delText>
        </w:r>
      </w:del>
      <w:r w:rsidRPr="00A43182">
        <w:rPr>
          <w:lang w:val="sr-Cyrl-RS"/>
        </w:rPr>
        <w:t>анизма</w:t>
      </w:r>
      <w:r w:rsidR="00590B6E">
        <w:rPr>
          <w:lang w:val="sr-Cyrl-RS"/>
        </w:rPr>
        <w:t>,</w:t>
      </w:r>
      <w:r w:rsidRPr="00A43182">
        <w:rPr>
          <w:lang w:val="sr-Cyrl-RS"/>
        </w:rPr>
        <w:t xml:space="preserve"> нису дефинисани концепти </w:t>
      </w:r>
      <w:r w:rsidRPr="00A43182">
        <w:rPr>
          <w:i/>
          <w:lang w:val="sr-Cyrl-RS"/>
        </w:rPr>
        <w:t xml:space="preserve">User, Role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Authentication. </w:t>
      </w:r>
      <w:r w:rsidRPr="00A43182">
        <w:rPr>
          <w:lang w:val="sr-Cyrl-RS"/>
        </w:rPr>
        <w:t xml:space="preserve">При дефинисању концепта </w:t>
      </w:r>
      <w:r w:rsidRPr="00A43182">
        <w:rPr>
          <w:i/>
          <w:lang w:val="sr-Cyrl-RS"/>
        </w:rPr>
        <w:t>OAuth2</w:t>
      </w:r>
      <w:r w:rsidR="00EC158F" w:rsidRPr="00A43182">
        <w:rPr>
          <w:i/>
          <w:lang w:val="sr-Cyrl-RS"/>
        </w:rPr>
        <w:t xml:space="preserve">.0, </w:t>
      </w:r>
      <w:r w:rsidR="00EC158F" w:rsidRPr="00A43182">
        <w:rPr>
          <w:lang w:val="sr-Cyrl-RS"/>
        </w:rPr>
        <w:t xml:space="preserve">након кључне речи </w:t>
      </w:r>
      <w:r w:rsidR="00EC158F" w:rsidRPr="00A43182">
        <w:rPr>
          <w:i/>
          <w:lang w:val="sr-Cyrl-RS"/>
        </w:rPr>
        <w:t xml:space="preserve">providers </w:t>
      </w:r>
      <w:r w:rsidR="00EC158F" w:rsidRPr="00A43182">
        <w:rPr>
          <w:lang w:val="sr-Cyrl-RS"/>
        </w:rPr>
        <w:t>наведени су провајдери са свим неопходним обележјима.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26ECA9B2" w14:textId="77777777" w:rsidTr="00D30303">
        <w:tc>
          <w:tcPr>
            <w:tcW w:w="8872" w:type="dxa"/>
          </w:tcPr>
          <w:p w14:paraId="482027C2" w14:textId="4C823358" w:rsidR="00D06B4E" w:rsidRPr="00A43182" w:rsidRDefault="00EC158F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i/>
                <w:lang w:val="sr-Cyrl-RS"/>
              </w:rPr>
              <w:t xml:space="preserve">      </w:t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32C860C" w14:textId="77777777" w:rsidR="00DD32C9" w:rsidRPr="00A43182" w:rsidRDefault="00D06B4E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5BD2FDC4" w14:textId="3E1F6AC1" w:rsidR="00DD32C9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04FB3E88" w14:textId="485E36A6" w:rsidR="00D06B4E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359A949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5A144381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D495C1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745E27A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"google"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"github"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A43182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2369ADA2" w14:textId="6208F0BB" w:rsidR="006B5B48" w:rsidRPr="00A43182" w:rsidRDefault="007915C0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9130BC" w:rsidRPr="00A43182">
        <w:rPr>
          <w:lang w:val="sr-Cyrl-RS"/>
        </w:rPr>
        <w:t>51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C25CA7" w:rsidRPr="00A43182">
        <w:rPr>
          <w:i/>
          <w:lang w:val="sr-Cyrl-RS"/>
        </w:rPr>
        <w:t>OAuth2.0</w:t>
      </w:r>
      <w:r w:rsidR="006322FC" w:rsidRPr="00A43182">
        <w:rPr>
          <w:i/>
          <w:lang w:val="sr-Cyrl-RS"/>
        </w:rPr>
        <w:t xml:space="preserve"> </w:t>
      </w:r>
      <w:r w:rsidR="009130BC" w:rsidRPr="00A43182">
        <w:rPr>
          <w:i/>
          <w:lang w:val="sr-Cyrl-RS"/>
        </w:rPr>
        <w:t xml:space="preserve">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250F2422" w14:textId="17D9A5ED" w:rsidR="0081776E" w:rsidRDefault="00442A6F" w:rsidP="00442A6F">
      <w:pPr>
        <w:pStyle w:val="Heading1"/>
        <w:rPr>
          <w:ins w:id="695" w:author="Jelena Hrnjak" w:date="2023-08-28T23:57:00Z"/>
          <w:lang w:val="en-US"/>
        </w:rPr>
      </w:pPr>
      <w:bookmarkStart w:id="696" w:name="_Toc142484117"/>
      <w:r w:rsidRPr="00A43182">
        <w:rPr>
          <w:lang w:val="sr-Cyrl-RS"/>
        </w:rPr>
        <w:lastRenderedPageBreak/>
        <w:t xml:space="preserve">Генерисање </w:t>
      </w:r>
      <w:r w:rsidR="00BC5B04">
        <w:rPr>
          <w:i/>
          <w:lang w:val="en-US"/>
        </w:rPr>
        <w:t xml:space="preserve">Spring </w:t>
      </w:r>
      <w:r w:rsidRPr="00A43182">
        <w:rPr>
          <w:lang w:val="sr-Cyrl-RS"/>
        </w:rPr>
        <w:t>веб апликација са безбедносном конфигурацијом</w:t>
      </w:r>
      <w:bookmarkEnd w:id="696"/>
    </w:p>
    <w:p w14:paraId="13BF3F0E" w14:textId="38063BA5" w:rsidR="0067236D" w:rsidRDefault="007D5AF7">
      <w:pPr>
        <w:pStyle w:val="BodyText"/>
        <w:ind w:firstLine="360"/>
        <w:rPr>
          <w:ins w:id="697" w:author="Jelena Hrnjak" w:date="2023-08-29T00:05:00Z"/>
          <w:lang w:val="sr-Cyrl-RS"/>
        </w:rPr>
        <w:pPrChange w:id="698" w:author="Jelena Hrnjak" w:date="2023-08-29T00:01:00Z">
          <w:pPr>
            <w:pStyle w:val="Heading1"/>
          </w:pPr>
        </w:pPrChange>
      </w:pPr>
      <w:ins w:id="699" w:author="Jelena Hrnjak" w:date="2023-08-29T00:04:00Z">
        <w:r>
          <w:rPr>
            <w:lang w:val="sr-Cyrl-RS"/>
          </w:rPr>
          <w:t>С обзиром да се</w:t>
        </w:r>
        <w:r>
          <w:rPr>
            <w:i/>
            <w:lang w:val="sr-Cyrl-RS"/>
          </w:rPr>
          <w:t xml:space="preserve"> </w:t>
        </w:r>
        <w:r>
          <w:rPr>
            <w:i/>
            <w:lang w:val="en-US"/>
          </w:rPr>
          <w:t xml:space="preserve">Spring </w:t>
        </w:r>
        <w:r>
          <w:rPr>
            <w:lang w:val="sr-Cyrl-RS"/>
          </w:rPr>
          <w:t xml:space="preserve">апликација може поделити у </w:t>
        </w:r>
        <w:r w:rsidR="000A2BF4">
          <w:rPr>
            <w:lang w:val="sr-Cyrl-RS"/>
          </w:rPr>
          <w:t>целине</w:t>
        </w:r>
        <w:r>
          <w:rPr>
            <w:lang w:val="sr-Cyrl-RS"/>
          </w:rPr>
          <w:t xml:space="preserve"> </w:t>
        </w:r>
      </w:ins>
      <w:ins w:id="700" w:author="Jelena Hrnjak" w:date="2023-08-29T00:11:00Z">
        <w:r w:rsidR="00E5042F">
          <w:rPr>
            <w:lang w:val="sr-Cyrl-RS"/>
          </w:rPr>
          <w:t xml:space="preserve">које су претходно описане </w:t>
        </w:r>
      </w:ins>
      <w:ins w:id="701" w:author="Jelena Hrnjak" w:date="2023-08-29T00:04:00Z">
        <w:r>
          <w:rPr>
            <w:lang w:val="sr-Cyrl-RS"/>
          </w:rPr>
          <w:t>и да постоји више подржаних без</w:t>
        </w:r>
      </w:ins>
      <w:ins w:id="702" w:author="Jelena Hrnjak" w:date="2023-08-29T00:05:00Z">
        <w:r>
          <w:rPr>
            <w:lang w:val="sr-Cyrl-RS"/>
          </w:rPr>
          <w:t>бедносних механизама,</w:t>
        </w:r>
      </w:ins>
      <w:ins w:id="703" w:author="Jelena Hrnjak" w:date="2023-08-29T00:09:00Z">
        <w:r w:rsidR="000A2BF4">
          <w:rPr>
            <w:lang w:val="sr-Cyrl-RS"/>
          </w:rPr>
          <w:t xml:space="preserve"> ради прегледности</w:t>
        </w:r>
      </w:ins>
      <w:ins w:id="704" w:author="Jelena Hrnjak" w:date="2023-08-29T00:05:00Z">
        <w:r>
          <w:rPr>
            <w:lang w:val="sr-Cyrl-RS"/>
          </w:rPr>
          <w:t xml:space="preserve"> </w:t>
        </w:r>
      </w:ins>
      <w:ins w:id="705" w:author="Jelena Hrnjak" w:date="2023-08-29T00:09:00Z">
        <w:r w:rsidR="000A2BF4">
          <w:rPr>
            <w:lang w:val="sr-Cyrl-RS"/>
          </w:rPr>
          <w:t xml:space="preserve">је </w:t>
        </w:r>
      </w:ins>
      <w:ins w:id="706" w:author="Jelena Hrnjak" w:date="2023-08-29T00:05:00Z">
        <w:r w:rsidR="000A2BF4">
          <w:rPr>
            <w:lang w:val="sr-Cyrl-RS"/>
          </w:rPr>
          <w:t>развијено</w:t>
        </w:r>
        <w:r w:rsidR="00E83C85">
          <w:rPr>
            <w:lang w:val="sr-Cyrl-RS"/>
          </w:rPr>
          <w:t xml:space="preserve"> више генератора</w:t>
        </w:r>
      </w:ins>
      <w:ins w:id="707" w:author="Jelena Hrnjak" w:date="2023-08-29T00:03:00Z">
        <w:r w:rsidR="00A27324">
          <w:rPr>
            <w:lang w:val="sr-Cyrl-RS"/>
          </w:rPr>
          <w:t xml:space="preserve">. </w:t>
        </w:r>
      </w:ins>
      <w:ins w:id="708" w:author="Jelena Hrnjak" w:date="2023-08-29T00:04:00Z">
        <w:r>
          <w:rPr>
            <w:lang w:val="sr-Cyrl-RS"/>
          </w:rPr>
          <w:t>Развијени су следећи генератори:</w:t>
        </w:r>
      </w:ins>
    </w:p>
    <w:p w14:paraId="6F541516" w14:textId="79185DB4" w:rsidR="00E83C85" w:rsidRDefault="00E5042F">
      <w:pPr>
        <w:pStyle w:val="BodyText"/>
        <w:numPr>
          <w:ilvl w:val="0"/>
          <w:numId w:val="34"/>
        </w:numPr>
        <w:rPr>
          <w:ins w:id="709" w:author="Jelena Hrnjak" w:date="2023-08-29T00:11:00Z"/>
          <w:lang w:val="sr-Cyrl-RS"/>
        </w:rPr>
        <w:pPrChange w:id="710" w:author="Jelena Hrnjak" w:date="2023-08-29T00:05:00Z">
          <w:pPr>
            <w:pStyle w:val="Heading1"/>
          </w:pPr>
        </w:pPrChange>
      </w:pPr>
      <w:ins w:id="711" w:author="Jelena Hrnjak" w:date="2023-08-29T00:11:00Z">
        <w:r>
          <w:rPr>
            <w:lang w:val="sr-Cyrl-RS"/>
          </w:rPr>
          <w:t>г</w:t>
        </w:r>
      </w:ins>
      <w:ins w:id="712" w:author="Jelena Hrnjak" w:date="2023-08-29T00:06:00Z">
        <w:r w:rsidR="00E83C85">
          <w:rPr>
            <w:lang w:val="sr-Cyrl-RS"/>
          </w:rPr>
          <w:t xml:space="preserve">енератор </w:t>
        </w:r>
      </w:ins>
      <w:ins w:id="713" w:author="Jelena Hrnjak" w:date="2023-08-29T00:11:00Z">
        <w:r>
          <w:rPr>
            <w:lang w:val="sr-Cyrl-RS"/>
          </w:rPr>
          <w:t>статичких датотека,</w:t>
        </w:r>
      </w:ins>
    </w:p>
    <w:p w14:paraId="36CFB542" w14:textId="4CDE3101" w:rsidR="00E5042F" w:rsidRDefault="00E5042F">
      <w:pPr>
        <w:pStyle w:val="BodyText"/>
        <w:numPr>
          <w:ilvl w:val="0"/>
          <w:numId w:val="34"/>
        </w:numPr>
        <w:rPr>
          <w:ins w:id="714" w:author="Jelena Hrnjak" w:date="2023-08-29T00:11:00Z"/>
          <w:lang w:val="sr-Cyrl-RS"/>
        </w:rPr>
        <w:pPrChange w:id="715" w:author="Jelena Hrnjak" w:date="2023-08-29T00:05:00Z">
          <w:pPr>
            <w:pStyle w:val="Heading1"/>
          </w:pPr>
        </w:pPrChange>
      </w:pPr>
      <w:ins w:id="716" w:author="Jelena Hrnjak" w:date="2023-08-29T00:11:00Z">
        <w:r>
          <w:rPr>
            <w:lang w:val="sr-Cyrl-RS"/>
          </w:rPr>
          <w:t xml:space="preserve">генератор </w:t>
        </w:r>
      </w:ins>
      <w:ins w:id="717" w:author="Jelena Hrnjak" w:date="2023-08-29T00:12:00Z">
        <w:r w:rsidR="00B60C05">
          <w:rPr>
            <w:lang w:val="sr-Cyrl-RS"/>
          </w:rPr>
          <w:t xml:space="preserve">општих </w:t>
        </w:r>
      </w:ins>
      <w:ins w:id="718" w:author="Jelena Hrnjak" w:date="2023-08-29T00:11:00Z">
        <w:r w:rsidR="00B60C05">
          <w:rPr>
            <w:lang w:val="sr-Cyrl-RS"/>
          </w:rPr>
          <w:t>конфигурационих фајлова,</w:t>
        </w:r>
      </w:ins>
    </w:p>
    <w:p w14:paraId="2E960066" w14:textId="0DAA1EB6" w:rsidR="00B60C05" w:rsidRDefault="003E70BE">
      <w:pPr>
        <w:pStyle w:val="BodyText"/>
        <w:numPr>
          <w:ilvl w:val="0"/>
          <w:numId w:val="34"/>
        </w:numPr>
        <w:rPr>
          <w:ins w:id="719" w:author="Jelena Hrnjak" w:date="2023-08-29T01:15:00Z"/>
          <w:lang w:val="sr-Cyrl-RS"/>
        </w:rPr>
        <w:pPrChange w:id="720" w:author="Jelena Hrnjak" w:date="2023-08-29T00:05:00Z">
          <w:pPr>
            <w:pStyle w:val="Heading1"/>
          </w:pPr>
        </w:pPrChange>
      </w:pPr>
      <w:ins w:id="721" w:author="Jelena Hrnjak" w:date="2023-08-29T01:14:00Z">
        <w:r>
          <w:rPr>
            <w:lang w:val="sr-Cyrl-RS"/>
          </w:rPr>
          <w:t>генератор слоја који моделује податке из базе података,</w:t>
        </w:r>
      </w:ins>
    </w:p>
    <w:p w14:paraId="5268E450" w14:textId="3FE148F1" w:rsidR="00C91642" w:rsidRDefault="00C91642">
      <w:pPr>
        <w:pStyle w:val="BodyText"/>
        <w:numPr>
          <w:ilvl w:val="0"/>
          <w:numId w:val="34"/>
        </w:numPr>
        <w:rPr>
          <w:ins w:id="722" w:author="Jelena Hrnjak" w:date="2023-08-29T01:14:00Z"/>
          <w:lang w:val="sr-Cyrl-RS"/>
        </w:rPr>
        <w:pPrChange w:id="723" w:author="Jelena Hrnjak" w:date="2023-08-29T00:05:00Z">
          <w:pPr>
            <w:pStyle w:val="Heading1"/>
          </w:pPr>
        </w:pPrChange>
      </w:pPr>
      <w:ins w:id="724" w:author="Jelena Hrnjak" w:date="2023-08-29T01:15:00Z">
        <w:r>
          <w:rPr>
            <w:lang w:val="sr-Cyrl-RS"/>
          </w:rPr>
          <w:t>генератор пословне логике,</w:t>
        </w:r>
      </w:ins>
    </w:p>
    <w:p w14:paraId="6A19FEC9" w14:textId="74F45B12" w:rsidR="003E70BE" w:rsidRDefault="003E70BE">
      <w:pPr>
        <w:pStyle w:val="BodyText"/>
        <w:numPr>
          <w:ilvl w:val="0"/>
          <w:numId w:val="34"/>
        </w:numPr>
        <w:rPr>
          <w:ins w:id="725" w:author="Jelena Hrnjak" w:date="2023-08-29T01:14:00Z"/>
          <w:lang w:val="sr-Cyrl-RS"/>
        </w:rPr>
        <w:pPrChange w:id="726" w:author="Jelena Hrnjak" w:date="2023-08-29T00:05:00Z">
          <w:pPr>
            <w:pStyle w:val="Heading1"/>
          </w:pPr>
        </w:pPrChange>
      </w:pPr>
      <w:ins w:id="727" w:author="Jelena Hrnjak" w:date="2023-08-29T01:14:00Z">
        <w:r>
          <w:rPr>
            <w:lang w:val="sr-Cyrl-RS"/>
          </w:rPr>
          <w:t>генератор слоја за обраду захтева корисника,</w:t>
        </w:r>
      </w:ins>
    </w:p>
    <w:p w14:paraId="5D56C4BD" w14:textId="42B2FBCE" w:rsidR="003E70BE" w:rsidRDefault="003E70BE">
      <w:pPr>
        <w:pStyle w:val="BodyText"/>
        <w:numPr>
          <w:ilvl w:val="0"/>
          <w:numId w:val="34"/>
        </w:numPr>
        <w:rPr>
          <w:ins w:id="728" w:author="Jelena Hrnjak" w:date="2023-08-29T01:14:00Z"/>
          <w:lang w:val="sr-Cyrl-RS"/>
        </w:rPr>
        <w:pPrChange w:id="729" w:author="Jelena Hrnjak" w:date="2023-08-29T00:05:00Z">
          <w:pPr>
            <w:pStyle w:val="Heading1"/>
          </w:pPr>
        </w:pPrChange>
      </w:pPr>
      <w:ins w:id="730" w:author="Jelena Hrnjak" w:date="2023-08-29T01:14:00Z">
        <w:r>
          <w:rPr>
            <w:lang w:val="sr-Cyrl-RS"/>
          </w:rPr>
          <w:t>генератор конфигурационих фајлова за основну аутентификацију,</w:t>
        </w:r>
      </w:ins>
    </w:p>
    <w:p w14:paraId="6772F576" w14:textId="0769875C" w:rsidR="003E70BE" w:rsidRPr="003E70BE" w:rsidRDefault="003E70BE">
      <w:pPr>
        <w:pStyle w:val="BodyText"/>
        <w:numPr>
          <w:ilvl w:val="0"/>
          <w:numId w:val="34"/>
        </w:numPr>
        <w:rPr>
          <w:ins w:id="731" w:author="Jelena Hrnjak" w:date="2023-08-29T01:15:00Z"/>
          <w:lang w:val="sr-Cyrl-RS"/>
          <w:rPrChange w:id="732" w:author="Jelena Hrnjak" w:date="2023-08-29T01:15:00Z">
            <w:rPr>
              <w:ins w:id="733" w:author="Jelena Hrnjak" w:date="2023-08-29T01:15:00Z"/>
              <w:i/>
              <w:lang w:val="en-US"/>
            </w:rPr>
          </w:rPrChange>
        </w:rPr>
        <w:pPrChange w:id="734" w:author="Jelena Hrnjak" w:date="2023-08-29T00:05:00Z">
          <w:pPr>
            <w:pStyle w:val="Heading1"/>
          </w:pPr>
        </w:pPrChange>
      </w:pPr>
      <w:ins w:id="735" w:author="Jelena Hrnjak" w:date="2023-08-29T01:14:00Z">
        <w:r>
          <w:rPr>
            <w:lang w:val="sr-Cyrl-RS"/>
          </w:rPr>
          <w:t xml:space="preserve">генератор конфигурационих фајлова за стандард </w:t>
        </w:r>
      </w:ins>
      <w:ins w:id="736" w:author="Jelena Hrnjak" w:date="2023-08-29T01:15:00Z">
        <w:r>
          <w:rPr>
            <w:i/>
            <w:lang w:val="en-US"/>
          </w:rPr>
          <w:t>JWT</w:t>
        </w:r>
        <w:r w:rsidR="00C91642">
          <w:rPr>
            <w:i/>
            <w:lang w:val="en-US"/>
          </w:rPr>
          <w:t xml:space="preserve"> </w:t>
        </w:r>
      </w:ins>
      <w:ins w:id="737" w:author="Jelena Hrnjak" w:date="2023-08-29T01:16:00Z">
        <w:r w:rsidR="00C91642">
          <w:rPr>
            <w:lang w:val="sr-Cyrl-RS"/>
          </w:rPr>
          <w:t>и</w:t>
        </w:r>
      </w:ins>
    </w:p>
    <w:p w14:paraId="7CB6CA4A" w14:textId="54CCDB92" w:rsidR="007D5AF7" w:rsidRPr="003E7094" w:rsidRDefault="00C91642">
      <w:pPr>
        <w:pStyle w:val="BodyText"/>
        <w:numPr>
          <w:ilvl w:val="0"/>
          <w:numId w:val="34"/>
        </w:numPr>
        <w:rPr>
          <w:ins w:id="738" w:author="Jelena Hrnjak" w:date="2023-08-29T01:17:00Z"/>
          <w:lang w:val="sr-Cyrl-RS"/>
          <w:rPrChange w:id="739" w:author="Jelena Hrnjak" w:date="2023-08-29T01:17:00Z">
            <w:rPr>
              <w:ins w:id="740" w:author="Jelena Hrnjak" w:date="2023-08-29T01:17:00Z"/>
              <w:i/>
              <w:lang w:val="en-US"/>
            </w:rPr>
          </w:rPrChange>
        </w:rPr>
        <w:pPrChange w:id="741" w:author="Jelena Hrnjak" w:date="2023-08-29T01:16:00Z">
          <w:pPr>
            <w:pStyle w:val="Heading1"/>
          </w:pPr>
        </w:pPrChange>
      </w:pPr>
      <w:ins w:id="742" w:author="Jelena Hrnjak" w:date="2023-08-29T01:16:00Z">
        <w:r>
          <w:rPr>
            <w:lang w:val="sr-Cyrl-RS"/>
          </w:rPr>
          <w:t xml:space="preserve">генератор конфигурационих фајлова за стандард </w:t>
        </w:r>
        <w:r>
          <w:rPr>
            <w:i/>
            <w:lang w:val="en-US"/>
          </w:rPr>
          <w:t>OAuth2.0.</w:t>
        </w:r>
      </w:ins>
    </w:p>
    <w:p w14:paraId="52105BDC" w14:textId="5DD33322" w:rsidR="003E7094" w:rsidRDefault="0020721E">
      <w:pPr>
        <w:pStyle w:val="Obiantekst"/>
        <w:rPr>
          <w:ins w:id="743" w:author="Jelena Hrnjak" w:date="2023-08-29T01:49:00Z"/>
          <w:lang w:val="sr-Cyrl-RS"/>
        </w:rPr>
        <w:pPrChange w:id="744" w:author="Jelena Hrnjak" w:date="2023-08-29T01:17:00Z">
          <w:pPr>
            <w:pStyle w:val="Heading1"/>
          </w:pPr>
        </w:pPrChange>
      </w:pPr>
      <w:ins w:id="745" w:author="Jelena Hrnjak" w:date="2023-08-29T01:18:00Z">
        <w:r>
          <w:rPr>
            <w:lang w:val="sr-Cyrl-RS"/>
          </w:rPr>
          <w:t>На основу</w:t>
        </w:r>
      </w:ins>
      <w:ins w:id="746" w:author="Jelena Hrnjak" w:date="2023-08-29T01:17:00Z">
        <w:r w:rsidR="003E7094" w:rsidRPr="003E7094">
          <w:rPr>
            <w:rPrChange w:id="747" w:author="Jelena Hrnjak" w:date="2023-08-29T01:17:00Z">
              <w:rPr>
                <w:b w:val="0"/>
                <w:bCs w:val="0"/>
                <w:lang w:val="sr-Cyrl-RS"/>
              </w:rPr>
            </w:rPrChange>
          </w:rPr>
          <w:t xml:space="preserve"> </w:t>
        </w:r>
      </w:ins>
      <w:ins w:id="748" w:author="Jelena Hrnjak" w:date="2023-08-29T01:18:00Z">
        <w:r w:rsidR="0082692E">
          <w:rPr>
            <w:lang w:val="sr-Cyrl-RS"/>
          </w:rPr>
          <w:t xml:space="preserve">података из </w:t>
        </w:r>
      </w:ins>
      <w:ins w:id="749" w:author="Jelena Hrnjak" w:date="2023-08-29T01:17:00Z">
        <w:r w:rsidR="003E7094" w:rsidRPr="003E7094">
          <w:rPr>
            <w:rPrChange w:id="750" w:author="Jelena Hrnjak" w:date="2023-08-29T01:17:00Z">
              <w:rPr>
                <w:b w:val="0"/>
                <w:bCs w:val="0"/>
                <w:lang w:val="sr-Cyrl-RS"/>
              </w:rPr>
            </w:rPrChange>
          </w:rPr>
          <w:t>модела</w:t>
        </w:r>
      </w:ins>
      <w:ins w:id="751" w:author="Jelena Hrnjak" w:date="2023-08-29T01:19:00Z">
        <w:r w:rsidR="0082692E">
          <w:rPr>
            <w:lang w:val="sr-Cyrl-RS"/>
          </w:rPr>
          <w:t xml:space="preserve"> </w:t>
        </w:r>
        <w:r w:rsidR="0082692E" w:rsidRPr="00CD5B3B">
          <w:t>Spring веб апликациј</w:t>
        </w:r>
        <w:r w:rsidR="0082692E">
          <w:t>е</w:t>
        </w:r>
      </w:ins>
      <w:ins w:id="752" w:author="Jelena Hrnjak" w:date="2023-08-29T01:17:00Z">
        <w:r w:rsidR="003E7094" w:rsidRPr="003E7094">
          <w:rPr>
            <w:rPrChange w:id="753" w:author="Jelena Hrnjak" w:date="2023-08-29T01:17:00Z">
              <w:rPr>
                <w:b w:val="0"/>
                <w:bCs w:val="0"/>
                <w:lang w:val="sr-Cyrl-RS"/>
              </w:rPr>
            </w:rPrChange>
          </w:rPr>
          <w:t xml:space="preserve"> </w:t>
        </w:r>
      </w:ins>
      <w:ins w:id="754" w:author="Jelena Hrnjak" w:date="2023-08-29T01:18:00Z">
        <w:r>
          <w:rPr>
            <w:lang w:val="sr-Cyrl-RS"/>
          </w:rPr>
          <w:t>описаног у претходном поглављу,</w:t>
        </w:r>
        <w:r w:rsidR="0082692E">
          <w:rPr>
            <w:lang w:val="sr-Cyrl-RS"/>
          </w:rPr>
          <w:t xml:space="preserve"> генератори формирају излаз </w:t>
        </w:r>
      </w:ins>
      <w:ins w:id="755" w:author="Jelena Hrnjak" w:date="2023-08-29T01:20:00Z">
        <w:r w:rsidR="00FB3C2D">
          <w:rPr>
            <w:lang w:val="sr-Cyrl-RS"/>
          </w:rPr>
          <w:t>чиме се генерише</w:t>
        </w:r>
      </w:ins>
      <w:ins w:id="756" w:author="Jelena Hrnjak" w:date="2023-08-29T01:17:00Z">
        <w:r w:rsidR="003E7094" w:rsidRPr="003E7094">
          <w:rPr>
            <w:rPrChange w:id="757" w:author="Jelena Hrnjak" w:date="2023-08-29T01:17:00Z">
              <w:rPr>
                <w:b w:val="0"/>
                <w:bCs w:val="0"/>
                <w:lang w:val="sr-Cyrl-RS"/>
              </w:rPr>
            </w:rPrChange>
          </w:rPr>
          <w:t xml:space="preserve"> </w:t>
        </w:r>
      </w:ins>
      <w:ins w:id="758" w:author="Jelena Hrnjak" w:date="2023-08-29T01:20:00Z">
        <w:r w:rsidR="00FB3C2D">
          <w:rPr>
            <w:lang w:val="sr-Cyrl-RS"/>
          </w:rPr>
          <w:t xml:space="preserve">део по део </w:t>
        </w:r>
      </w:ins>
      <w:ins w:id="759" w:author="Jelena Hrnjak" w:date="2023-08-29T01:17:00Z">
        <w:r w:rsidR="003E7094" w:rsidRPr="003E7094">
          <w:rPr>
            <w:rPrChange w:id="760" w:author="Jelena Hrnjak" w:date="2023-08-29T01:17:00Z">
              <w:rPr>
                <w:b w:val="0"/>
                <w:bCs w:val="0"/>
                <w:i/>
                <w:lang w:val="en-US"/>
              </w:rPr>
            </w:rPrChange>
          </w:rPr>
          <w:t xml:space="preserve">Spring </w:t>
        </w:r>
        <w:r w:rsidR="003E7094" w:rsidRPr="003E7094">
          <w:rPr>
            <w:rPrChange w:id="761" w:author="Jelena Hrnjak" w:date="2023-08-29T01:17:00Z">
              <w:rPr>
                <w:b w:val="0"/>
                <w:bCs w:val="0"/>
                <w:lang w:val="sr-Cyrl-RS"/>
              </w:rPr>
            </w:rPrChange>
          </w:rPr>
          <w:t>веб апликациј</w:t>
        </w:r>
      </w:ins>
      <w:ins w:id="762" w:author="Jelena Hrnjak" w:date="2023-08-29T01:20:00Z">
        <w:r w:rsidR="00FB3C2D">
          <w:rPr>
            <w:lang w:val="sr-Cyrl-RS"/>
          </w:rPr>
          <w:t>е</w:t>
        </w:r>
      </w:ins>
      <w:ins w:id="763" w:author="Jelena Hrnjak" w:date="2023-08-29T01:17:00Z">
        <w:r w:rsidR="003E7094" w:rsidRPr="003E7094">
          <w:rPr>
            <w:rPrChange w:id="764" w:author="Jelena Hrnjak" w:date="2023-08-29T01:17:00Z">
              <w:rPr>
                <w:b w:val="0"/>
                <w:bCs w:val="0"/>
                <w:lang w:val="sr-Cyrl-RS"/>
              </w:rPr>
            </w:rPrChange>
          </w:rPr>
          <w:t xml:space="preserve"> са конфигурисаним одабраним безбедносним механизмом.</w:t>
        </w:r>
      </w:ins>
      <w:ins w:id="765" w:author="Jelena Hrnjak" w:date="2023-08-29T01:22:00Z">
        <w:r w:rsidR="00C948E2">
          <w:rPr>
            <w:lang w:val="sr-Cyrl-RS"/>
          </w:rPr>
          <w:t xml:space="preserve"> У зависности од тога који су концепти дефинисани у моделу</w:t>
        </w:r>
      </w:ins>
      <w:ins w:id="766" w:author="Jelena Hrnjak" w:date="2023-08-29T01:23:00Z">
        <w:r w:rsidR="00C948E2">
          <w:rPr>
            <w:lang w:val="sr-Cyrl-RS"/>
          </w:rPr>
          <w:t xml:space="preserve">, зависи и који генератори ће генерисати излазни код. </w:t>
        </w:r>
      </w:ins>
      <w:ins w:id="767" w:author="Jelena Hrnjak" w:date="2023-08-29T01:46:00Z">
        <w:r w:rsidR="00AB1311">
          <w:rPr>
            <w:lang w:val="sr-Cyrl-RS"/>
          </w:rPr>
          <w:t>Нпр. у</w:t>
        </w:r>
      </w:ins>
      <w:ins w:id="768" w:author="Jelena Hrnjak" w:date="2023-08-29T01:23:00Z">
        <w:r w:rsidR="00C948E2">
          <w:rPr>
            <w:lang w:val="sr-Cyrl-RS"/>
          </w:rPr>
          <w:t xml:space="preserve">колико је дефинисана основна аутентификација, генератори конфигурационих фајлова за стандарде </w:t>
        </w:r>
        <w:r w:rsidR="00C948E2">
          <w:rPr>
            <w:i/>
            <w:lang w:val="en-US"/>
          </w:rPr>
          <w:t xml:space="preserve">JWT </w:t>
        </w:r>
        <w:r w:rsidR="00C948E2">
          <w:rPr>
            <w:lang w:val="sr-Cyrl-RS"/>
          </w:rPr>
          <w:t xml:space="preserve">и </w:t>
        </w:r>
        <w:r w:rsidR="00C948E2">
          <w:rPr>
            <w:i/>
            <w:lang w:val="en-US"/>
          </w:rPr>
          <w:t>OAuth2</w:t>
        </w:r>
      </w:ins>
      <w:ins w:id="769" w:author="Jelena Hrnjak" w:date="2023-08-29T01:24:00Z">
        <w:r w:rsidR="00C948E2">
          <w:rPr>
            <w:i/>
            <w:lang w:val="en-US"/>
          </w:rPr>
          <w:t xml:space="preserve">.0 </w:t>
        </w:r>
        <w:r w:rsidR="009857BC">
          <w:rPr>
            <w:lang w:val="sr-Cyrl-RS"/>
          </w:rPr>
          <w:t>не</w:t>
        </w:r>
      </w:ins>
      <w:ins w:id="770" w:author="Jelena Hrnjak" w:date="2023-08-29T01:46:00Z">
        <w:r w:rsidR="00AB1311">
          <w:rPr>
            <w:lang w:val="sr-Cyrl-RS"/>
          </w:rPr>
          <w:t>ће имати излаз.</w:t>
        </w:r>
      </w:ins>
    </w:p>
    <w:p w14:paraId="10AF4BE6" w14:textId="648CE77D" w:rsidR="00247BC1" w:rsidRDefault="00247BC1">
      <w:pPr>
        <w:pStyle w:val="Heading2"/>
        <w:rPr>
          <w:ins w:id="771" w:author="Jelena Hrnjak" w:date="2023-08-29T01:54:00Z"/>
          <w:lang w:val="sr-Cyrl-RS"/>
        </w:rPr>
        <w:pPrChange w:id="772" w:author="Jelena Hrnjak" w:date="2023-08-29T01:52:00Z">
          <w:pPr>
            <w:pStyle w:val="Heading1"/>
          </w:pPr>
        </w:pPrChange>
      </w:pPr>
      <w:ins w:id="773" w:author="Jelena Hrnjak" w:date="2023-08-29T01:46:00Z">
        <w:r>
          <w:rPr>
            <w:lang w:val="sr-Cyrl-RS"/>
          </w:rPr>
          <w:t>Генератор статичких датотека</w:t>
        </w:r>
      </w:ins>
    </w:p>
    <w:p w14:paraId="0C999F93" w14:textId="42CAEA44" w:rsidR="00FD162E" w:rsidRDefault="00FD162E">
      <w:pPr>
        <w:pStyle w:val="BodyText"/>
        <w:rPr>
          <w:ins w:id="774" w:author="Jelena Hrnjak" w:date="2023-08-29T02:09:00Z"/>
          <w:lang w:val="sr-Cyrl-RS"/>
        </w:rPr>
        <w:pPrChange w:id="775" w:author="Jelena Hrnjak" w:date="2023-08-29T01:54:00Z">
          <w:pPr>
            <w:pStyle w:val="Heading1"/>
          </w:pPr>
        </w:pPrChange>
      </w:pPr>
      <w:ins w:id="776" w:author="Jelena Hrnjak" w:date="2023-08-29T01:54:00Z">
        <w:r>
          <w:rPr>
            <w:lang w:val="sr-Cyrl-RS"/>
          </w:rPr>
          <w:t>Статичке датотеке представљају датотеке за чије генерисање нису потребни парамтери из модела или је потребан само назив апликације.</w:t>
        </w:r>
      </w:ins>
      <w:ins w:id="777" w:author="Jelena Hrnjak" w:date="2023-08-29T01:55:00Z">
        <w:r>
          <w:rPr>
            <w:lang w:val="sr-Cyrl-RS"/>
          </w:rPr>
          <w:t xml:space="preserve"> С </w:t>
        </w:r>
        <w:r w:rsidR="00E15959">
          <w:rPr>
            <w:lang w:val="sr-Cyrl-RS"/>
          </w:rPr>
          <w:t xml:space="preserve">обзиром да се конфигурација </w:t>
        </w:r>
        <w:r w:rsidR="00E15959">
          <w:rPr>
            <w:i/>
            <w:lang w:val="en-US"/>
          </w:rPr>
          <w:t>Spring</w:t>
        </w:r>
        <w:r w:rsidR="00E15959">
          <w:rPr>
            <w:i/>
            <w:lang w:val="sr-Cyrl-RS"/>
          </w:rPr>
          <w:t xml:space="preserve"> </w:t>
        </w:r>
        <w:r w:rsidR="00E15959">
          <w:rPr>
            <w:i/>
            <w:lang w:val="en-US"/>
          </w:rPr>
          <w:t xml:space="preserve">Boot </w:t>
        </w:r>
        <w:r w:rsidR="00E15959">
          <w:rPr>
            <w:lang w:val="sr-Cyrl-RS"/>
          </w:rPr>
          <w:t>апликација врши помоћу ала</w:t>
        </w:r>
      </w:ins>
      <w:ins w:id="778" w:author="Jelena Hrnjak" w:date="2023-08-29T01:56:00Z">
        <w:r w:rsidR="00E15959">
          <w:rPr>
            <w:lang w:val="sr-Cyrl-RS"/>
          </w:rPr>
          <w:t>та</w:t>
        </w:r>
      </w:ins>
      <w:ins w:id="779" w:author="Jelena Hrnjak" w:date="2023-08-29T01:55:00Z">
        <w:r w:rsidR="00E15959">
          <w:rPr>
            <w:lang w:val="sr-Cyrl-RS"/>
          </w:rPr>
          <w:t xml:space="preserve"> </w:t>
        </w:r>
      </w:ins>
      <w:ins w:id="780" w:author="Jelena Hrnjak" w:date="2023-08-29T01:56:00Z">
        <w:r w:rsidR="00E15959">
          <w:rPr>
            <w:i/>
            <w:lang w:val="en-US"/>
          </w:rPr>
          <w:t>Maven</w:t>
        </w:r>
        <w:r w:rsidR="00BB6755">
          <w:rPr>
            <w:lang w:val="sr-Cyrl-RS"/>
          </w:rPr>
          <w:t xml:space="preserve">, </w:t>
        </w:r>
      </w:ins>
      <w:ins w:id="781" w:author="Jelena Hrnjak" w:date="2023-08-29T01:59:00Z">
        <w:r w:rsidR="0055160E">
          <w:rPr>
            <w:lang w:val="sr-Cyrl-RS"/>
          </w:rPr>
          <w:t>генериса</w:t>
        </w:r>
      </w:ins>
      <w:ins w:id="782" w:author="Jelena Hrnjak" w:date="2023-08-29T02:03:00Z">
        <w:r w:rsidR="0055160E">
          <w:rPr>
            <w:lang w:val="sr-Cyrl-RS"/>
          </w:rPr>
          <w:t xml:space="preserve">ње </w:t>
        </w:r>
      </w:ins>
      <w:ins w:id="783" w:author="Jelena Hrnjak" w:date="2023-08-29T01:59:00Z">
        <w:r w:rsidR="00BB6755">
          <w:rPr>
            <w:lang w:val="sr-Cyrl-RS"/>
          </w:rPr>
          <w:t xml:space="preserve">датотека </w:t>
        </w:r>
      </w:ins>
      <w:ins w:id="784" w:author="Jelena Hrnjak" w:date="2023-08-29T02:04:00Z">
        <w:r w:rsidR="00302802">
          <w:rPr>
            <w:i/>
            <w:lang w:val="en-US"/>
          </w:rPr>
          <w:t>MavenWrapperDownloader.java</w:t>
        </w:r>
        <w:r w:rsidR="00302802">
          <w:rPr>
            <w:lang w:val="en-US"/>
          </w:rPr>
          <w:t xml:space="preserve">, </w:t>
        </w:r>
        <w:r w:rsidR="00302802">
          <w:rPr>
            <w:i/>
            <w:lang w:val="en-US"/>
          </w:rPr>
          <w:t>maven-wrapper.properties</w:t>
        </w:r>
        <w:r w:rsidR="00302802">
          <w:rPr>
            <w:lang w:val="en-US"/>
          </w:rPr>
          <w:t xml:space="preserve">, </w:t>
        </w:r>
        <w:r w:rsidR="00302802">
          <w:rPr>
            <w:i/>
            <w:lang w:val="en-US"/>
          </w:rPr>
          <w:t xml:space="preserve">mvnw </w:t>
        </w:r>
        <w:r w:rsidR="00302802">
          <w:rPr>
            <w:lang w:val="sr-Cyrl-RS"/>
          </w:rPr>
          <w:t xml:space="preserve">и </w:t>
        </w:r>
        <w:r w:rsidR="00302802">
          <w:rPr>
            <w:i/>
            <w:lang w:val="en-US"/>
          </w:rPr>
          <w:t>mvnw.cmd</w:t>
        </w:r>
        <w:r w:rsidR="00302802">
          <w:rPr>
            <w:lang w:val="sr-Cyrl-RS"/>
          </w:rPr>
          <w:t xml:space="preserve"> осигурава конзистентно окружење на различитим уређајима</w:t>
        </w:r>
      </w:ins>
      <w:ins w:id="785" w:author="Jelena Hrnjak" w:date="2023-08-29T02:00:00Z">
        <w:r w:rsidR="00D70572">
          <w:rPr>
            <w:lang w:val="sr-Cyrl-RS"/>
          </w:rPr>
          <w:t>.</w:t>
        </w:r>
      </w:ins>
      <w:ins w:id="786" w:author="Jelena Hrnjak" w:date="2023-08-29T02:01:00Z">
        <w:r w:rsidR="00AA0437">
          <w:rPr>
            <w:lang w:val="sr-Cyrl-RS"/>
          </w:rPr>
          <w:t xml:space="preserve"> </w:t>
        </w:r>
      </w:ins>
    </w:p>
    <w:p w14:paraId="7D8A0113" w14:textId="5294ACF9" w:rsidR="00DD7FE7" w:rsidRPr="00DD7FE7" w:rsidRDefault="00DD7FE7">
      <w:pPr>
        <w:pStyle w:val="BodyText"/>
        <w:rPr>
          <w:ins w:id="787" w:author="Jelena Hrnjak" w:date="2023-08-29T01:57:00Z"/>
          <w:i/>
          <w:lang w:val="sr-Cyrl-RS"/>
          <w:rPrChange w:id="788" w:author="Jelena Hrnjak" w:date="2023-08-29T02:09:00Z">
            <w:rPr>
              <w:ins w:id="789" w:author="Jelena Hrnjak" w:date="2023-08-29T01:57:00Z"/>
              <w:lang w:val="en-US"/>
            </w:rPr>
          </w:rPrChange>
        </w:rPr>
        <w:pPrChange w:id="790" w:author="Jelena Hrnjak" w:date="2023-08-29T01:54:00Z">
          <w:pPr>
            <w:pStyle w:val="Heading1"/>
          </w:pPr>
        </w:pPrChange>
      </w:pPr>
      <w:ins w:id="791" w:author="Jelena Hrnjak" w:date="2023-08-29T02:09:00Z">
        <w:r>
          <w:rPr>
            <w:lang w:val="sr-Cyrl-RS"/>
          </w:rPr>
          <w:t>Поред овога, важно је да се креирају и основне да</w:t>
        </w:r>
      </w:ins>
      <w:ins w:id="792" w:author="Jelena Hrnjak" w:date="2023-08-29T02:10:00Z">
        <w:r>
          <w:rPr>
            <w:lang w:val="sr-Cyrl-RS"/>
          </w:rPr>
          <w:t>тотеке за апликацију. О</w:t>
        </w:r>
        <w:r w:rsidR="00515C72">
          <w:rPr>
            <w:lang w:val="sr-Cyrl-RS"/>
          </w:rPr>
          <w:t>во укључује...</w:t>
        </w:r>
      </w:ins>
    </w:p>
    <w:p w14:paraId="5B15F40D" w14:textId="77777777" w:rsidR="00EB2E65" w:rsidRPr="00EB2E65" w:rsidRDefault="00EB2E65">
      <w:pPr>
        <w:pStyle w:val="BodyText"/>
        <w:rPr>
          <w:ins w:id="793" w:author="Jelena Hrnjak" w:date="2023-08-29T01:46:00Z"/>
          <w:lang w:val="en-US"/>
          <w:rPrChange w:id="794" w:author="Jelena Hrnjak" w:date="2023-08-29T01:57:00Z">
            <w:rPr>
              <w:ins w:id="795" w:author="Jelena Hrnjak" w:date="2023-08-29T01:46:00Z"/>
              <w:lang w:val="sr-Cyrl-RS"/>
            </w:rPr>
          </w:rPrChange>
        </w:rPr>
        <w:pPrChange w:id="796" w:author="Jelena Hrnjak" w:date="2023-08-29T01:54:00Z">
          <w:pPr>
            <w:pStyle w:val="Heading1"/>
          </w:pPr>
        </w:pPrChange>
      </w:pPr>
    </w:p>
    <w:p w14:paraId="222018FA" w14:textId="1CF44514" w:rsidR="00247BC1" w:rsidRDefault="00247BC1">
      <w:pPr>
        <w:pStyle w:val="Heading2"/>
        <w:rPr>
          <w:ins w:id="797" w:author="Jelena Hrnjak" w:date="2023-08-29T01:47:00Z"/>
          <w:lang w:val="sr-Cyrl-RS"/>
        </w:rPr>
        <w:pPrChange w:id="798" w:author="Jelena Hrnjak" w:date="2023-08-29T01:47:00Z">
          <w:pPr>
            <w:pStyle w:val="Heading1"/>
          </w:pPr>
        </w:pPrChange>
      </w:pPr>
      <w:ins w:id="799" w:author="Jelena Hrnjak" w:date="2023-08-29T01:47:00Z">
        <w:r>
          <w:rPr>
            <w:lang w:val="sr-Cyrl-RS"/>
          </w:rPr>
          <w:lastRenderedPageBreak/>
          <w:t>Генератор општих конфигурационих фајлова</w:t>
        </w:r>
      </w:ins>
    </w:p>
    <w:p w14:paraId="620AD8F2" w14:textId="6F7A5612" w:rsidR="00247BC1" w:rsidRDefault="00247BC1">
      <w:pPr>
        <w:pStyle w:val="Heading2"/>
        <w:rPr>
          <w:ins w:id="800" w:author="Jelena Hrnjak" w:date="2023-08-29T01:47:00Z"/>
          <w:lang w:val="sr-Cyrl-RS"/>
        </w:rPr>
        <w:pPrChange w:id="801" w:author="Jelena Hrnjak" w:date="2023-08-29T01:47:00Z">
          <w:pPr>
            <w:pStyle w:val="Heading1"/>
          </w:pPr>
        </w:pPrChange>
      </w:pPr>
      <w:ins w:id="802" w:author="Jelena Hrnjak" w:date="2023-08-29T01:47:00Z">
        <w:r>
          <w:rPr>
            <w:lang w:val="sr-Cyrl-RS"/>
          </w:rPr>
          <w:t>Генератор слоја који моделује податке из базе података</w:t>
        </w:r>
      </w:ins>
    </w:p>
    <w:p w14:paraId="4344D611" w14:textId="4D941368" w:rsidR="00247BC1" w:rsidRDefault="00247BC1">
      <w:pPr>
        <w:pStyle w:val="Heading2"/>
        <w:rPr>
          <w:ins w:id="803" w:author="Jelena Hrnjak" w:date="2023-08-29T01:47:00Z"/>
          <w:lang w:val="sr-Cyrl-RS"/>
        </w:rPr>
        <w:pPrChange w:id="804" w:author="Jelena Hrnjak" w:date="2023-08-29T01:47:00Z">
          <w:pPr>
            <w:pStyle w:val="Heading1"/>
          </w:pPr>
        </w:pPrChange>
      </w:pPr>
      <w:ins w:id="805" w:author="Jelena Hrnjak" w:date="2023-08-29T01:47:00Z">
        <w:r>
          <w:rPr>
            <w:lang w:val="sr-Cyrl-RS"/>
          </w:rPr>
          <w:t>Генератор пословне логике</w:t>
        </w:r>
      </w:ins>
    </w:p>
    <w:p w14:paraId="38693F9C" w14:textId="0CBBD87A" w:rsidR="00247BC1" w:rsidRDefault="00247BC1">
      <w:pPr>
        <w:pStyle w:val="Heading2"/>
        <w:rPr>
          <w:ins w:id="806" w:author="Jelena Hrnjak" w:date="2023-08-29T01:47:00Z"/>
          <w:lang w:val="sr-Cyrl-RS"/>
        </w:rPr>
        <w:pPrChange w:id="807" w:author="Jelena Hrnjak" w:date="2023-08-29T01:47:00Z">
          <w:pPr>
            <w:pStyle w:val="Heading1"/>
          </w:pPr>
        </w:pPrChange>
      </w:pPr>
      <w:ins w:id="808" w:author="Jelena Hrnjak" w:date="2023-08-29T01:47:00Z">
        <w:r>
          <w:rPr>
            <w:lang w:val="sr-Cyrl-RS"/>
          </w:rPr>
          <w:t>Генератор слоја за обраду захтева корисника</w:t>
        </w:r>
      </w:ins>
    </w:p>
    <w:p w14:paraId="1D6C71ED" w14:textId="570CB2B2" w:rsidR="00247BC1" w:rsidRDefault="0039160C">
      <w:pPr>
        <w:pStyle w:val="Heading2"/>
        <w:rPr>
          <w:ins w:id="809" w:author="Jelena Hrnjak" w:date="2023-08-29T01:48:00Z"/>
          <w:lang w:val="sr-Cyrl-RS"/>
        </w:rPr>
        <w:pPrChange w:id="810" w:author="Jelena Hrnjak" w:date="2023-08-29T01:47:00Z">
          <w:pPr>
            <w:pStyle w:val="Heading1"/>
          </w:pPr>
        </w:pPrChange>
      </w:pPr>
      <w:ins w:id="811" w:author="Jelena Hrnjak" w:date="2023-08-29T01:48:00Z">
        <w:r>
          <w:rPr>
            <w:lang w:val="sr-Cyrl-RS"/>
          </w:rPr>
          <w:t>Генератор конфигурационих фајлова за основну аутентификацију</w:t>
        </w:r>
      </w:ins>
    </w:p>
    <w:p w14:paraId="1D3035E6" w14:textId="6D57827C" w:rsidR="0039160C" w:rsidRDefault="0039160C">
      <w:pPr>
        <w:pStyle w:val="Heading2"/>
        <w:rPr>
          <w:ins w:id="812" w:author="Jelena Hrnjak" w:date="2023-08-29T01:48:00Z"/>
          <w:i/>
        </w:rPr>
        <w:pPrChange w:id="813" w:author="Jelena Hrnjak" w:date="2023-08-29T01:48:00Z">
          <w:pPr>
            <w:pStyle w:val="Heading1"/>
          </w:pPr>
        </w:pPrChange>
      </w:pPr>
      <w:ins w:id="814" w:author="Jelena Hrnjak" w:date="2023-08-29T01:48:00Z">
        <w:r>
          <w:rPr>
            <w:lang w:val="sr-Cyrl-RS"/>
          </w:rPr>
          <w:t xml:space="preserve">Генератор конфигурационих фајлова за стандард </w:t>
        </w:r>
        <w:r>
          <w:rPr>
            <w:i/>
          </w:rPr>
          <w:t>JWT</w:t>
        </w:r>
      </w:ins>
    </w:p>
    <w:p w14:paraId="5135D0AC" w14:textId="7CB6303B" w:rsidR="0039160C" w:rsidRPr="0039160C" w:rsidRDefault="0039160C">
      <w:pPr>
        <w:pStyle w:val="Heading2"/>
        <w:rPr>
          <w:rPrChange w:id="815" w:author="Jelena Hrnjak" w:date="2023-08-29T01:48:00Z">
            <w:rPr>
              <w:lang w:val="sr-Cyrl-RS"/>
            </w:rPr>
          </w:rPrChange>
        </w:rPr>
        <w:pPrChange w:id="816" w:author="Jelena Hrnjak" w:date="2023-08-29T01:48:00Z">
          <w:pPr>
            <w:pStyle w:val="Heading1"/>
          </w:pPr>
        </w:pPrChange>
      </w:pPr>
      <w:ins w:id="817" w:author="Jelena Hrnjak" w:date="2023-08-29T01:48:00Z">
        <w:r>
          <w:rPr>
            <w:lang w:val="sr-Cyrl-RS"/>
          </w:rPr>
          <w:t>Генератор конфигурационих фајлова за</w:t>
        </w:r>
        <w:r>
          <w:t xml:space="preserve"> </w:t>
        </w:r>
        <w:r>
          <w:rPr>
            <w:lang w:val="sr-Cyrl-RS"/>
          </w:rPr>
          <w:t xml:space="preserve">стандард </w:t>
        </w:r>
        <w:r>
          <w:rPr>
            <w:i/>
          </w:rPr>
          <w:t>OAuth2</w:t>
        </w:r>
      </w:ins>
    </w:p>
    <w:p w14:paraId="44D6B0D8" w14:textId="440B93C2" w:rsidR="00953A8C" w:rsidRPr="00A43182" w:rsidRDefault="00953A8C" w:rsidP="00953A8C">
      <w:pPr>
        <w:pStyle w:val="Heading1"/>
        <w:rPr>
          <w:lang w:val="sr-Cyrl-RS"/>
        </w:rPr>
      </w:pPr>
      <w:bookmarkStart w:id="818" w:name="_Toc142484118"/>
      <w:r w:rsidRPr="00A43182">
        <w:rPr>
          <w:lang w:val="sr-Cyrl-RS"/>
        </w:rPr>
        <w:lastRenderedPageBreak/>
        <w:t>Закључак</w:t>
      </w:r>
      <w:bookmarkEnd w:id="818"/>
    </w:p>
    <w:p w14:paraId="25B541DC" w14:textId="77777777" w:rsidR="002D377E" w:rsidRPr="00A43182" w:rsidRDefault="002D377E" w:rsidP="000406C0">
      <w:pPr>
        <w:pStyle w:val="Obiantekst"/>
        <w:ind w:firstLine="360"/>
        <w:rPr>
          <w:lang w:val="sr-Cyrl-RS"/>
        </w:rPr>
      </w:pPr>
    </w:p>
    <w:p w14:paraId="5149EA36" w14:textId="1FE3F250" w:rsidR="00DC14B5" w:rsidRPr="00A43182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819" w:name="_Toc142484119"/>
      <w:r w:rsidRPr="00A43182">
        <w:rPr>
          <w:lang w:val="sr-Cyrl-RS"/>
        </w:rPr>
        <w:lastRenderedPageBreak/>
        <w:t>Скраћенице</w:t>
      </w:r>
      <w:bookmarkEnd w:id="819"/>
    </w:p>
    <w:p w14:paraId="20EB0A89" w14:textId="2C26844D" w:rsidR="00BE60FB" w:rsidRPr="00A43182" w:rsidRDefault="00BE60FB" w:rsidP="002D1B5B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ecurityDSL – Security Domain-Specific Language</w:t>
      </w:r>
    </w:p>
    <w:p w14:paraId="126AE8D1" w14:textId="067D9CEC" w:rsidR="002D1B5B" w:rsidRPr="00A43182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JWT</w:t>
      </w:r>
      <w:r w:rsidR="002D1B5B" w:rsidRPr="00A43182">
        <w:rPr>
          <w:i/>
          <w:lang w:val="sr-Cyrl-RS"/>
        </w:rPr>
        <w:t xml:space="preserve"> </w:t>
      </w:r>
      <w:r w:rsidR="00BE60FB" w:rsidRPr="00A43182">
        <w:rPr>
          <w:i/>
          <w:lang w:val="sr-Cyrl-RS"/>
        </w:rPr>
        <w:t xml:space="preserve"> - </w:t>
      </w:r>
      <w:r w:rsidR="00B23741" w:rsidRPr="00A43182">
        <w:rPr>
          <w:i/>
          <w:lang w:val="sr-Cyrl-RS"/>
        </w:rPr>
        <w:t>JSON Web Token</w:t>
      </w:r>
    </w:p>
    <w:p w14:paraId="1BF9CAA0" w14:textId="7481646C" w:rsidR="00DF2849" w:rsidRPr="00A43182" w:rsidRDefault="00DF2849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OAuth2</w:t>
      </w:r>
      <w:r w:rsidR="00F50005" w:rsidRPr="00A43182">
        <w:rPr>
          <w:i/>
          <w:lang w:val="sr-Cyrl-RS"/>
        </w:rPr>
        <w:t>.0</w:t>
      </w:r>
      <w:r w:rsidRPr="00A43182">
        <w:rPr>
          <w:i/>
          <w:lang w:val="sr-Cyrl-RS"/>
        </w:rPr>
        <w:t xml:space="preserve"> – Open Authorization</w:t>
      </w:r>
      <w:r w:rsidR="00375BA1" w:rsidRPr="00A43182">
        <w:rPr>
          <w:i/>
          <w:lang w:val="sr-Cyrl-RS"/>
        </w:rPr>
        <w:t xml:space="preserve"> 2.0</w:t>
      </w:r>
    </w:p>
    <w:p w14:paraId="1BAAED9D" w14:textId="42141E30" w:rsidR="00DC14B5" w:rsidRPr="00A43182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OCL</w:t>
      </w:r>
      <w:r w:rsidR="00CB0779" w:rsidRPr="00A43182">
        <w:rPr>
          <w:lang w:val="sr-Cyrl-RS"/>
        </w:rPr>
        <w:t xml:space="preserve"> – </w:t>
      </w:r>
      <w:r w:rsidR="00CB0779" w:rsidRPr="00A43182">
        <w:rPr>
          <w:i/>
          <w:lang w:val="sr-Cyrl-RS"/>
        </w:rPr>
        <w:t>Object Constraint Language</w:t>
      </w:r>
    </w:p>
    <w:p w14:paraId="3D9E73CF" w14:textId="0C88923B" w:rsidR="005C1751" w:rsidRPr="00A43182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URL</w:t>
      </w:r>
      <w:r w:rsidR="00BE60FB" w:rsidRPr="00A43182">
        <w:rPr>
          <w:lang w:val="sr-Cyrl-RS"/>
        </w:rPr>
        <w:t xml:space="preserve"> </w:t>
      </w:r>
      <w:r w:rsidR="00B23741" w:rsidRPr="00A43182">
        <w:rPr>
          <w:lang w:val="sr-Cyrl-RS"/>
        </w:rPr>
        <w:t xml:space="preserve">– </w:t>
      </w:r>
      <w:r w:rsidR="00B23741" w:rsidRPr="00A43182">
        <w:rPr>
          <w:i/>
          <w:lang w:val="sr-Cyrl-RS"/>
        </w:rPr>
        <w:t>Uniform Resource Locator</w:t>
      </w:r>
    </w:p>
    <w:p w14:paraId="110D5B91" w14:textId="43007420" w:rsidR="00BE60FB" w:rsidRPr="00A43182" w:rsidRDefault="00DC14B5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HTTP</w:t>
      </w:r>
      <w:r w:rsidR="00B23741" w:rsidRPr="00A43182">
        <w:rPr>
          <w:lang w:val="sr-Cyrl-RS"/>
        </w:rPr>
        <w:t xml:space="preserve"> – </w:t>
      </w:r>
      <w:r w:rsidR="00B23741" w:rsidRPr="00A43182">
        <w:rPr>
          <w:i/>
          <w:lang w:val="sr-Cyrl-RS"/>
        </w:rPr>
        <w:t>Hypertext Transfer Protocol</w:t>
      </w:r>
      <w:r w:rsidR="007E68D7" w:rsidRPr="00A43182">
        <w:rPr>
          <w:lang w:val="sr-Cyrl-RS"/>
        </w:rPr>
        <w:br w:type="page"/>
      </w:r>
    </w:p>
    <w:p w14:paraId="31543241" w14:textId="779B3442" w:rsidR="00D46B02" w:rsidRPr="00A43182" w:rsidRDefault="00D016EE" w:rsidP="00D016EE">
      <w:pPr>
        <w:pStyle w:val="Heading1"/>
        <w:numPr>
          <w:ilvl w:val="0"/>
          <w:numId w:val="0"/>
        </w:numPr>
        <w:rPr>
          <w:lang w:val="sr-Cyrl-RS"/>
        </w:rPr>
      </w:pPr>
      <w:bookmarkStart w:id="820" w:name="_Toc142484120"/>
      <w:r w:rsidRPr="00A43182">
        <w:rPr>
          <w:lang w:val="sr-Cyrl-RS"/>
        </w:rPr>
        <w:lastRenderedPageBreak/>
        <w:t>Литература</w:t>
      </w:r>
      <w:bookmarkEnd w:id="820"/>
    </w:p>
    <w:p w14:paraId="75287104" w14:textId="20CEE09C" w:rsidR="006513E3" w:rsidRDefault="006513E3" w:rsidP="006513E3">
      <w:pPr>
        <w:pStyle w:val="Obiantekst"/>
        <w:rPr>
          <w:ins w:id="821" w:author="Jelena Hrnjak" w:date="2023-08-29T15:56:00Z"/>
          <w:rStyle w:val="Hyperlink"/>
          <w:i/>
          <w:u w:val="none"/>
          <w:lang w:val="sr-Cyrl-RS"/>
        </w:rPr>
      </w:pPr>
      <w:r w:rsidRPr="00A43182">
        <w:rPr>
          <w:i/>
          <w:lang w:val="sr-Cyrl-RS"/>
        </w:rPr>
        <w:t>[1]</w:t>
      </w:r>
      <w:r w:rsidR="008D20CA" w:rsidRPr="00A43182">
        <w:rPr>
          <w:i/>
          <w:lang w:val="sr-Cyrl-RS"/>
        </w:rPr>
        <w:t xml:space="preserve"> </w:t>
      </w:r>
      <w:r w:rsidRPr="00A43182">
        <w:rPr>
          <w:i/>
          <w:lang w:val="sr-Cyrl-RS"/>
        </w:rPr>
        <w:t>Java</w:t>
      </w:r>
      <w:r w:rsidR="008D20CA" w:rsidRPr="00A43182">
        <w:rPr>
          <w:i/>
          <w:lang w:val="sr-Cyrl-RS"/>
        </w:rPr>
        <w:t xml:space="preserve"> Documentation</w:t>
      </w:r>
      <w:r w:rsidRPr="00A43182">
        <w:rPr>
          <w:i/>
          <w:lang w:val="sr-Cyrl-RS"/>
        </w:rPr>
        <w:t xml:space="preserve">, </w:t>
      </w:r>
      <w:hyperlink r:id="rId29" w:history="1">
        <w:r w:rsidR="00130623" w:rsidRPr="00A43182">
          <w:rPr>
            <w:rStyle w:val="Hyperlink"/>
            <w:i/>
            <w:u w:val="none"/>
            <w:lang w:val="sr-Cyrl-RS"/>
          </w:rPr>
          <w:t>https://docs.oracle.com/en/java/</w:t>
        </w:r>
      </w:hyperlink>
    </w:p>
    <w:p w14:paraId="3B8B7951" w14:textId="11526D71" w:rsidR="003532D3" w:rsidRPr="003532D3" w:rsidRDefault="003532D3" w:rsidP="006513E3">
      <w:pPr>
        <w:pStyle w:val="Obiantekst"/>
        <w:rPr>
          <w:i/>
          <w:color w:val="000000" w:themeColor="text1"/>
          <w:lang w:val="en-US"/>
          <w:rPrChange w:id="822" w:author="Jelena Hrnjak" w:date="2023-08-29T15:56:00Z">
            <w:rPr>
              <w:i/>
              <w:lang w:val="sr-Cyrl-RS"/>
            </w:rPr>
          </w:rPrChange>
        </w:rPr>
      </w:pPr>
      <w:ins w:id="823" w:author="Jelena Hrnjak" w:date="2023-08-29T15:56:00Z">
        <w:r w:rsidRPr="003532D3">
          <w:rPr>
            <w:rStyle w:val="Hyperlink"/>
            <w:i/>
            <w:color w:val="000000" w:themeColor="text1"/>
            <w:u w:val="none"/>
            <w:lang w:val="en-US"/>
            <w:rPrChange w:id="824" w:author="Jelena Hrnjak" w:date="2023-08-29T15:56:00Z">
              <w:rPr>
                <w:rStyle w:val="Hyperlink"/>
                <w:i/>
                <w:u w:val="none"/>
                <w:lang w:val="en-US"/>
              </w:rPr>
            </w:rPrChange>
          </w:rPr>
          <w:t>[2]</w:t>
        </w:r>
        <w:r>
          <w:rPr>
            <w:rStyle w:val="Hyperlink"/>
            <w:i/>
            <w:color w:val="000000" w:themeColor="text1"/>
            <w:u w:val="none"/>
            <w:lang w:val="en-US"/>
          </w:rPr>
          <w:t xml:space="preserve"> </w:t>
        </w:r>
      </w:ins>
      <w:bookmarkStart w:id="825" w:name="_GoBack"/>
      <w:bookmarkEnd w:id="825"/>
    </w:p>
    <w:p w14:paraId="78E65D2B" w14:textId="42375344" w:rsidR="00EF7200" w:rsidRPr="00A43182" w:rsidRDefault="00130623" w:rsidP="006A26A7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[2] Spring Boot</w:t>
      </w:r>
      <w:r w:rsidR="00D53A0D" w:rsidRPr="00A43182">
        <w:rPr>
          <w:i/>
          <w:lang w:val="sr-Cyrl-RS"/>
        </w:rPr>
        <w:t xml:space="preserve"> </w:t>
      </w:r>
      <w:r w:rsidRPr="00A43182">
        <w:rPr>
          <w:i/>
          <w:lang w:val="sr-Cyrl-RS"/>
        </w:rPr>
        <w:t xml:space="preserve">Documentation, </w:t>
      </w:r>
      <w:hyperlink r:id="rId30" w:history="1">
        <w:r w:rsidR="006F6408" w:rsidRPr="00A43182">
          <w:rPr>
            <w:rStyle w:val="Hyperlink"/>
            <w:i/>
            <w:u w:val="none"/>
            <w:lang w:val="sr-Cyrl-RS"/>
          </w:rPr>
          <w:t>https://spring.io/projects/spring-boot/</w:t>
        </w:r>
      </w:hyperlink>
      <w:r w:rsidR="006A26A7" w:rsidRPr="00A43182">
        <w:rPr>
          <w:i/>
          <w:lang w:val="sr-Cyrl-RS"/>
        </w:rPr>
        <w:t xml:space="preserve"> </w:t>
      </w:r>
    </w:p>
    <w:p w14:paraId="389124A5" w14:textId="1AF8C6D6" w:rsidR="00EF7200" w:rsidRPr="00A43182" w:rsidRDefault="00EF7200" w:rsidP="00EF7200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</w:t>
      </w:r>
      <w:r w:rsidR="00B83E2F">
        <w:rPr>
          <w:i/>
          <w:lang w:val="en-US"/>
        </w:rPr>
        <w:t>x</w:t>
      </w:r>
      <w:r w:rsidRPr="00A43182">
        <w:rPr>
          <w:i/>
          <w:lang w:val="sr-Cyrl-RS"/>
        </w:rPr>
        <w:t>] Postgre</w:t>
      </w:r>
      <w:r w:rsidR="00493160" w:rsidRPr="00A43182">
        <w:rPr>
          <w:i/>
          <w:lang w:val="sr-Cyrl-RS"/>
        </w:rPr>
        <w:t>SQL</w:t>
      </w:r>
      <w:r w:rsidRPr="00A43182">
        <w:rPr>
          <w:i/>
          <w:lang w:val="sr-Cyrl-RS"/>
        </w:rPr>
        <w:t xml:space="preserve">, </w:t>
      </w:r>
      <w:hyperlink r:id="rId31" w:history="1">
        <w:r w:rsidRPr="00A43182">
          <w:rPr>
            <w:rStyle w:val="Hyperlink"/>
            <w:i/>
            <w:u w:val="none"/>
            <w:lang w:val="sr-Cyrl-RS"/>
          </w:rPr>
          <w:t>https://www.postgresql.org/about/</w:t>
        </w:r>
      </w:hyperlink>
    </w:p>
    <w:p w14:paraId="437B6F14" w14:textId="5476364F" w:rsidR="00DF5ABC" w:rsidRPr="00A43182" w:rsidRDefault="00DF5ABC" w:rsidP="006513E3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 xml:space="preserve">[x] </w:t>
      </w:r>
      <w:r w:rsidR="00322E60" w:rsidRPr="00A43182">
        <w:rPr>
          <w:i/>
          <w:lang w:val="sr-Cyrl-RS"/>
        </w:rPr>
        <w:t xml:space="preserve">Basic Authentication, </w:t>
      </w:r>
      <w:hyperlink r:id="rId32" w:history="1">
        <w:r w:rsidRPr="00A43182">
          <w:rPr>
            <w:rStyle w:val="Hyperlink"/>
            <w:i/>
            <w:u w:val="none"/>
            <w:lang w:val="sr-Cyrl-RS"/>
          </w:rPr>
          <w:t>https://docs.spring.io/spring-security/reference/servlet/authentication/passwords/basic.html#page-title</w:t>
        </w:r>
      </w:hyperlink>
    </w:p>
    <w:p w14:paraId="32C89401" w14:textId="7516D624" w:rsidR="007E68D7" w:rsidRPr="00A43182" w:rsidRDefault="007E68D7" w:rsidP="006513E3">
      <w:pPr>
        <w:pStyle w:val="Labelaslike"/>
        <w:rPr>
          <w:lang w:val="sr-Cyrl-RS"/>
        </w:rPr>
      </w:pPr>
    </w:p>
    <w:p w14:paraId="3193259D" w14:textId="353A391A" w:rsidR="006513E3" w:rsidRPr="00A43182" w:rsidRDefault="007E68D7" w:rsidP="00485A36">
      <w:pPr>
        <w:rPr>
          <w:sz w:val="18"/>
          <w:szCs w:val="16"/>
          <w:lang w:val="sr-Cyrl-RS"/>
        </w:rPr>
      </w:pPr>
      <w:r w:rsidRPr="00A43182">
        <w:rPr>
          <w:lang w:val="sr-Cyrl-RS"/>
        </w:rPr>
        <w:br w:type="page"/>
      </w:r>
    </w:p>
    <w:p w14:paraId="5D74642A" w14:textId="04AA3CC2" w:rsidR="009D352E" w:rsidRPr="00A43182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826" w:name="_Toc142484121"/>
      <w:r w:rsidRPr="00A43182">
        <w:rPr>
          <w:lang w:val="sr-Cyrl-RS"/>
        </w:rPr>
        <w:lastRenderedPageBreak/>
        <w:t>Биографија</w:t>
      </w:r>
      <w:bookmarkEnd w:id="826"/>
    </w:p>
    <w:p w14:paraId="11E98598" w14:textId="53A05470" w:rsidR="009D352E" w:rsidRPr="00A43182" w:rsidRDefault="009D352E" w:rsidP="00AA58ED">
      <w:pPr>
        <w:pStyle w:val="Obiantekst"/>
        <w:ind w:firstLine="708"/>
        <w:rPr>
          <w:lang w:val="sr-Cyrl-RS"/>
        </w:rPr>
      </w:pPr>
      <w:r w:rsidRPr="00A43182">
        <w:rPr>
          <w:lang w:val="sr-Cyrl-RS"/>
        </w:rPr>
        <w:t>Јелена Хрњак рођена</w:t>
      </w:r>
      <w:r w:rsidR="00055550" w:rsidRPr="00A43182">
        <w:rPr>
          <w:lang w:val="sr-Cyrl-RS"/>
        </w:rPr>
        <w:t xml:space="preserve"> је</w:t>
      </w:r>
      <w:r w:rsidRPr="00A43182">
        <w:rPr>
          <w:lang w:val="sr-Cyrl-RS"/>
        </w:rPr>
        <w:t xml:space="preserve"> 21.</w:t>
      </w:r>
      <w:r w:rsidR="003640B9" w:rsidRPr="00A43182">
        <w:rPr>
          <w:lang w:val="sr-Cyrl-RS"/>
        </w:rPr>
        <w:t xml:space="preserve"> августа </w:t>
      </w:r>
      <w:r w:rsidRPr="00A43182">
        <w:rPr>
          <w:lang w:val="sr-Cyrl-RS"/>
        </w:rPr>
        <w:t>1999. године у Бачкој Тополи где је стекла основно образовање</w:t>
      </w:r>
      <w:r w:rsidR="0094575C" w:rsidRPr="00A43182">
        <w:rPr>
          <w:lang w:val="sr-Cyrl-RS"/>
        </w:rPr>
        <w:t xml:space="preserve"> у основној школи ,,Никола Тесла”</w:t>
      </w:r>
      <w:r w:rsidRPr="00A43182">
        <w:rPr>
          <w:lang w:val="sr-Cyrl-RS"/>
        </w:rPr>
        <w:t>. Даље школовање наставила</w:t>
      </w:r>
      <w:r w:rsidR="00C51352">
        <w:rPr>
          <w:lang w:val="en-US"/>
        </w:rPr>
        <w:t xml:space="preserve"> </w:t>
      </w:r>
      <w:r w:rsidR="00C51352" w:rsidRPr="00A43182">
        <w:rPr>
          <w:lang w:val="sr-Cyrl-RS"/>
        </w:rPr>
        <w:t>је</w:t>
      </w:r>
      <w:r w:rsidRPr="00A43182">
        <w:rPr>
          <w:lang w:val="sr-Cyrl-RS"/>
        </w:rPr>
        <w:t xml:space="preserve"> у Суботици где је </w:t>
      </w:r>
      <w:r w:rsidR="002857B6" w:rsidRPr="00A43182">
        <w:rPr>
          <w:lang w:val="sr-Cyrl-RS"/>
        </w:rPr>
        <w:t>завршила</w:t>
      </w:r>
      <w:r w:rsidR="0010650E" w:rsidRPr="00A43182">
        <w:rPr>
          <w:lang w:val="sr-Cyrl-RS"/>
        </w:rPr>
        <w:t xml:space="preserve"> </w:t>
      </w:r>
      <w:r w:rsidR="00C0591F" w:rsidRPr="00A43182">
        <w:rPr>
          <w:lang w:val="sr-Cyrl-RS"/>
        </w:rPr>
        <w:t>Гимназију</w:t>
      </w:r>
      <w:r w:rsidR="007B1DD2" w:rsidRPr="00A43182">
        <w:rPr>
          <w:lang w:val="sr-Cyrl-RS"/>
        </w:rPr>
        <w:t xml:space="preserve"> ,,Светозар Марковић”</w:t>
      </w:r>
      <w:r w:rsidR="0010650E" w:rsidRPr="00A43182">
        <w:rPr>
          <w:lang w:val="sr-Cyrl-RS"/>
        </w:rPr>
        <w:t>,</w:t>
      </w:r>
      <w:r w:rsidR="00AA58ED" w:rsidRPr="00A43182">
        <w:rPr>
          <w:lang w:val="sr-Cyrl-RS"/>
        </w:rPr>
        <w:t xml:space="preserve"> природно-математички смер. </w:t>
      </w:r>
      <w:r w:rsidR="00056616" w:rsidRPr="00A43182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A43182">
        <w:rPr>
          <w:lang w:val="sr-Cyrl-RS"/>
        </w:rPr>
        <w:t xml:space="preserve">вом Саду, смер </w:t>
      </w:r>
      <w:r w:rsidR="00056616" w:rsidRPr="00A43182">
        <w:rPr>
          <w:lang w:val="sr-Cyrl-RS"/>
        </w:rPr>
        <w:t>Рачунарство и аутоматика.</w:t>
      </w:r>
      <w:r w:rsidR="00082CAD" w:rsidRPr="00A43182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 w:rsidRPr="00A43182">
        <w:rPr>
          <w:lang w:val="sr-Cyrl-RS"/>
        </w:rPr>
        <w:t xml:space="preserve"> П</w:t>
      </w:r>
      <w:r w:rsidR="000206BB" w:rsidRPr="00A43182">
        <w:rPr>
          <w:lang w:val="sr-Cyrl-RS"/>
        </w:rPr>
        <w:t>оложила ј</w:t>
      </w:r>
      <w:r w:rsidR="00056616" w:rsidRPr="00A43182">
        <w:rPr>
          <w:lang w:val="sr-Cyrl-RS"/>
        </w:rPr>
        <w:t>е све испите предвиђене планом и про</w:t>
      </w:r>
      <w:r w:rsidR="006C1057" w:rsidRPr="00A43182">
        <w:rPr>
          <w:lang w:val="sr-Cyrl-RS"/>
        </w:rPr>
        <w:t>г</w:t>
      </w:r>
      <w:r w:rsidR="00056616" w:rsidRPr="00A43182">
        <w:rPr>
          <w:lang w:val="sr-Cyrl-RS"/>
        </w:rPr>
        <w:t>рамом</w:t>
      </w:r>
      <w:r w:rsidR="00082CAD" w:rsidRPr="00A43182">
        <w:rPr>
          <w:lang w:val="sr-Cyrl-RS"/>
        </w:rPr>
        <w:t xml:space="preserve"> мастер академских студија</w:t>
      </w:r>
      <w:r w:rsidR="006C1057" w:rsidRPr="00A43182">
        <w:rPr>
          <w:lang w:val="sr-Cyrl-RS"/>
        </w:rPr>
        <w:t>.</w:t>
      </w:r>
    </w:p>
    <w:sectPr w:rsidR="009D352E" w:rsidRPr="00A43182" w:rsidSect="00447516">
      <w:headerReference w:type="default" r:id="rId33"/>
      <w:footerReference w:type="default" r:id="rId34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" w:author="Vladimir Dimitrieski" w:date="2023-08-13T10:12:00Z" w:initials="VD">
    <w:p w14:paraId="0E8BC00B" w14:textId="1C085738" w:rsidR="00C83DFE" w:rsidRDefault="00C83DFE">
      <w:pPr>
        <w:pStyle w:val="CommentText"/>
      </w:pPr>
      <w:r>
        <w:rPr>
          <w:rStyle w:val="CommentReference"/>
        </w:rPr>
        <w:annotationRef/>
      </w:r>
      <w:r>
        <w:t>ovo na kraju proveriti</w:t>
      </w:r>
    </w:p>
  </w:comment>
  <w:comment w:id="3" w:author="Vladimir Dimitrieski" w:date="2023-08-13T10:13:00Z" w:initials="VD">
    <w:p w14:paraId="0706BA77" w14:textId="6B2CD8A5" w:rsidR="00C83DFE" w:rsidRDefault="00C83DFE">
      <w:pPr>
        <w:pStyle w:val="CommentText"/>
      </w:pPr>
      <w:r>
        <w:rPr>
          <w:rStyle w:val="CommentReference"/>
        </w:rPr>
        <w:annotationRef/>
      </w:r>
      <w:r>
        <w:t>ovo cemo na kraju</w:t>
      </w:r>
    </w:p>
  </w:comment>
  <w:comment w:id="4" w:author="Jelena Hrnjak" w:date="2023-08-25T15:58:00Z" w:initials="JH">
    <w:p w14:paraId="43EB7CDE" w14:textId="36DC3EBE" w:rsidR="00C83DFE" w:rsidRPr="002F0D1D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нисам сигурна шта иде од ова два јер је у примерима различито.</w:t>
      </w:r>
    </w:p>
  </w:comment>
  <w:comment w:id="11" w:author="Vladimir Dimitrieski" w:date="2023-08-13T10:16:00Z" w:initials="VD">
    <w:p w14:paraId="3E2421A3" w14:textId="236E5020" w:rsidR="00C83DFE" w:rsidRPr="00FB5C3D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требало би бројеви да буду уз десну ивицу поравнати а не овако</w:t>
      </w:r>
    </w:p>
  </w:comment>
  <w:comment w:id="26" w:author="Vladimir Dimitrieski" w:date="2023-08-13T10:20:00Z" w:initials="VD">
    <w:p w14:paraId="38D67FDC" w14:textId="6C9185B7" w:rsidR="00C83DFE" w:rsidRPr="00F573F1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недостаје један паус пре овог који уводи зашто баш спринг. МОжда пронаћи процентуално колико апликација је у Јави па колико у спрингу или тако нешто чисто да се оправда зашто смо баш одабрали п.о. Спринг (вероватно јер се често користи)</w:t>
      </w:r>
    </w:p>
  </w:comment>
  <w:comment w:id="31" w:author="Vladimir Dimitrieski" w:date="2023-08-13T10:22:00Z" w:initials="VD">
    <w:p w14:paraId="17A0A865" w14:textId="40DC64D3" w:rsidR="00C83DFE" w:rsidRPr="00A04325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говоримо као да та аутоматизација постоји. Зар не би требало рећи би олакшала јер ти желиш тек да је имплементираш?</w:t>
      </w:r>
    </w:p>
  </w:comment>
  <w:comment w:id="39" w:author="Vladimir Dimitrieski" w:date="2023-08-13T10:24:00Z" w:initials="VD">
    <w:p w14:paraId="6D05A89D" w14:textId="5A373D9B" w:rsidR="00C83DFE" w:rsidRPr="00B06791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када одговориш на питање из једног од претходних коментара, тамо ће бити вероватно прво појављивање Јаве и Спринга па ће тамо ићи и референце.</w:t>
      </w:r>
    </w:p>
  </w:comment>
  <w:comment w:id="271" w:author="Vladimir Dimitrieski" w:date="2023-08-13T10:26:00Z" w:initials="VD">
    <w:p w14:paraId="701E047F" w14:textId="5D695D27" w:rsidR="00C83DFE" w:rsidRPr="00A946DE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без да знам да користиш мејвен, појма не бих имао шта је ово. Мораш некако преформулисати реченицу да буде јасно. Можда можеш рећи да је потребно дефинисати мета податке о самој апликацији па доле опишеш шта је то конкретно.</w:t>
      </w:r>
    </w:p>
  </w:comment>
  <w:comment w:id="281" w:author="Vladimir Dimitrieski" w:date="2023-08-13T10:27:00Z" w:initials="VD">
    <w:p w14:paraId="6137A77D" w14:textId="018A4AAD" w:rsidR="00C83DFE" w:rsidRPr="00A946DE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ни ово није јасно</w:t>
      </w:r>
    </w:p>
  </w:comment>
  <w:comment w:id="291" w:author="Vladimir Dimitrieski" w:date="2023-08-13T10:27:00Z" w:initials="VD">
    <w:p w14:paraId="4C219941" w14:textId="2D740ED8" w:rsidR="00C83DFE" w:rsidRPr="003A1C42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треба рећи да је то део слоја који моделује податке из базе података, је л’?</w:t>
      </w:r>
    </w:p>
  </w:comment>
  <w:comment w:id="313" w:author="Vladimir Dimitrieski" w:date="2023-08-13T10:27:00Z" w:initials="VD">
    <w:p w14:paraId="19BC64BE" w14:textId="77777777" w:rsidR="00C83DFE" w:rsidRPr="003A1C42" w:rsidRDefault="00C83DFE" w:rsidP="00982400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овде треба рећи да је то део слоја који моделује податке из базе података, је л’?</w:t>
      </w:r>
    </w:p>
  </w:comment>
  <w:comment w:id="325" w:author="Vladimir Dimitrieski" w:date="2023-08-13T10:28:00Z" w:initials="VD">
    <w:p w14:paraId="72776CB2" w14:textId="305E31FD" w:rsidR="00C83DFE" w:rsidRPr="00DC1151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који су у вези с.... нису везани шпагом</w:t>
      </w:r>
    </w:p>
  </w:comment>
  <w:comment w:id="339" w:author="Vladimir Dimitrieski" w:date="2023-08-13T10:30:00Z" w:initials="VD">
    <w:p w14:paraId="0175EACA" w14:textId="638DB9AE" w:rsidR="00C83DFE" w:rsidRPr="00EB5260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улоге? :)</w:t>
      </w:r>
    </w:p>
  </w:comment>
  <w:comment w:id="340" w:author="Vladimir Dimitrieski" w:date="2023-08-13T10:31:00Z" w:initials="VD">
    <w:p w14:paraId="159F747C" w14:textId="30FC839A" w:rsidR="00C83DFE" w:rsidRPr="00B5617F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требало би у целом рраду то исправити</w:t>
      </w:r>
    </w:p>
  </w:comment>
  <w:comment w:id="345" w:author="Vladimir Dimitrieski" w:date="2023-08-13T10:31:00Z" w:initials="VD">
    <w:p w14:paraId="725C267A" w14:textId="36C1BEC5" w:rsidR="00C83DFE" w:rsidRPr="00DF1F24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тачка увезивања или функционалност. Не бих остављао енглеску реч за ово.</w:t>
      </w:r>
    </w:p>
  </w:comment>
  <w:comment w:id="354" w:author="Vladimir Dimitrieski" w:date="2023-08-13T10:32:00Z" w:initials="VD">
    <w:p w14:paraId="5506C14A" w14:textId="4B5C1662" w:rsidR="00C83DFE" w:rsidRPr="00CC2EA9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ево овде си назвала ендпоинт методом можда тако и у остатку поглавља искористити?</w:t>
      </w:r>
    </w:p>
  </w:comment>
  <w:comment w:id="355" w:author="Jelena Hrnjak" w:date="2023-08-23T17:47:00Z" w:initials="JH">
    <w:p w14:paraId="2380FCA4" w14:textId="2945095C" w:rsidR="00C83DFE" w:rsidRPr="00EF601F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 xml:space="preserve">Тако сам исправила у целом раду </w:t>
      </w:r>
      <w:r w:rsidRPr="00EF601F">
        <w:rPr>
          <w:lang w:val="sr-Cyrl-RS"/>
        </w:rPr>
        <w:sym w:font="Wingdings" w:char="F04A"/>
      </w:r>
    </w:p>
  </w:comment>
  <w:comment w:id="357" w:author="Vladimir Dimitrieski" w:date="2023-08-13T10:34:00Z" w:initials="VD">
    <w:p w14:paraId="1237B18C" w14:textId="7238CBC7" w:rsidR="00C83DFE" w:rsidRPr="00F82E79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треба бољи опис</w:t>
      </w:r>
    </w:p>
  </w:comment>
  <w:comment w:id="365" w:author="Vladimir Dimitrieski" w:date="2023-08-13T10:35:00Z" w:initials="VD">
    <w:p w14:paraId="46F7AB7F" w14:textId="0387CBEE" w:rsidR="00C83DFE" w:rsidRPr="008768EE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испред ове табеле недостаје најава шта је у табели описано као и референца на саму табелу. Исто као што си урадила за табелу 4.1. Ово те молим да исправиш по потреби у целом раду.</w:t>
      </w:r>
    </w:p>
  </w:comment>
  <w:comment w:id="433" w:author="Vladimir Dimitrieski" w:date="2023-08-13T10:38:00Z" w:initials="VD">
    <w:p w14:paraId="41236B04" w14:textId="698CDAD0" w:rsidR="00C83DFE" w:rsidRPr="00614898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зар не би требало прво описати ентитет па ово?</w:t>
      </w:r>
    </w:p>
  </w:comment>
  <w:comment w:id="434" w:author="Vladimir Dimitrieski" w:date="2023-08-13T10:39:00Z" w:initials="VD">
    <w:p w14:paraId="7C663CD9" w14:textId="3EFF6A9A" w:rsidR="00C83DFE" w:rsidRPr="004E20C2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није ми позната ова реч на спрском :)</w:t>
      </w:r>
    </w:p>
  </w:comment>
  <w:comment w:id="531" w:author="Vladimir Dimitrieski" w:date="2023-08-13T10:44:00Z" w:initials="VD">
    <w:p w14:paraId="55F11FD8" w14:textId="7D913A96" w:rsidR="00C83DFE" w:rsidRPr="00906820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концепта Роле или концепта који моделује улоге. И молим те улога уместо роле, ово бас проузрокује да очи крваре :)</w:t>
      </w:r>
    </w:p>
  </w:comment>
  <w:comment w:id="684" w:author="Vladimir Dimitrieski" w:date="2023-08-13T10:51:00Z" w:initials="VD">
    <w:p w14:paraId="21ACCE6A" w14:textId="28850A5C" w:rsidR="00C83DFE" w:rsidRPr="006D5BDE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би овде требало да буде 4.3.1 и слично? као што имаш у поглављу 4.1. Генерално требало би да имаш конзистентну нумерацију кроз цео рад.</w:t>
      </w:r>
    </w:p>
  </w:comment>
  <w:comment w:id="690" w:author="Vladimir Dimitrieski" w:date="2023-08-13T10:50:00Z" w:initials="VD">
    <w:p w14:paraId="4526A57C" w14:textId="563A0701" w:rsidR="00C83DFE" w:rsidRPr="00D46004" w:rsidRDefault="00C83DFE">
      <w:pPr>
        <w:pStyle w:val="CommentText"/>
        <w:rPr>
          <w:lang w:val="sr-Cyrl-RS"/>
        </w:rPr>
      </w:pPr>
      <w:r>
        <w:rPr>
          <w:rStyle w:val="CommentReference"/>
        </w:rPr>
        <w:annotationRef/>
      </w:r>
      <w:r>
        <w:rPr>
          <w:lang w:val="sr-Cyrl-RS"/>
        </w:rPr>
        <w:t>да ли је концепт малим или великим словом? треба бити конѕистентан у целом раду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E8BC00B" w15:done="0"/>
  <w15:commentEx w15:paraId="0706BA77" w15:done="0"/>
  <w15:commentEx w15:paraId="43EB7CDE" w15:done="0"/>
  <w15:commentEx w15:paraId="3E2421A3" w15:done="0"/>
  <w15:commentEx w15:paraId="38D67FDC" w15:done="0"/>
  <w15:commentEx w15:paraId="17A0A865" w15:done="1"/>
  <w15:commentEx w15:paraId="6D05A89D" w15:done="1"/>
  <w15:commentEx w15:paraId="701E047F" w15:done="0"/>
  <w15:commentEx w15:paraId="6137A77D" w15:done="0"/>
  <w15:commentEx w15:paraId="4C219941" w15:done="0"/>
  <w15:commentEx w15:paraId="19BC64BE" w15:done="0"/>
  <w15:commentEx w15:paraId="72776CB2" w15:done="0"/>
  <w15:commentEx w15:paraId="0175EACA" w15:done="0"/>
  <w15:commentEx w15:paraId="159F747C" w15:paraIdParent="0175EACA" w15:done="0"/>
  <w15:commentEx w15:paraId="725C267A" w15:done="0"/>
  <w15:commentEx w15:paraId="5506C14A" w15:done="0"/>
  <w15:commentEx w15:paraId="2380FCA4" w15:paraIdParent="5506C14A" w15:done="0"/>
  <w15:commentEx w15:paraId="1237B18C" w15:done="0"/>
  <w15:commentEx w15:paraId="46F7AB7F" w15:done="0"/>
  <w15:commentEx w15:paraId="41236B04" w15:done="1"/>
  <w15:commentEx w15:paraId="7C663CD9" w15:done="0"/>
  <w15:commentEx w15:paraId="55F11FD8" w15:done="0"/>
  <w15:commentEx w15:paraId="21ACCE6A" w15:done="1"/>
  <w15:commentEx w15:paraId="4526A57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832B20" w16cex:dateUtc="2023-08-13T08:12:00Z"/>
  <w16cex:commentExtensible w16cex:durableId="28832B2F" w16cex:dateUtc="2023-08-13T08:13:00Z"/>
  <w16cex:commentExtensible w16cex:durableId="28832C12" w16cex:dateUtc="2023-08-13T08:16:00Z"/>
  <w16cex:commentExtensible w16cex:durableId="28832CD1" w16cex:dateUtc="2023-08-13T08:20:00Z"/>
  <w16cex:commentExtensible w16cex:durableId="28832D78" w16cex:dateUtc="2023-08-13T08:22:00Z"/>
  <w16cex:commentExtensible w16cex:durableId="28832DC1" w16cex:dateUtc="2023-08-13T08:24:00Z"/>
  <w16cex:commentExtensible w16cex:durableId="28832E5E" w16cex:dateUtc="2023-08-13T08:26:00Z"/>
  <w16cex:commentExtensible w16cex:durableId="28832E9A" w16cex:dateUtc="2023-08-13T08:27:00Z"/>
  <w16cex:commentExtensible w16cex:durableId="28832EA8" w16cex:dateUtc="2023-08-13T08:27:00Z"/>
  <w16cex:commentExtensible w16cex:durableId="28832ED2" w16cex:dateUtc="2023-08-13T08:28:00Z"/>
  <w16cex:commentExtensible w16cex:durableId="28832F54" w16cex:dateUtc="2023-08-13T08:30:00Z"/>
  <w16cex:commentExtensible w16cex:durableId="28832F6F" w16cex:dateUtc="2023-08-13T08:31:00Z"/>
  <w16cex:commentExtensible w16cex:durableId="28832F85" w16cex:dateUtc="2023-08-13T08:31:00Z"/>
  <w16cex:commentExtensible w16cex:durableId="28832FC3" w16cex:dateUtc="2023-08-13T08:32:00Z"/>
  <w16cex:commentExtensible w16cex:durableId="2883302E" w16cex:dateUtc="2023-08-13T08:34:00Z"/>
  <w16cex:commentExtensible w16cex:durableId="2883308A" w16cex:dateUtc="2023-08-13T08:35:00Z"/>
  <w16cex:commentExtensible w16cex:durableId="2883312F" w16cex:dateUtc="2023-08-13T08:38:00Z"/>
  <w16cex:commentExtensible w16cex:durableId="28833147" w16cex:dateUtc="2023-08-13T08:39:00Z"/>
  <w16cex:commentExtensible w16cex:durableId="28833283" w16cex:dateUtc="2023-08-13T08:44:00Z"/>
  <w16cex:commentExtensible w16cex:durableId="2883341C" w16cex:dateUtc="2023-08-13T08:51:00Z"/>
  <w16cex:commentExtensible w16cex:durableId="288333E3" w16cex:dateUtc="2023-08-13T08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8BC00B" w16cid:durableId="28832B20"/>
  <w16cid:commentId w16cid:paraId="0706BA77" w16cid:durableId="28832B2F"/>
  <w16cid:commentId w16cid:paraId="3E2421A3" w16cid:durableId="28832C12"/>
  <w16cid:commentId w16cid:paraId="38D67FDC" w16cid:durableId="28832CD1"/>
  <w16cid:commentId w16cid:paraId="17A0A865" w16cid:durableId="28832D78"/>
  <w16cid:commentId w16cid:paraId="6D05A89D" w16cid:durableId="28832DC1"/>
  <w16cid:commentId w16cid:paraId="701E047F" w16cid:durableId="28832E5E"/>
  <w16cid:commentId w16cid:paraId="6137A77D" w16cid:durableId="28832E9A"/>
  <w16cid:commentId w16cid:paraId="4C219941" w16cid:durableId="28832EA8"/>
  <w16cid:commentId w16cid:paraId="72776CB2" w16cid:durableId="28832ED2"/>
  <w16cid:commentId w16cid:paraId="0175EACA" w16cid:durableId="28832F54"/>
  <w16cid:commentId w16cid:paraId="159F747C" w16cid:durableId="28832F6F"/>
  <w16cid:commentId w16cid:paraId="725C267A" w16cid:durableId="28832F85"/>
  <w16cid:commentId w16cid:paraId="5506C14A" w16cid:durableId="28832FC3"/>
  <w16cid:commentId w16cid:paraId="1237B18C" w16cid:durableId="2883302E"/>
  <w16cid:commentId w16cid:paraId="46F7AB7F" w16cid:durableId="2883308A"/>
  <w16cid:commentId w16cid:paraId="41236B04" w16cid:durableId="2883312F"/>
  <w16cid:commentId w16cid:paraId="7C663CD9" w16cid:durableId="28833147"/>
  <w16cid:commentId w16cid:paraId="55F11FD8" w16cid:durableId="28833283"/>
  <w16cid:commentId w16cid:paraId="21ACCE6A" w16cid:durableId="2883341C"/>
  <w16cid:commentId w16cid:paraId="4526A57C" w16cid:durableId="288333E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E6D0D2" w14:textId="77777777" w:rsidR="00396EAA" w:rsidRDefault="00396EAA">
      <w:r>
        <w:separator/>
      </w:r>
    </w:p>
  </w:endnote>
  <w:endnote w:type="continuationSeparator" w:id="0">
    <w:p w14:paraId="6393ACFA" w14:textId="77777777" w:rsidR="00396EAA" w:rsidRDefault="00396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EC357" w14:textId="77777777" w:rsidR="00C83DFE" w:rsidRDefault="00C83D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92C5A" w14:textId="77777777" w:rsidR="00C83DFE" w:rsidRDefault="00C83DF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B0218F" w14:textId="77777777" w:rsidR="00C83DFE" w:rsidRDefault="00C83DF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C83DFE" w:rsidRDefault="00C83DF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C83DFE" w:rsidRDefault="00C83DFE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C83DFE" w:rsidRDefault="00C83DFE" w:rsidP="00917EE4">
    <w:pPr>
      <w:pStyle w:val="Footer"/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C83DFE" w:rsidRDefault="00C83DFE" w:rsidP="00B951C6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0BFB62F8" w:rsidR="00C83DFE" w:rsidRDefault="00C83DF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32D3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14:paraId="40A65E63" w14:textId="77777777" w:rsidR="00C83DFE" w:rsidRDefault="00C83D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449ED8" w14:textId="77777777" w:rsidR="00396EAA" w:rsidRDefault="00396EAA">
      <w:r>
        <w:separator/>
      </w:r>
    </w:p>
  </w:footnote>
  <w:footnote w:type="continuationSeparator" w:id="0">
    <w:p w14:paraId="7920339D" w14:textId="77777777" w:rsidR="00396EAA" w:rsidRDefault="00396E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D67319" w14:textId="77777777" w:rsidR="00C83DFE" w:rsidRDefault="00C83D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64C305" w14:textId="77777777" w:rsidR="00C83DFE" w:rsidRDefault="00C83DF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C83DFE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C83DFE" w:rsidRDefault="00C83DFE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40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C83DFE" w:rsidRDefault="00C83DFE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C83DFE" w:rsidRDefault="00C83DFE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C83DFE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C83DFE" w:rsidRPr="0048305D" w:rsidRDefault="00C83DFE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C83DFE" w:rsidRPr="0048305D" w:rsidRDefault="00C83DFE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C83DFE" w:rsidRDefault="00C83DF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C83DFE" w:rsidRDefault="00C83DFE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C83DFE" w:rsidRDefault="00C83DFE" w:rsidP="00917EE4">
    <w:pPr>
      <w:pStyle w:val="Header"/>
      <w:ind w:right="360"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C83DFE" w:rsidRDefault="00C83DFE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C83DFE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C83DFE" w:rsidRDefault="00C83DFE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41" name="Pictur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C83DFE" w:rsidRDefault="00C83DFE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</w:rPr>
            <w:t xml:space="preserve">UNIVERSITY OF NOVI SAD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C83DFE" w:rsidRDefault="00C83DFE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C83DFE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C83DFE" w:rsidRDefault="00C83DFE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C83DFE" w:rsidRDefault="00C83DFE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C83DFE" w:rsidRDefault="00C83DFE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C83DFE" w:rsidRDefault="00C83DFE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C83DFE" w:rsidRDefault="00C83DFE" w:rsidP="004D445F">
    <w:pPr>
      <w:pStyle w:val="Header"/>
      <w:ind w:right="360"/>
      <w:rPr>
        <w:lang w:val="sr-Latn-CS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C83DFE" w:rsidRDefault="00C83DFE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5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EF6E52"/>
    <w:multiLevelType w:val="hybridMultilevel"/>
    <w:tmpl w:val="22BCF5D8"/>
    <w:lvl w:ilvl="0" w:tplc="28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22"/>
  </w:num>
  <w:num w:numId="5">
    <w:abstractNumId w:val="10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4"/>
  </w:num>
  <w:num w:numId="8">
    <w:abstractNumId w:val="16"/>
  </w:num>
  <w:num w:numId="9">
    <w:abstractNumId w:val="24"/>
  </w:num>
  <w:num w:numId="10">
    <w:abstractNumId w:val="17"/>
  </w:num>
  <w:num w:numId="11">
    <w:abstractNumId w:val="0"/>
  </w:num>
  <w:num w:numId="12">
    <w:abstractNumId w:val="20"/>
  </w:num>
  <w:num w:numId="13">
    <w:abstractNumId w:val="7"/>
  </w:num>
  <w:num w:numId="14">
    <w:abstractNumId w:val="29"/>
  </w:num>
  <w:num w:numId="15">
    <w:abstractNumId w:val="1"/>
  </w:num>
  <w:num w:numId="16">
    <w:abstractNumId w:val="2"/>
  </w:num>
  <w:num w:numId="17">
    <w:abstractNumId w:val="28"/>
  </w:num>
  <w:num w:numId="18">
    <w:abstractNumId w:val="30"/>
  </w:num>
  <w:num w:numId="19">
    <w:abstractNumId w:val="6"/>
  </w:num>
  <w:num w:numId="20">
    <w:abstractNumId w:val="19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1"/>
  </w:num>
  <w:num w:numId="26">
    <w:abstractNumId w:val="8"/>
  </w:num>
  <w:num w:numId="27">
    <w:abstractNumId w:val="13"/>
  </w:num>
  <w:num w:numId="28">
    <w:abstractNumId w:val="25"/>
  </w:num>
  <w:num w:numId="29">
    <w:abstractNumId w:val="12"/>
  </w:num>
  <w:num w:numId="30">
    <w:abstractNumId w:val="9"/>
  </w:num>
  <w:num w:numId="31">
    <w:abstractNumId w:val="26"/>
  </w:num>
  <w:num w:numId="32">
    <w:abstractNumId w:val="23"/>
  </w:num>
  <w:num w:numId="33">
    <w:abstractNumId w:val="15"/>
  </w:num>
  <w:num w:numId="34">
    <w:abstractNumId w:val="27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ladimir Dimitrieski">
    <w15:presenceInfo w15:providerId="Windows Live" w15:userId="83422ecfb98e9ead"/>
  </w15:person>
  <w15:person w15:author="Jelena Hrnjak">
    <w15:presenceInfo w15:providerId="Windows Live" w15:userId="66d5afbda19e128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mirrorMargin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30E3"/>
    <w:rsid w:val="00005023"/>
    <w:rsid w:val="000051BF"/>
    <w:rsid w:val="00005F10"/>
    <w:rsid w:val="000061A6"/>
    <w:rsid w:val="00006998"/>
    <w:rsid w:val="00006EA8"/>
    <w:rsid w:val="0001041A"/>
    <w:rsid w:val="000104A8"/>
    <w:rsid w:val="000112CB"/>
    <w:rsid w:val="00012B6C"/>
    <w:rsid w:val="00012B81"/>
    <w:rsid w:val="0001344C"/>
    <w:rsid w:val="000137A9"/>
    <w:rsid w:val="0001421C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21AC"/>
    <w:rsid w:val="0002244B"/>
    <w:rsid w:val="00023957"/>
    <w:rsid w:val="00023A75"/>
    <w:rsid w:val="00023B95"/>
    <w:rsid w:val="00023D97"/>
    <w:rsid w:val="00024DAD"/>
    <w:rsid w:val="0002535B"/>
    <w:rsid w:val="00025964"/>
    <w:rsid w:val="00025EC2"/>
    <w:rsid w:val="0002610E"/>
    <w:rsid w:val="00026156"/>
    <w:rsid w:val="000266D8"/>
    <w:rsid w:val="0002673F"/>
    <w:rsid w:val="00026E17"/>
    <w:rsid w:val="000277A6"/>
    <w:rsid w:val="00027C3A"/>
    <w:rsid w:val="00027C52"/>
    <w:rsid w:val="000301ED"/>
    <w:rsid w:val="000310B0"/>
    <w:rsid w:val="0003157E"/>
    <w:rsid w:val="00031B51"/>
    <w:rsid w:val="00032378"/>
    <w:rsid w:val="00032998"/>
    <w:rsid w:val="00033395"/>
    <w:rsid w:val="00033496"/>
    <w:rsid w:val="00033D67"/>
    <w:rsid w:val="00034068"/>
    <w:rsid w:val="0003438E"/>
    <w:rsid w:val="00034E41"/>
    <w:rsid w:val="00034EB3"/>
    <w:rsid w:val="000354CF"/>
    <w:rsid w:val="00035981"/>
    <w:rsid w:val="000359F0"/>
    <w:rsid w:val="00036612"/>
    <w:rsid w:val="000368DB"/>
    <w:rsid w:val="000370AB"/>
    <w:rsid w:val="00037FA3"/>
    <w:rsid w:val="000406C0"/>
    <w:rsid w:val="00040800"/>
    <w:rsid w:val="0004098D"/>
    <w:rsid w:val="00040DDC"/>
    <w:rsid w:val="000416F5"/>
    <w:rsid w:val="00041F7B"/>
    <w:rsid w:val="000428CD"/>
    <w:rsid w:val="0004342E"/>
    <w:rsid w:val="000435D4"/>
    <w:rsid w:val="00044A2C"/>
    <w:rsid w:val="000454F7"/>
    <w:rsid w:val="000466A8"/>
    <w:rsid w:val="00046B6A"/>
    <w:rsid w:val="00046CD6"/>
    <w:rsid w:val="00047CFB"/>
    <w:rsid w:val="0005087B"/>
    <w:rsid w:val="000508C8"/>
    <w:rsid w:val="00050992"/>
    <w:rsid w:val="00050D90"/>
    <w:rsid w:val="00052101"/>
    <w:rsid w:val="00052316"/>
    <w:rsid w:val="0005243C"/>
    <w:rsid w:val="00052ADD"/>
    <w:rsid w:val="000531D7"/>
    <w:rsid w:val="00053350"/>
    <w:rsid w:val="00053393"/>
    <w:rsid w:val="00054C96"/>
    <w:rsid w:val="00054DE5"/>
    <w:rsid w:val="00055550"/>
    <w:rsid w:val="00056616"/>
    <w:rsid w:val="00056F45"/>
    <w:rsid w:val="000572BB"/>
    <w:rsid w:val="00061AC0"/>
    <w:rsid w:val="00061EB2"/>
    <w:rsid w:val="00061EF1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1515"/>
    <w:rsid w:val="0007180F"/>
    <w:rsid w:val="00071C2E"/>
    <w:rsid w:val="0007221F"/>
    <w:rsid w:val="00072D77"/>
    <w:rsid w:val="000750EB"/>
    <w:rsid w:val="00076459"/>
    <w:rsid w:val="00077B23"/>
    <w:rsid w:val="000801FF"/>
    <w:rsid w:val="0008058E"/>
    <w:rsid w:val="00082CAD"/>
    <w:rsid w:val="00082FCA"/>
    <w:rsid w:val="00083042"/>
    <w:rsid w:val="00083612"/>
    <w:rsid w:val="00083A15"/>
    <w:rsid w:val="00084609"/>
    <w:rsid w:val="0008573C"/>
    <w:rsid w:val="00085B86"/>
    <w:rsid w:val="00085DEE"/>
    <w:rsid w:val="0008616E"/>
    <w:rsid w:val="00090815"/>
    <w:rsid w:val="00090A54"/>
    <w:rsid w:val="00091023"/>
    <w:rsid w:val="000910F1"/>
    <w:rsid w:val="00091F72"/>
    <w:rsid w:val="000933D0"/>
    <w:rsid w:val="00094828"/>
    <w:rsid w:val="0009589A"/>
    <w:rsid w:val="0009629B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3AA"/>
    <w:rsid w:val="000A198A"/>
    <w:rsid w:val="000A1B61"/>
    <w:rsid w:val="000A254A"/>
    <w:rsid w:val="000A28A2"/>
    <w:rsid w:val="000A2BF4"/>
    <w:rsid w:val="000A2E03"/>
    <w:rsid w:val="000A2E9B"/>
    <w:rsid w:val="000A323D"/>
    <w:rsid w:val="000A3436"/>
    <w:rsid w:val="000A35CE"/>
    <w:rsid w:val="000A482D"/>
    <w:rsid w:val="000A4A28"/>
    <w:rsid w:val="000A54CC"/>
    <w:rsid w:val="000A6117"/>
    <w:rsid w:val="000B010B"/>
    <w:rsid w:val="000B1787"/>
    <w:rsid w:val="000B1836"/>
    <w:rsid w:val="000B1CD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2750"/>
    <w:rsid w:val="000C3C73"/>
    <w:rsid w:val="000C5EB1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7255"/>
    <w:rsid w:val="000D75A7"/>
    <w:rsid w:val="000E12FA"/>
    <w:rsid w:val="000E1AA8"/>
    <w:rsid w:val="000E1B2B"/>
    <w:rsid w:val="000E229F"/>
    <w:rsid w:val="000E2877"/>
    <w:rsid w:val="000E2A1A"/>
    <w:rsid w:val="000E31EB"/>
    <w:rsid w:val="000E423E"/>
    <w:rsid w:val="000E4A62"/>
    <w:rsid w:val="000E5843"/>
    <w:rsid w:val="000E5C9B"/>
    <w:rsid w:val="000E6ACB"/>
    <w:rsid w:val="000F000B"/>
    <w:rsid w:val="000F0231"/>
    <w:rsid w:val="000F07C7"/>
    <w:rsid w:val="000F0EAF"/>
    <w:rsid w:val="000F1B9D"/>
    <w:rsid w:val="000F1DFA"/>
    <w:rsid w:val="000F248C"/>
    <w:rsid w:val="000F3A32"/>
    <w:rsid w:val="000F4F5F"/>
    <w:rsid w:val="000F5A06"/>
    <w:rsid w:val="000F7AB8"/>
    <w:rsid w:val="00100762"/>
    <w:rsid w:val="00100D94"/>
    <w:rsid w:val="001013E6"/>
    <w:rsid w:val="001018D9"/>
    <w:rsid w:val="00102861"/>
    <w:rsid w:val="001029BA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316E"/>
    <w:rsid w:val="0011317A"/>
    <w:rsid w:val="00113C86"/>
    <w:rsid w:val="00114425"/>
    <w:rsid w:val="001146FB"/>
    <w:rsid w:val="001156B6"/>
    <w:rsid w:val="001159FA"/>
    <w:rsid w:val="0011601F"/>
    <w:rsid w:val="0011717D"/>
    <w:rsid w:val="0011762A"/>
    <w:rsid w:val="00117809"/>
    <w:rsid w:val="00120AB9"/>
    <w:rsid w:val="001212FB"/>
    <w:rsid w:val="001214BE"/>
    <w:rsid w:val="0012192F"/>
    <w:rsid w:val="00121A2C"/>
    <w:rsid w:val="00121C30"/>
    <w:rsid w:val="00121FD6"/>
    <w:rsid w:val="00122791"/>
    <w:rsid w:val="001227BF"/>
    <w:rsid w:val="00122806"/>
    <w:rsid w:val="00122BA9"/>
    <w:rsid w:val="00123427"/>
    <w:rsid w:val="0012344C"/>
    <w:rsid w:val="00125177"/>
    <w:rsid w:val="0012599D"/>
    <w:rsid w:val="00127185"/>
    <w:rsid w:val="0012732C"/>
    <w:rsid w:val="00127A13"/>
    <w:rsid w:val="00130313"/>
    <w:rsid w:val="00130623"/>
    <w:rsid w:val="001312C5"/>
    <w:rsid w:val="001312CB"/>
    <w:rsid w:val="00131786"/>
    <w:rsid w:val="00131885"/>
    <w:rsid w:val="00131A23"/>
    <w:rsid w:val="0013284C"/>
    <w:rsid w:val="00133D9D"/>
    <w:rsid w:val="001340FB"/>
    <w:rsid w:val="0013413C"/>
    <w:rsid w:val="001343C4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519"/>
    <w:rsid w:val="001418BE"/>
    <w:rsid w:val="00142B32"/>
    <w:rsid w:val="00142BCC"/>
    <w:rsid w:val="00142C82"/>
    <w:rsid w:val="00142E4E"/>
    <w:rsid w:val="00142F46"/>
    <w:rsid w:val="0014371C"/>
    <w:rsid w:val="00143A80"/>
    <w:rsid w:val="00144207"/>
    <w:rsid w:val="001444CA"/>
    <w:rsid w:val="0014466B"/>
    <w:rsid w:val="00144F25"/>
    <w:rsid w:val="001451A8"/>
    <w:rsid w:val="00146AE2"/>
    <w:rsid w:val="001478A6"/>
    <w:rsid w:val="00147AB6"/>
    <w:rsid w:val="00147D71"/>
    <w:rsid w:val="00150A63"/>
    <w:rsid w:val="00150D98"/>
    <w:rsid w:val="0015103E"/>
    <w:rsid w:val="001510CC"/>
    <w:rsid w:val="001516C9"/>
    <w:rsid w:val="0015199F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94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A17"/>
    <w:rsid w:val="00170D2D"/>
    <w:rsid w:val="0017117F"/>
    <w:rsid w:val="00171227"/>
    <w:rsid w:val="00171447"/>
    <w:rsid w:val="00172A07"/>
    <w:rsid w:val="00173096"/>
    <w:rsid w:val="001732E6"/>
    <w:rsid w:val="001749FB"/>
    <w:rsid w:val="00174C0D"/>
    <w:rsid w:val="0017645F"/>
    <w:rsid w:val="0018182F"/>
    <w:rsid w:val="0018288B"/>
    <w:rsid w:val="001828A9"/>
    <w:rsid w:val="00183AAC"/>
    <w:rsid w:val="001847E1"/>
    <w:rsid w:val="00184853"/>
    <w:rsid w:val="00184F72"/>
    <w:rsid w:val="001853CF"/>
    <w:rsid w:val="00186777"/>
    <w:rsid w:val="00186849"/>
    <w:rsid w:val="00186870"/>
    <w:rsid w:val="00187546"/>
    <w:rsid w:val="0019005A"/>
    <w:rsid w:val="001904C9"/>
    <w:rsid w:val="00190F3B"/>
    <w:rsid w:val="00191E84"/>
    <w:rsid w:val="00192110"/>
    <w:rsid w:val="00192274"/>
    <w:rsid w:val="00192CDE"/>
    <w:rsid w:val="001935FE"/>
    <w:rsid w:val="00193614"/>
    <w:rsid w:val="00193DC4"/>
    <w:rsid w:val="00194A1E"/>
    <w:rsid w:val="0019589A"/>
    <w:rsid w:val="00195BA5"/>
    <w:rsid w:val="00196108"/>
    <w:rsid w:val="001963DF"/>
    <w:rsid w:val="0019676F"/>
    <w:rsid w:val="00196917"/>
    <w:rsid w:val="00197400"/>
    <w:rsid w:val="001979B5"/>
    <w:rsid w:val="00197A89"/>
    <w:rsid w:val="00197AFE"/>
    <w:rsid w:val="001A05E4"/>
    <w:rsid w:val="001A0E67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67D1"/>
    <w:rsid w:val="001A6A1C"/>
    <w:rsid w:val="001B04C1"/>
    <w:rsid w:val="001B096E"/>
    <w:rsid w:val="001B0E05"/>
    <w:rsid w:val="001B15B3"/>
    <w:rsid w:val="001B1702"/>
    <w:rsid w:val="001B27F4"/>
    <w:rsid w:val="001B2DC7"/>
    <w:rsid w:val="001B39E3"/>
    <w:rsid w:val="001B3E46"/>
    <w:rsid w:val="001B3EB0"/>
    <w:rsid w:val="001B4F91"/>
    <w:rsid w:val="001B57CF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916"/>
    <w:rsid w:val="001C1A71"/>
    <w:rsid w:val="001C1B05"/>
    <w:rsid w:val="001C1E39"/>
    <w:rsid w:val="001C1F20"/>
    <w:rsid w:val="001C2140"/>
    <w:rsid w:val="001C2792"/>
    <w:rsid w:val="001C283C"/>
    <w:rsid w:val="001C2FD2"/>
    <w:rsid w:val="001C3399"/>
    <w:rsid w:val="001C3A52"/>
    <w:rsid w:val="001C3DCC"/>
    <w:rsid w:val="001C431B"/>
    <w:rsid w:val="001C461F"/>
    <w:rsid w:val="001C545B"/>
    <w:rsid w:val="001C6291"/>
    <w:rsid w:val="001C699B"/>
    <w:rsid w:val="001C7125"/>
    <w:rsid w:val="001D07BD"/>
    <w:rsid w:val="001D0AFF"/>
    <w:rsid w:val="001D11E7"/>
    <w:rsid w:val="001D15C7"/>
    <w:rsid w:val="001D19EE"/>
    <w:rsid w:val="001D267A"/>
    <w:rsid w:val="001D544C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E6AE4"/>
    <w:rsid w:val="001F1B1C"/>
    <w:rsid w:val="001F1B5D"/>
    <w:rsid w:val="001F1DCC"/>
    <w:rsid w:val="001F226B"/>
    <w:rsid w:val="001F2F2E"/>
    <w:rsid w:val="001F3822"/>
    <w:rsid w:val="001F38C7"/>
    <w:rsid w:val="001F4E3E"/>
    <w:rsid w:val="001F5577"/>
    <w:rsid w:val="001F76E2"/>
    <w:rsid w:val="001F791D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5130"/>
    <w:rsid w:val="002052B8"/>
    <w:rsid w:val="002052E5"/>
    <w:rsid w:val="002052FF"/>
    <w:rsid w:val="00205BFC"/>
    <w:rsid w:val="002061C8"/>
    <w:rsid w:val="00206AF5"/>
    <w:rsid w:val="0020721E"/>
    <w:rsid w:val="002074AE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203"/>
    <w:rsid w:val="002143F2"/>
    <w:rsid w:val="002152A9"/>
    <w:rsid w:val="0021628A"/>
    <w:rsid w:val="00216906"/>
    <w:rsid w:val="00217626"/>
    <w:rsid w:val="0021764F"/>
    <w:rsid w:val="00217753"/>
    <w:rsid w:val="00217FA9"/>
    <w:rsid w:val="002202A1"/>
    <w:rsid w:val="00220305"/>
    <w:rsid w:val="00220680"/>
    <w:rsid w:val="00220DDC"/>
    <w:rsid w:val="00220EBB"/>
    <w:rsid w:val="002210B4"/>
    <w:rsid w:val="00221605"/>
    <w:rsid w:val="00221E8E"/>
    <w:rsid w:val="0022218E"/>
    <w:rsid w:val="00222B58"/>
    <w:rsid w:val="00223866"/>
    <w:rsid w:val="00224C4B"/>
    <w:rsid w:val="00224C50"/>
    <w:rsid w:val="002250F3"/>
    <w:rsid w:val="00225269"/>
    <w:rsid w:val="0022583F"/>
    <w:rsid w:val="002265EE"/>
    <w:rsid w:val="00230490"/>
    <w:rsid w:val="002307E5"/>
    <w:rsid w:val="00230825"/>
    <w:rsid w:val="0023090B"/>
    <w:rsid w:val="002319E6"/>
    <w:rsid w:val="00232509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7104"/>
    <w:rsid w:val="0023783F"/>
    <w:rsid w:val="002402B4"/>
    <w:rsid w:val="00240745"/>
    <w:rsid w:val="00240B60"/>
    <w:rsid w:val="0024144D"/>
    <w:rsid w:val="00242A02"/>
    <w:rsid w:val="00242B64"/>
    <w:rsid w:val="00243353"/>
    <w:rsid w:val="0024337E"/>
    <w:rsid w:val="0024343F"/>
    <w:rsid w:val="00243CD8"/>
    <w:rsid w:val="0024420C"/>
    <w:rsid w:val="00245350"/>
    <w:rsid w:val="002456C0"/>
    <w:rsid w:val="00245D69"/>
    <w:rsid w:val="002467E3"/>
    <w:rsid w:val="00247003"/>
    <w:rsid w:val="00247BC1"/>
    <w:rsid w:val="002500B9"/>
    <w:rsid w:val="002513B0"/>
    <w:rsid w:val="002516D0"/>
    <w:rsid w:val="00252E3F"/>
    <w:rsid w:val="00253154"/>
    <w:rsid w:val="002535D5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E1C"/>
    <w:rsid w:val="00260E6B"/>
    <w:rsid w:val="002621CB"/>
    <w:rsid w:val="00264574"/>
    <w:rsid w:val="00264870"/>
    <w:rsid w:val="00264EA2"/>
    <w:rsid w:val="00264FF7"/>
    <w:rsid w:val="0026523B"/>
    <w:rsid w:val="00265564"/>
    <w:rsid w:val="00265850"/>
    <w:rsid w:val="00265B39"/>
    <w:rsid w:val="00266267"/>
    <w:rsid w:val="00266323"/>
    <w:rsid w:val="00267084"/>
    <w:rsid w:val="00267AF6"/>
    <w:rsid w:val="00267E51"/>
    <w:rsid w:val="00270368"/>
    <w:rsid w:val="00270D57"/>
    <w:rsid w:val="00270EA2"/>
    <w:rsid w:val="002715AA"/>
    <w:rsid w:val="0027160B"/>
    <w:rsid w:val="002719FF"/>
    <w:rsid w:val="00271A01"/>
    <w:rsid w:val="00272059"/>
    <w:rsid w:val="002720E6"/>
    <w:rsid w:val="002735AE"/>
    <w:rsid w:val="00274070"/>
    <w:rsid w:val="002747FB"/>
    <w:rsid w:val="0027498B"/>
    <w:rsid w:val="00275173"/>
    <w:rsid w:val="00276BF3"/>
    <w:rsid w:val="00277A58"/>
    <w:rsid w:val="002804B3"/>
    <w:rsid w:val="00280BC2"/>
    <w:rsid w:val="00281158"/>
    <w:rsid w:val="0028253B"/>
    <w:rsid w:val="00282E0E"/>
    <w:rsid w:val="00282EFF"/>
    <w:rsid w:val="002834B2"/>
    <w:rsid w:val="00283B0B"/>
    <w:rsid w:val="002857B6"/>
    <w:rsid w:val="0028584F"/>
    <w:rsid w:val="0028681F"/>
    <w:rsid w:val="00287743"/>
    <w:rsid w:val="002905D3"/>
    <w:rsid w:val="002907BD"/>
    <w:rsid w:val="002908E4"/>
    <w:rsid w:val="00290DC6"/>
    <w:rsid w:val="00291254"/>
    <w:rsid w:val="002914D7"/>
    <w:rsid w:val="0029164C"/>
    <w:rsid w:val="00292456"/>
    <w:rsid w:val="00292F47"/>
    <w:rsid w:val="00293B93"/>
    <w:rsid w:val="00293DBE"/>
    <w:rsid w:val="00293DF5"/>
    <w:rsid w:val="0029436A"/>
    <w:rsid w:val="00294429"/>
    <w:rsid w:val="00294EF6"/>
    <w:rsid w:val="00295551"/>
    <w:rsid w:val="00295CA7"/>
    <w:rsid w:val="002966B0"/>
    <w:rsid w:val="0029691A"/>
    <w:rsid w:val="002970DE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71C5"/>
    <w:rsid w:val="002A7D57"/>
    <w:rsid w:val="002B1255"/>
    <w:rsid w:val="002B181E"/>
    <w:rsid w:val="002B18B9"/>
    <w:rsid w:val="002B1B81"/>
    <w:rsid w:val="002B4318"/>
    <w:rsid w:val="002B4BE3"/>
    <w:rsid w:val="002B5797"/>
    <w:rsid w:val="002B6495"/>
    <w:rsid w:val="002B6B80"/>
    <w:rsid w:val="002B6DE9"/>
    <w:rsid w:val="002B7220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4D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237C"/>
    <w:rsid w:val="002E28E6"/>
    <w:rsid w:val="002E2FFC"/>
    <w:rsid w:val="002E3036"/>
    <w:rsid w:val="002E39E1"/>
    <w:rsid w:val="002E48D2"/>
    <w:rsid w:val="002E5696"/>
    <w:rsid w:val="002E599C"/>
    <w:rsid w:val="002E5A16"/>
    <w:rsid w:val="002E5E29"/>
    <w:rsid w:val="002E5F7D"/>
    <w:rsid w:val="002E6413"/>
    <w:rsid w:val="002E6D88"/>
    <w:rsid w:val="002E6F1F"/>
    <w:rsid w:val="002F0AF0"/>
    <w:rsid w:val="002F0D1D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837"/>
    <w:rsid w:val="002F6CB3"/>
    <w:rsid w:val="002F6D15"/>
    <w:rsid w:val="002F74D2"/>
    <w:rsid w:val="002F7E6F"/>
    <w:rsid w:val="00300ABF"/>
    <w:rsid w:val="00302802"/>
    <w:rsid w:val="0030289A"/>
    <w:rsid w:val="00302F4A"/>
    <w:rsid w:val="0030347E"/>
    <w:rsid w:val="00303587"/>
    <w:rsid w:val="00303CBF"/>
    <w:rsid w:val="00304334"/>
    <w:rsid w:val="00304A0B"/>
    <w:rsid w:val="00305A40"/>
    <w:rsid w:val="00305B92"/>
    <w:rsid w:val="003065C7"/>
    <w:rsid w:val="00306EA4"/>
    <w:rsid w:val="00307CD6"/>
    <w:rsid w:val="00307D39"/>
    <w:rsid w:val="00310720"/>
    <w:rsid w:val="00310986"/>
    <w:rsid w:val="00311F11"/>
    <w:rsid w:val="00312075"/>
    <w:rsid w:val="003128B5"/>
    <w:rsid w:val="0031292B"/>
    <w:rsid w:val="00312F5B"/>
    <w:rsid w:val="00314ACA"/>
    <w:rsid w:val="0031620B"/>
    <w:rsid w:val="003168B5"/>
    <w:rsid w:val="00317019"/>
    <w:rsid w:val="00317B75"/>
    <w:rsid w:val="00320999"/>
    <w:rsid w:val="00321272"/>
    <w:rsid w:val="0032193B"/>
    <w:rsid w:val="003219CC"/>
    <w:rsid w:val="00321BBA"/>
    <w:rsid w:val="00322573"/>
    <w:rsid w:val="003227DD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ABF"/>
    <w:rsid w:val="00327CC1"/>
    <w:rsid w:val="00327FA3"/>
    <w:rsid w:val="00330A74"/>
    <w:rsid w:val="00330AB9"/>
    <w:rsid w:val="003312DC"/>
    <w:rsid w:val="003318FD"/>
    <w:rsid w:val="00331D78"/>
    <w:rsid w:val="003338A7"/>
    <w:rsid w:val="00334693"/>
    <w:rsid w:val="00334B7C"/>
    <w:rsid w:val="00334BC0"/>
    <w:rsid w:val="003354A8"/>
    <w:rsid w:val="00335877"/>
    <w:rsid w:val="0033596B"/>
    <w:rsid w:val="00335B4F"/>
    <w:rsid w:val="00340720"/>
    <w:rsid w:val="00340E40"/>
    <w:rsid w:val="003414A4"/>
    <w:rsid w:val="0034178D"/>
    <w:rsid w:val="0034273B"/>
    <w:rsid w:val="00342A78"/>
    <w:rsid w:val="003434F7"/>
    <w:rsid w:val="00343C1B"/>
    <w:rsid w:val="00343E8C"/>
    <w:rsid w:val="00346477"/>
    <w:rsid w:val="00346B4D"/>
    <w:rsid w:val="00347BC4"/>
    <w:rsid w:val="003500BE"/>
    <w:rsid w:val="00350156"/>
    <w:rsid w:val="0035029C"/>
    <w:rsid w:val="003504BF"/>
    <w:rsid w:val="00350B85"/>
    <w:rsid w:val="00350D75"/>
    <w:rsid w:val="0035216D"/>
    <w:rsid w:val="003532D3"/>
    <w:rsid w:val="0035356F"/>
    <w:rsid w:val="00353693"/>
    <w:rsid w:val="00354659"/>
    <w:rsid w:val="00354EB2"/>
    <w:rsid w:val="003552CF"/>
    <w:rsid w:val="0035759B"/>
    <w:rsid w:val="00357EAF"/>
    <w:rsid w:val="00357EC3"/>
    <w:rsid w:val="00360022"/>
    <w:rsid w:val="00360423"/>
    <w:rsid w:val="00360558"/>
    <w:rsid w:val="00360B3E"/>
    <w:rsid w:val="00360F78"/>
    <w:rsid w:val="00361085"/>
    <w:rsid w:val="003610C7"/>
    <w:rsid w:val="0036199A"/>
    <w:rsid w:val="00361DC5"/>
    <w:rsid w:val="00362291"/>
    <w:rsid w:val="00362491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432"/>
    <w:rsid w:val="003658A9"/>
    <w:rsid w:val="00365E14"/>
    <w:rsid w:val="00366895"/>
    <w:rsid w:val="00366DB5"/>
    <w:rsid w:val="00366FC9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0E6"/>
    <w:rsid w:val="00377965"/>
    <w:rsid w:val="00377B1F"/>
    <w:rsid w:val="00377EE3"/>
    <w:rsid w:val="00381657"/>
    <w:rsid w:val="003818E5"/>
    <w:rsid w:val="00381AF4"/>
    <w:rsid w:val="00381B47"/>
    <w:rsid w:val="00381C27"/>
    <w:rsid w:val="0038231B"/>
    <w:rsid w:val="00382698"/>
    <w:rsid w:val="003845C2"/>
    <w:rsid w:val="00384826"/>
    <w:rsid w:val="003851E4"/>
    <w:rsid w:val="00385B65"/>
    <w:rsid w:val="0038659D"/>
    <w:rsid w:val="00386E25"/>
    <w:rsid w:val="003901A4"/>
    <w:rsid w:val="00390372"/>
    <w:rsid w:val="00390A84"/>
    <w:rsid w:val="0039160C"/>
    <w:rsid w:val="00391A52"/>
    <w:rsid w:val="00391AE8"/>
    <w:rsid w:val="00392435"/>
    <w:rsid w:val="003927FF"/>
    <w:rsid w:val="003928D8"/>
    <w:rsid w:val="00392BF8"/>
    <w:rsid w:val="00393F99"/>
    <w:rsid w:val="003943C0"/>
    <w:rsid w:val="00394899"/>
    <w:rsid w:val="00394B72"/>
    <w:rsid w:val="00394BAC"/>
    <w:rsid w:val="00394E9B"/>
    <w:rsid w:val="003950BB"/>
    <w:rsid w:val="00395304"/>
    <w:rsid w:val="00395518"/>
    <w:rsid w:val="003958D9"/>
    <w:rsid w:val="003959C8"/>
    <w:rsid w:val="00395D61"/>
    <w:rsid w:val="00396763"/>
    <w:rsid w:val="00396C24"/>
    <w:rsid w:val="00396EAA"/>
    <w:rsid w:val="0039746D"/>
    <w:rsid w:val="003A06BA"/>
    <w:rsid w:val="003A1588"/>
    <w:rsid w:val="003A1C42"/>
    <w:rsid w:val="003A25C5"/>
    <w:rsid w:val="003A2715"/>
    <w:rsid w:val="003A36FE"/>
    <w:rsid w:val="003A3A49"/>
    <w:rsid w:val="003A40FB"/>
    <w:rsid w:val="003A41AE"/>
    <w:rsid w:val="003A45BE"/>
    <w:rsid w:val="003A520A"/>
    <w:rsid w:val="003A5C85"/>
    <w:rsid w:val="003A606B"/>
    <w:rsid w:val="003A622A"/>
    <w:rsid w:val="003A64A8"/>
    <w:rsid w:val="003A76E9"/>
    <w:rsid w:val="003A78CC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3963"/>
    <w:rsid w:val="003B4987"/>
    <w:rsid w:val="003B5754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869"/>
    <w:rsid w:val="003C1D0C"/>
    <w:rsid w:val="003C1EC1"/>
    <w:rsid w:val="003C2AA5"/>
    <w:rsid w:val="003C49B3"/>
    <w:rsid w:val="003C4D22"/>
    <w:rsid w:val="003C4D5B"/>
    <w:rsid w:val="003C6E90"/>
    <w:rsid w:val="003C700C"/>
    <w:rsid w:val="003D087E"/>
    <w:rsid w:val="003D10F1"/>
    <w:rsid w:val="003D17F7"/>
    <w:rsid w:val="003D2773"/>
    <w:rsid w:val="003D291B"/>
    <w:rsid w:val="003D2C15"/>
    <w:rsid w:val="003D3015"/>
    <w:rsid w:val="003D3293"/>
    <w:rsid w:val="003D3773"/>
    <w:rsid w:val="003D38BF"/>
    <w:rsid w:val="003D3BD3"/>
    <w:rsid w:val="003D49C6"/>
    <w:rsid w:val="003D4ACF"/>
    <w:rsid w:val="003D4D08"/>
    <w:rsid w:val="003D64F1"/>
    <w:rsid w:val="003D6882"/>
    <w:rsid w:val="003D6DC1"/>
    <w:rsid w:val="003D6F9B"/>
    <w:rsid w:val="003D7ECB"/>
    <w:rsid w:val="003E0FEE"/>
    <w:rsid w:val="003E11F3"/>
    <w:rsid w:val="003E15BA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BB"/>
    <w:rsid w:val="003E619E"/>
    <w:rsid w:val="003E62A9"/>
    <w:rsid w:val="003E6E19"/>
    <w:rsid w:val="003E7094"/>
    <w:rsid w:val="003E70BE"/>
    <w:rsid w:val="003E7714"/>
    <w:rsid w:val="003E7F13"/>
    <w:rsid w:val="003F01A1"/>
    <w:rsid w:val="003F02B6"/>
    <w:rsid w:val="003F0A25"/>
    <w:rsid w:val="003F1248"/>
    <w:rsid w:val="003F1989"/>
    <w:rsid w:val="003F1F04"/>
    <w:rsid w:val="003F2D20"/>
    <w:rsid w:val="003F3D0B"/>
    <w:rsid w:val="003F5C5B"/>
    <w:rsid w:val="003F6651"/>
    <w:rsid w:val="003F6799"/>
    <w:rsid w:val="003F6FE7"/>
    <w:rsid w:val="003F70A1"/>
    <w:rsid w:val="003F70CA"/>
    <w:rsid w:val="003F72FA"/>
    <w:rsid w:val="003F736E"/>
    <w:rsid w:val="003F7A37"/>
    <w:rsid w:val="003F7B4F"/>
    <w:rsid w:val="0040066D"/>
    <w:rsid w:val="004011B1"/>
    <w:rsid w:val="0040126C"/>
    <w:rsid w:val="004028EA"/>
    <w:rsid w:val="00402BEC"/>
    <w:rsid w:val="00402C18"/>
    <w:rsid w:val="00404217"/>
    <w:rsid w:val="00405006"/>
    <w:rsid w:val="00405071"/>
    <w:rsid w:val="00405400"/>
    <w:rsid w:val="00405A80"/>
    <w:rsid w:val="00405F88"/>
    <w:rsid w:val="00406222"/>
    <w:rsid w:val="00406A90"/>
    <w:rsid w:val="00406CBD"/>
    <w:rsid w:val="004074EA"/>
    <w:rsid w:val="00407FA5"/>
    <w:rsid w:val="004107EC"/>
    <w:rsid w:val="00411FFF"/>
    <w:rsid w:val="004137A1"/>
    <w:rsid w:val="00414050"/>
    <w:rsid w:val="004140A7"/>
    <w:rsid w:val="004146F6"/>
    <w:rsid w:val="00414AD0"/>
    <w:rsid w:val="00414C11"/>
    <w:rsid w:val="00414FF5"/>
    <w:rsid w:val="00415315"/>
    <w:rsid w:val="00416177"/>
    <w:rsid w:val="004170D0"/>
    <w:rsid w:val="0041730B"/>
    <w:rsid w:val="0042036B"/>
    <w:rsid w:val="00420690"/>
    <w:rsid w:val="00420E05"/>
    <w:rsid w:val="004217A2"/>
    <w:rsid w:val="00421840"/>
    <w:rsid w:val="0042196C"/>
    <w:rsid w:val="004220A6"/>
    <w:rsid w:val="004221AF"/>
    <w:rsid w:val="00422616"/>
    <w:rsid w:val="004233F7"/>
    <w:rsid w:val="00423621"/>
    <w:rsid w:val="0042385E"/>
    <w:rsid w:val="00423BE0"/>
    <w:rsid w:val="00423C96"/>
    <w:rsid w:val="00423F33"/>
    <w:rsid w:val="00424160"/>
    <w:rsid w:val="004241BF"/>
    <w:rsid w:val="00424911"/>
    <w:rsid w:val="0042588B"/>
    <w:rsid w:val="00425A8F"/>
    <w:rsid w:val="00426132"/>
    <w:rsid w:val="004261C1"/>
    <w:rsid w:val="0042638E"/>
    <w:rsid w:val="004272B9"/>
    <w:rsid w:val="00427C38"/>
    <w:rsid w:val="00427ECA"/>
    <w:rsid w:val="004301E9"/>
    <w:rsid w:val="004305B1"/>
    <w:rsid w:val="0043063B"/>
    <w:rsid w:val="00430D06"/>
    <w:rsid w:val="00431990"/>
    <w:rsid w:val="004319F1"/>
    <w:rsid w:val="00431B0F"/>
    <w:rsid w:val="0043210A"/>
    <w:rsid w:val="004321C8"/>
    <w:rsid w:val="00432CA9"/>
    <w:rsid w:val="00432E82"/>
    <w:rsid w:val="004332D3"/>
    <w:rsid w:val="004336DE"/>
    <w:rsid w:val="004339A4"/>
    <w:rsid w:val="00433BB7"/>
    <w:rsid w:val="00434264"/>
    <w:rsid w:val="004347E6"/>
    <w:rsid w:val="0043498A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16BD"/>
    <w:rsid w:val="004421E4"/>
    <w:rsid w:val="00442A6F"/>
    <w:rsid w:val="00443838"/>
    <w:rsid w:val="00443BE8"/>
    <w:rsid w:val="0044449B"/>
    <w:rsid w:val="00445888"/>
    <w:rsid w:val="00445FE6"/>
    <w:rsid w:val="004462BF"/>
    <w:rsid w:val="00447516"/>
    <w:rsid w:val="004500C8"/>
    <w:rsid w:val="00450363"/>
    <w:rsid w:val="00450418"/>
    <w:rsid w:val="004506C9"/>
    <w:rsid w:val="00450A68"/>
    <w:rsid w:val="00450CE9"/>
    <w:rsid w:val="004520D6"/>
    <w:rsid w:val="00452668"/>
    <w:rsid w:val="00453187"/>
    <w:rsid w:val="00453BA1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92A"/>
    <w:rsid w:val="00462B24"/>
    <w:rsid w:val="004637AD"/>
    <w:rsid w:val="00463A5C"/>
    <w:rsid w:val="00463DE6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7062E"/>
    <w:rsid w:val="00472531"/>
    <w:rsid w:val="00472ACF"/>
    <w:rsid w:val="00472FB4"/>
    <w:rsid w:val="00474112"/>
    <w:rsid w:val="004748E3"/>
    <w:rsid w:val="00474E50"/>
    <w:rsid w:val="004752DB"/>
    <w:rsid w:val="00475366"/>
    <w:rsid w:val="004766E3"/>
    <w:rsid w:val="0047726B"/>
    <w:rsid w:val="00477A13"/>
    <w:rsid w:val="00477AC0"/>
    <w:rsid w:val="004802C6"/>
    <w:rsid w:val="00480823"/>
    <w:rsid w:val="004809DF"/>
    <w:rsid w:val="00480D2C"/>
    <w:rsid w:val="00481370"/>
    <w:rsid w:val="004816A0"/>
    <w:rsid w:val="00481CAC"/>
    <w:rsid w:val="00481F1C"/>
    <w:rsid w:val="004828D4"/>
    <w:rsid w:val="004829F1"/>
    <w:rsid w:val="0048305D"/>
    <w:rsid w:val="0048331C"/>
    <w:rsid w:val="00484559"/>
    <w:rsid w:val="004845A7"/>
    <w:rsid w:val="0048478B"/>
    <w:rsid w:val="00484C47"/>
    <w:rsid w:val="00485A36"/>
    <w:rsid w:val="00485A72"/>
    <w:rsid w:val="00485D44"/>
    <w:rsid w:val="00485FBB"/>
    <w:rsid w:val="004865C5"/>
    <w:rsid w:val="00487055"/>
    <w:rsid w:val="00487A30"/>
    <w:rsid w:val="00487F1C"/>
    <w:rsid w:val="00487F7D"/>
    <w:rsid w:val="00490036"/>
    <w:rsid w:val="00490292"/>
    <w:rsid w:val="004902AE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517A"/>
    <w:rsid w:val="004954DD"/>
    <w:rsid w:val="0049597E"/>
    <w:rsid w:val="00495D87"/>
    <w:rsid w:val="0049611C"/>
    <w:rsid w:val="004962B5"/>
    <w:rsid w:val="00497120"/>
    <w:rsid w:val="00497867"/>
    <w:rsid w:val="00497B2B"/>
    <w:rsid w:val="004A048C"/>
    <w:rsid w:val="004A04D8"/>
    <w:rsid w:val="004A0BAF"/>
    <w:rsid w:val="004A14FF"/>
    <w:rsid w:val="004A1FC9"/>
    <w:rsid w:val="004A364F"/>
    <w:rsid w:val="004A3953"/>
    <w:rsid w:val="004A3B51"/>
    <w:rsid w:val="004A3D63"/>
    <w:rsid w:val="004A3D86"/>
    <w:rsid w:val="004A3FDE"/>
    <w:rsid w:val="004A46F5"/>
    <w:rsid w:val="004A49CA"/>
    <w:rsid w:val="004A4C39"/>
    <w:rsid w:val="004A4EAD"/>
    <w:rsid w:val="004A4F8D"/>
    <w:rsid w:val="004A5256"/>
    <w:rsid w:val="004A631A"/>
    <w:rsid w:val="004A6456"/>
    <w:rsid w:val="004A64A8"/>
    <w:rsid w:val="004A6A0A"/>
    <w:rsid w:val="004A7256"/>
    <w:rsid w:val="004A75B0"/>
    <w:rsid w:val="004A77DA"/>
    <w:rsid w:val="004A7E84"/>
    <w:rsid w:val="004B046E"/>
    <w:rsid w:val="004B0F9E"/>
    <w:rsid w:val="004B18D0"/>
    <w:rsid w:val="004B1E0F"/>
    <w:rsid w:val="004B214E"/>
    <w:rsid w:val="004B2153"/>
    <w:rsid w:val="004B2A90"/>
    <w:rsid w:val="004B30D6"/>
    <w:rsid w:val="004B3284"/>
    <w:rsid w:val="004B3C18"/>
    <w:rsid w:val="004B416D"/>
    <w:rsid w:val="004B5A6C"/>
    <w:rsid w:val="004B5B09"/>
    <w:rsid w:val="004B5BB2"/>
    <w:rsid w:val="004B5E7D"/>
    <w:rsid w:val="004B671C"/>
    <w:rsid w:val="004B6D51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348"/>
    <w:rsid w:val="004C772F"/>
    <w:rsid w:val="004D03BF"/>
    <w:rsid w:val="004D0535"/>
    <w:rsid w:val="004D05E0"/>
    <w:rsid w:val="004D0DF4"/>
    <w:rsid w:val="004D0E6A"/>
    <w:rsid w:val="004D135A"/>
    <w:rsid w:val="004D14DD"/>
    <w:rsid w:val="004D2601"/>
    <w:rsid w:val="004D26F5"/>
    <w:rsid w:val="004D2EFF"/>
    <w:rsid w:val="004D3D4E"/>
    <w:rsid w:val="004D445F"/>
    <w:rsid w:val="004D4BD4"/>
    <w:rsid w:val="004D5248"/>
    <w:rsid w:val="004D5429"/>
    <w:rsid w:val="004D5501"/>
    <w:rsid w:val="004D6C89"/>
    <w:rsid w:val="004D7400"/>
    <w:rsid w:val="004D7467"/>
    <w:rsid w:val="004E1551"/>
    <w:rsid w:val="004E18F5"/>
    <w:rsid w:val="004E20C2"/>
    <w:rsid w:val="004E2175"/>
    <w:rsid w:val="004E2430"/>
    <w:rsid w:val="004E28A4"/>
    <w:rsid w:val="004E2DD0"/>
    <w:rsid w:val="004E3742"/>
    <w:rsid w:val="004E3949"/>
    <w:rsid w:val="004E3E36"/>
    <w:rsid w:val="004E3F99"/>
    <w:rsid w:val="004E4002"/>
    <w:rsid w:val="004E4506"/>
    <w:rsid w:val="004E4782"/>
    <w:rsid w:val="004E49DF"/>
    <w:rsid w:val="004E50B4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7E3"/>
    <w:rsid w:val="004F42D5"/>
    <w:rsid w:val="004F4941"/>
    <w:rsid w:val="004F592A"/>
    <w:rsid w:val="004F68BE"/>
    <w:rsid w:val="004F6EBE"/>
    <w:rsid w:val="004F6F64"/>
    <w:rsid w:val="004F7137"/>
    <w:rsid w:val="004F7364"/>
    <w:rsid w:val="00500322"/>
    <w:rsid w:val="00500C27"/>
    <w:rsid w:val="00501B4C"/>
    <w:rsid w:val="00501B56"/>
    <w:rsid w:val="00501D54"/>
    <w:rsid w:val="00502041"/>
    <w:rsid w:val="00502218"/>
    <w:rsid w:val="00502381"/>
    <w:rsid w:val="00502A7F"/>
    <w:rsid w:val="00502D6E"/>
    <w:rsid w:val="00503141"/>
    <w:rsid w:val="00503A4C"/>
    <w:rsid w:val="00504202"/>
    <w:rsid w:val="005046BD"/>
    <w:rsid w:val="0050488B"/>
    <w:rsid w:val="0050545A"/>
    <w:rsid w:val="00505E0E"/>
    <w:rsid w:val="0050651C"/>
    <w:rsid w:val="005068F7"/>
    <w:rsid w:val="00506B6E"/>
    <w:rsid w:val="0051003E"/>
    <w:rsid w:val="005100B6"/>
    <w:rsid w:val="00510319"/>
    <w:rsid w:val="005107D4"/>
    <w:rsid w:val="00511417"/>
    <w:rsid w:val="00511E30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C72"/>
    <w:rsid w:val="00515E17"/>
    <w:rsid w:val="0051737A"/>
    <w:rsid w:val="0052084A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622D"/>
    <w:rsid w:val="0052675B"/>
    <w:rsid w:val="00527A7E"/>
    <w:rsid w:val="00527CE3"/>
    <w:rsid w:val="00530187"/>
    <w:rsid w:val="005306D0"/>
    <w:rsid w:val="00530755"/>
    <w:rsid w:val="005307FC"/>
    <w:rsid w:val="00530CC5"/>
    <w:rsid w:val="005310AD"/>
    <w:rsid w:val="0053114A"/>
    <w:rsid w:val="005329E8"/>
    <w:rsid w:val="005336AF"/>
    <w:rsid w:val="00533F7F"/>
    <w:rsid w:val="005340B2"/>
    <w:rsid w:val="00534536"/>
    <w:rsid w:val="00534C84"/>
    <w:rsid w:val="00534E71"/>
    <w:rsid w:val="005351AD"/>
    <w:rsid w:val="005352F7"/>
    <w:rsid w:val="005354CC"/>
    <w:rsid w:val="00535792"/>
    <w:rsid w:val="005359CA"/>
    <w:rsid w:val="00536806"/>
    <w:rsid w:val="00536B41"/>
    <w:rsid w:val="0053741C"/>
    <w:rsid w:val="00537D21"/>
    <w:rsid w:val="00537D6B"/>
    <w:rsid w:val="00537D97"/>
    <w:rsid w:val="00540ADC"/>
    <w:rsid w:val="00540EB4"/>
    <w:rsid w:val="005410B3"/>
    <w:rsid w:val="0054129B"/>
    <w:rsid w:val="00542757"/>
    <w:rsid w:val="00543C75"/>
    <w:rsid w:val="0054568E"/>
    <w:rsid w:val="00545B0C"/>
    <w:rsid w:val="005467E2"/>
    <w:rsid w:val="0054714C"/>
    <w:rsid w:val="005471A9"/>
    <w:rsid w:val="005502EF"/>
    <w:rsid w:val="005510F0"/>
    <w:rsid w:val="0055160E"/>
    <w:rsid w:val="00551BAF"/>
    <w:rsid w:val="00552698"/>
    <w:rsid w:val="00552719"/>
    <w:rsid w:val="00552722"/>
    <w:rsid w:val="0055330C"/>
    <w:rsid w:val="0055372C"/>
    <w:rsid w:val="00553C34"/>
    <w:rsid w:val="00553E3A"/>
    <w:rsid w:val="00554638"/>
    <w:rsid w:val="00554A14"/>
    <w:rsid w:val="0055529F"/>
    <w:rsid w:val="00555B86"/>
    <w:rsid w:val="00555C0A"/>
    <w:rsid w:val="00556379"/>
    <w:rsid w:val="00557398"/>
    <w:rsid w:val="00557B0D"/>
    <w:rsid w:val="00560121"/>
    <w:rsid w:val="00560182"/>
    <w:rsid w:val="00560754"/>
    <w:rsid w:val="00561212"/>
    <w:rsid w:val="0056159B"/>
    <w:rsid w:val="00562821"/>
    <w:rsid w:val="00562D7D"/>
    <w:rsid w:val="0056434D"/>
    <w:rsid w:val="0056443C"/>
    <w:rsid w:val="0056482D"/>
    <w:rsid w:val="00565459"/>
    <w:rsid w:val="0056548D"/>
    <w:rsid w:val="00565683"/>
    <w:rsid w:val="005656BE"/>
    <w:rsid w:val="005675A5"/>
    <w:rsid w:val="00567F71"/>
    <w:rsid w:val="005710D7"/>
    <w:rsid w:val="00571C26"/>
    <w:rsid w:val="00571C84"/>
    <w:rsid w:val="00571FE2"/>
    <w:rsid w:val="005727E3"/>
    <w:rsid w:val="00572E5E"/>
    <w:rsid w:val="00572E8E"/>
    <w:rsid w:val="00573F8E"/>
    <w:rsid w:val="005745D3"/>
    <w:rsid w:val="00576B02"/>
    <w:rsid w:val="00576CBB"/>
    <w:rsid w:val="005771F0"/>
    <w:rsid w:val="00577D2E"/>
    <w:rsid w:val="005810E8"/>
    <w:rsid w:val="00581305"/>
    <w:rsid w:val="00582172"/>
    <w:rsid w:val="00582805"/>
    <w:rsid w:val="00583314"/>
    <w:rsid w:val="00583E40"/>
    <w:rsid w:val="00583F52"/>
    <w:rsid w:val="00584D0C"/>
    <w:rsid w:val="00584F65"/>
    <w:rsid w:val="005854F8"/>
    <w:rsid w:val="005856B9"/>
    <w:rsid w:val="00586BD2"/>
    <w:rsid w:val="005871B4"/>
    <w:rsid w:val="0058776B"/>
    <w:rsid w:val="0058793D"/>
    <w:rsid w:val="005901D5"/>
    <w:rsid w:val="00590B6E"/>
    <w:rsid w:val="00590F7F"/>
    <w:rsid w:val="00592A2C"/>
    <w:rsid w:val="005930A0"/>
    <w:rsid w:val="00593796"/>
    <w:rsid w:val="00594532"/>
    <w:rsid w:val="00595130"/>
    <w:rsid w:val="005962E6"/>
    <w:rsid w:val="00596C38"/>
    <w:rsid w:val="00596DBF"/>
    <w:rsid w:val="00597775"/>
    <w:rsid w:val="0059780D"/>
    <w:rsid w:val="005A0239"/>
    <w:rsid w:val="005A07A6"/>
    <w:rsid w:val="005A07F2"/>
    <w:rsid w:val="005A1D02"/>
    <w:rsid w:val="005A35B9"/>
    <w:rsid w:val="005A4379"/>
    <w:rsid w:val="005A5095"/>
    <w:rsid w:val="005A514F"/>
    <w:rsid w:val="005A582C"/>
    <w:rsid w:val="005A6DA5"/>
    <w:rsid w:val="005A6EB0"/>
    <w:rsid w:val="005A75BB"/>
    <w:rsid w:val="005A75C3"/>
    <w:rsid w:val="005B0724"/>
    <w:rsid w:val="005B1CBD"/>
    <w:rsid w:val="005B203E"/>
    <w:rsid w:val="005B235A"/>
    <w:rsid w:val="005B287A"/>
    <w:rsid w:val="005B354D"/>
    <w:rsid w:val="005B55C3"/>
    <w:rsid w:val="005B58F2"/>
    <w:rsid w:val="005B5E60"/>
    <w:rsid w:val="005B6773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6748"/>
    <w:rsid w:val="005C7053"/>
    <w:rsid w:val="005C75F6"/>
    <w:rsid w:val="005C7676"/>
    <w:rsid w:val="005D02E1"/>
    <w:rsid w:val="005D03A7"/>
    <w:rsid w:val="005D0A4B"/>
    <w:rsid w:val="005D0E05"/>
    <w:rsid w:val="005D1254"/>
    <w:rsid w:val="005D1A57"/>
    <w:rsid w:val="005D298D"/>
    <w:rsid w:val="005D2A56"/>
    <w:rsid w:val="005D323C"/>
    <w:rsid w:val="005D36B3"/>
    <w:rsid w:val="005D38E6"/>
    <w:rsid w:val="005D4A40"/>
    <w:rsid w:val="005D4A8C"/>
    <w:rsid w:val="005D4E01"/>
    <w:rsid w:val="005D5C10"/>
    <w:rsid w:val="005D639A"/>
    <w:rsid w:val="005D65FE"/>
    <w:rsid w:val="005D6EFD"/>
    <w:rsid w:val="005D7A90"/>
    <w:rsid w:val="005E21D0"/>
    <w:rsid w:val="005E22A6"/>
    <w:rsid w:val="005E24AF"/>
    <w:rsid w:val="005E24F0"/>
    <w:rsid w:val="005E2E52"/>
    <w:rsid w:val="005E2F88"/>
    <w:rsid w:val="005E3122"/>
    <w:rsid w:val="005E3E4E"/>
    <w:rsid w:val="005E3E6C"/>
    <w:rsid w:val="005E475A"/>
    <w:rsid w:val="005E4B29"/>
    <w:rsid w:val="005E626A"/>
    <w:rsid w:val="005E62A1"/>
    <w:rsid w:val="005E663D"/>
    <w:rsid w:val="005E6AE9"/>
    <w:rsid w:val="005E6F9E"/>
    <w:rsid w:val="005E7048"/>
    <w:rsid w:val="005E70BB"/>
    <w:rsid w:val="005E7134"/>
    <w:rsid w:val="005E7622"/>
    <w:rsid w:val="005F0416"/>
    <w:rsid w:val="005F16EA"/>
    <w:rsid w:val="005F18D0"/>
    <w:rsid w:val="005F1992"/>
    <w:rsid w:val="005F1BD5"/>
    <w:rsid w:val="005F25C9"/>
    <w:rsid w:val="005F28BF"/>
    <w:rsid w:val="005F29DB"/>
    <w:rsid w:val="005F3452"/>
    <w:rsid w:val="005F3F48"/>
    <w:rsid w:val="005F42CC"/>
    <w:rsid w:val="005F4DC8"/>
    <w:rsid w:val="005F4E43"/>
    <w:rsid w:val="005F5435"/>
    <w:rsid w:val="005F7733"/>
    <w:rsid w:val="005F7F4C"/>
    <w:rsid w:val="0060001D"/>
    <w:rsid w:val="0060025C"/>
    <w:rsid w:val="00601366"/>
    <w:rsid w:val="006020D3"/>
    <w:rsid w:val="0060221E"/>
    <w:rsid w:val="00602B8B"/>
    <w:rsid w:val="00603C86"/>
    <w:rsid w:val="00605EB1"/>
    <w:rsid w:val="00606AA1"/>
    <w:rsid w:val="0060729C"/>
    <w:rsid w:val="006075F1"/>
    <w:rsid w:val="00607A10"/>
    <w:rsid w:val="00607E64"/>
    <w:rsid w:val="006117AD"/>
    <w:rsid w:val="00612CCF"/>
    <w:rsid w:val="00612EE7"/>
    <w:rsid w:val="00614898"/>
    <w:rsid w:val="00614BA8"/>
    <w:rsid w:val="00614F59"/>
    <w:rsid w:val="0061529A"/>
    <w:rsid w:val="00615F63"/>
    <w:rsid w:val="00615F75"/>
    <w:rsid w:val="006164E0"/>
    <w:rsid w:val="00616638"/>
    <w:rsid w:val="0061789C"/>
    <w:rsid w:val="0061798C"/>
    <w:rsid w:val="00617BD7"/>
    <w:rsid w:val="00617CBA"/>
    <w:rsid w:val="00620E67"/>
    <w:rsid w:val="00620FB9"/>
    <w:rsid w:val="00621CF4"/>
    <w:rsid w:val="006226BE"/>
    <w:rsid w:val="00623497"/>
    <w:rsid w:val="00623502"/>
    <w:rsid w:val="00624BAD"/>
    <w:rsid w:val="00627E7B"/>
    <w:rsid w:val="006305DC"/>
    <w:rsid w:val="00630B8C"/>
    <w:rsid w:val="006314C8"/>
    <w:rsid w:val="006314DA"/>
    <w:rsid w:val="00631A6F"/>
    <w:rsid w:val="006322FC"/>
    <w:rsid w:val="0063244C"/>
    <w:rsid w:val="00632511"/>
    <w:rsid w:val="0063268F"/>
    <w:rsid w:val="00632928"/>
    <w:rsid w:val="00633326"/>
    <w:rsid w:val="00634041"/>
    <w:rsid w:val="00634066"/>
    <w:rsid w:val="006344CA"/>
    <w:rsid w:val="00634935"/>
    <w:rsid w:val="00634AC9"/>
    <w:rsid w:val="00634F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4578"/>
    <w:rsid w:val="00654F5F"/>
    <w:rsid w:val="00655051"/>
    <w:rsid w:val="006554B5"/>
    <w:rsid w:val="00655888"/>
    <w:rsid w:val="006562EE"/>
    <w:rsid w:val="006566A8"/>
    <w:rsid w:val="006566F6"/>
    <w:rsid w:val="00656FBB"/>
    <w:rsid w:val="00660DA2"/>
    <w:rsid w:val="00660EFA"/>
    <w:rsid w:val="00661241"/>
    <w:rsid w:val="00662936"/>
    <w:rsid w:val="00662FB5"/>
    <w:rsid w:val="006639D1"/>
    <w:rsid w:val="00663BDB"/>
    <w:rsid w:val="00663C34"/>
    <w:rsid w:val="00664A34"/>
    <w:rsid w:val="006650F2"/>
    <w:rsid w:val="00665C5D"/>
    <w:rsid w:val="0066611A"/>
    <w:rsid w:val="0066620B"/>
    <w:rsid w:val="00666A19"/>
    <w:rsid w:val="00666E06"/>
    <w:rsid w:val="006675B5"/>
    <w:rsid w:val="00667761"/>
    <w:rsid w:val="00670241"/>
    <w:rsid w:val="00670C37"/>
    <w:rsid w:val="00670F27"/>
    <w:rsid w:val="006711B4"/>
    <w:rsid w:val="00671751"/>
    <w:rsid w:val="00671AA9"/>
    <w:rsid w:val="0067233D"/>
    <w:rsid w:val="0067236D"/>
    <w:rsid w:val="00672BA3"/>
    <w:rsid w:val="006730AC"/>
    <w:rsid w:val="00673FC7"/>
    <w:rsid w:val="006745AA"/>
    <w:rsid w:val="006748EF"/>
    <w:rsid w:val="006754CB"/>
    <w:rsid w:val="00675A51"/>
    <w:rsid w:val="00675D00"/>
    <w:rsid w:val="00676143"/>
    <w:rsid w:val="0067688E"/>
    <w:rsid w:val="00676D6D"/>
    <w:rsid w:val="00677395"/>
    <w:rsid w:val="006804BC"/>
    <w:rsid w:val="00680B90"/>
    <w:rsid w:val="00681891"/>
    <w:rsid w:val="00681A6E"/>
    <w:rsid w:val="00682C21"/>
    <w:rsid w:val="00682E16"/>
    <w:rsid w:val="006830D0"/>
    <w:rsid w:val="00683AF8"/>
    <w:rsid w:val="006845A2"/>
    <w:rsid w:val="00684BB7"/>
    <w:rsid w:val="00685146"/>
    <w:rsid w:val="0068544C"/>
    <w:rsid w:val="0068583A"/>
    <w:rsid w:val="00685E19"/>
    <w:rsid w:val="006861CE"/>
    <w:rsid w:val="006865EF"/>
    <w:rsid w:val="00686772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3DC"/>
    <w:rsid w:val="006A076C"/>
    <w:rsid w:val="006A12BD"/>
    <w:rsid w:val="006A17FC"/>
    <w:rsid w:val="006A1A2F"/>
    <w:rsid w:val="006A26A7"/>
    <w:rsid w:val="006A2DE0"/>
    <w:rsid w:val="006A3116"/>
    <w:rsid w:val="006A3521"/>
    <w:rsid w:val="006A37DC"/>
    <w:rsid w:val="006A3ECA"/>
    <w:rsid w:val="006A3F2C"/>
    <w:rsid w:val="006A3F96"/>
    <w:rsid w:val="006A3FCD"/>
    <w:rsid w:val="006A412B"/>
    <w:rsid w:val="006A42E0"/>
    <w:rsid w:val="006A4F71"/>
    <w:rsid w:val="006A5131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0B7F"/>
    <w:rsid w:val="006B22E7"/>
    <w:rsid w:val="006B32A0"/>
    <w:rsid w:val="006B46EE"/>
    <w:rsid w:val="006B4851"/>
    <w:rsid w:val="006B4D20"/>
    <w:rsid w:val="006B4FC4"/>
    <w:rsid w:val="006B523C"/>
    <w:rsid w:val="006B5B48"/>
    <w:rsid w:val="006B673A"/>
    <w:rsid w:val="006B6B7A"/>
    <w:rsid w:val="006B7212"/>
    <w:rsid w:val="006B730C"/>
    <w:rsid w:val="006B7577"/>
    <w:rsid w:val="006B7CCE"/>
    <w:rsid w:val="006B7DE5"/>
    <w:rsid w:val="006C1057"/>
    <w:rsid w:val="006C13A8"/>
    <w:rsid w:val="006C21E7"/>
    <w:rsid w:val="006C21F9"/>
    <w:rsid w:val="006C26D2"/>
    <w:rsid w:val="006C272C"/>
    <w:rsid w:val="006C38A9"/>
    <w:rsid w:val="006C4EF3"/>
    <w:rsid w:val="006C5168"/>
    <w:rsid w:val="006C5997"/>
    <w:rsid w:val="006C5C4D"/>
    <w:rsid w:val="006C668B"/>
    <w:rsid w:val="006C76FB"/>
    <w:rsid w:val="006D013B"/>
    <w:rsid w:val="006D2C3D"/>
    <w:rsid w:val="006D2D0F"/>
    <w:rsid w:val="006D3353"/>
    <w:rsid w:val="006D3D94"/>
    <w:rsid w:val="006D53FE"/>
    <w:rsid w:val="006D58AE"/>
    <w:rsid w:val="006D5BDE"/>
    <w:rsid w:val="006D5CF3"/>
    <w:rsid w:val="006D7982"/>
    <w:rsid w:val="006E01C1"/>
    <w:rsid w:val="006E01D0"/>
    <w:rsid w:val="006E0E29"/>
    <w:rsid w:val="006E13E0"/>
    <w:rsid w:val="006E255C"/>
    <w:rsid w:val="006E2678"/>
    <w:rsid w:val="006E2818"/>
    <w:rsid w:val="006E2877"/>
    <w:rsid w:val="006E2D68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51E1"/>
    <w:rsid w:val="006F53AA"/>
    <w:rsid w:val="006F5BCD"/>
    <w:rsid w:val="006F6408"/>
    <w:rsid w:val="006F6A46"/>
    <w:rsid w:val="0070061D"/>
    <w:rsid w:val="007008B1"/>
    <w:rsid w:val="00700922"/>
    <w:rsid w:val="00700D37"/>
    <w:rsid w:val="00701241"/>
    <w:rsid w:val="007013ED"/>
    <w:rsid w:val="0070146B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C20"/>
    <w:rsid w:val="00707AF4"/>
    <w:rsid w:val="00710DA6"/>
    <w:rsid w:val="0071117C"/>
    <w:rsid w:val="00711942"/>
    <w:rsid w:val="00712925"/>
    <w:rsid w:val="00712D46"/>
    <w:rsid w:val="00713FCD"/>
    <w:rsid w:val="007153E3"/>
    <w:rsid w:val="00715964"/>
    <w:rsid w:val="0071608C"/>
    <w:rsid w:val="00717DD5"/>
    <w:rsid w:val="0072047C"/>
    <w:rsid w:val="00720CCA"/>
    <w:rsid w:val="00720DFC"/>
    <w:rsid w:val="00721186"/>
    <w:rsid w:val="00722645"/>
    <w:rsid w:val="00722790"/>
    <w:rsid w:val="00723712"/>
    <w:rsid w:val="007238CB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6F1D"/>
    <w:rsid w:val="00737AEE"/>
    <w:rsid w:val="00737D53"/>
    <w:rsid w:val="007400CC"/>
    <w:rsid w:val="00740254"/>
    <w:rsid w:val="00740883"/>
    <w:rsid w:val="00740B11"/>
    <w:rsid w:val="00741127"/>
    <w:rsid w:val="00741180"/>
    <w:rsid w:val="0074160C"/>
    <w:rsid w:val="0074444F"/>
    <w:rsid w:val="00744F5D"/>
    <w:rsid w:val="00745842"/>
    <w:rsid w:val="00745F39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9B0"/>
    <w:rsid w:val="00751A13"/>
    <w:rsid w:val="00751AC8"/>
    <w:rsid w:val="00752C79"/>
    <w:rsid w:val="0075438D"/>
    <w:rsid w:val="00754563"/>
    <w:rsid w:val="0075457F"/>
    <w:rsid w:val="007551E1"/>
    <w:rsid w:val="00755DB9"/>
    <w:rsid w:val="00755E00"/>
    <w:rsid w:val="0075635B"/>
    <w:rsid w:val="007564FE"/>
    <w:rsid w:val="0075691F"/>
    <w:rsid w:val="00756F44"/>
    <w:rsid w:val="00761D8A"/>
    <w:rsid w:val="0076219B"/>
    <w:rsid w:val="007622FC"/>
    <w:rsid w:val="00762383"/>
    <w:rsid w:val="00762514"/>
    <w:rsid w:val="00762BB0"/>
    <w:rsid w:val="00764768"/>
    <w:rsid w:val="00764B06"/>
    <w:rsid w:val="0076569E"/>
    <w:rsid w:val="00766952"/>
    <w:rsid w:val="00767718"/>
    <w:rsid w:val="00767F08"/>
    <w:rsid w:val="007701CD"/>
    <w:rsid w:val="00770504"/>
    <w:rsid w:val="00770C39"/>
    <w:rsid w:val="00771271"/>
    <w:rsid w:val="00771450"/>
    <w:rsid w:val="00771A33"/>
    <w:rsid w:val="00773266"/>
    <w:rsid w:val="00773EEF"/>
    <w:rsid w:val="00774B7D"/>
    <w:rsid w:val="00775266"/>
    <w:rsid w:val="00775FF0"/>
    <w:rsid w:val="007766C6"/>
    <w:rsid w:val="00776ED4"/>
    <w:rsid w:val="00777671"/>
    <w:rsid w:val="00780138"/>
    <w:rsid w:val="007805B4"/>
    <w:rsid w:val="007807B1"/>
    <w:rsid w:val="00780E16"/>
    <w:rsid w:val="00780E5E"/>
    <w:rsid w:val="00783412"/>
    <w:rsid w:val="0078366C"/>
    <w:rsid w:val="0078455D"/>
    <w:rsid w:val="0078456F"/>
    <w:rsid w:val="007847F0"/>
    <w:rsid w:val="007848E7"/>
    <w:rsid w:val="00785DBB"/>
    <w:rsid w:val="00786621"/>
    <w:rsid w:val="00786C23"/>
    <w:rsid w:val="0079045E"/>
    <w:rsid w:val="00790F42"/>
    <w:rsid w:val="00791296"/>
    <w:rsid w:val="007915C0"/>
    <w:rsid w:val="00792077"/>
    <w:rsid w:val="0079236F"/>
    <w:rsid w:val="00792399"/>
    <w:rsid w:val="007925D2"/>
    <w:rsid w:val="00792808"/>
    <w:rsid w:val="00792B96"/>
    <w:rsid w:val="007935C0"/>
    <w:rsid w:val="007943A9"/>
    <w:rsid w:val="007947C0"/>
    <w:rsid w:val="00794E98"/>
    <w:rsid w:val="007954F5"/>
    <w:rsid w:val="00795844"/>
    <w:rsid w:val="00795DAB"/>
    <w:rsid w:val="00796396"/>
    <w:rsid w:val="007966C6"/>
    <w:rsid w:val="0079693A"/>
    <w:rsid w:val="00796A14"/>
    <w:rsid w:val="00796BF8"/>
    <w:rsid w:val="00796C7B"/>
    <w:rsid w:val="00796E7E"/>
    <w:rsid w:val="00797F85"/>
    <w:rsid w:val="007A0102"/>
    <w:rsid w:val="007A01A1"/>
    <w:rsid w:val="007A10A5"/>
    <w:rsid w:val="007A1865"/>
    <w:rsid w:val="007A1B5E"/>
    <w:rsid w:val="007A2326"/>
    <w:rsid w:val="007A26A4"/>
    <w:rsid w:val="007A2956"/>
    <w:rsid w:val="007A30B6"/>
    <w:rsid w:val="007A386C"/>
    <w:rsid w:val="007A3AD7"/>
    <w:rsid w:val="007A4FBA"/>
    <w:rsid w:val="007A5778"/>
    <w:rsid w:val="007A6475"/>
    <w:rsid w:val="007A654E"/>
    <w:rsid w:val="007A6A09"/>
    <w:rsid w:val="007A7269"/>
    <w:rsid w:val="007A782D"/>
    <w:rsid w:val="007A7D23"/>
    <w:rsid w:val="007A7F80"/>
    <w:rsid w:val="007B06D1"/>
    <w:rsid w:val="007B1B33"/>
    <w:rsid w:val="007B1DD2"/>
    <w:rsid w:val="007B27E7"/>
    <w:rsid w:val="007B2A35"/>
    <w:rsid w:val="007B3B2F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2787"/>
    <w:rsid w:val="007C2F4A"/>
    <w:rsid w:val="007C3892"/>
    <w:rsid w:val="007C451D"/>
    <w:rsid w:val="007C4BE2"/>
    <w:rsid w:val="007C52ED"/>
    <w:rsid w:val="007C5ACA"/>
    <w:rsid w:val="007C5C60"/>
    <w:rsid w:val="007C5F85"/>
    <w:rsid w:val="007C6C11"/>
    <w:rsid w:val="007C7972"/>
    <w:rsid w:val="007C7BC2"/>
    <w:rsid w:val="007D144E"/>
    <w:rsid w:val="007D1A68"/>
    <w:rsid w:val="007D1ACB"/>
    <w:rsid w:val="007D24C6"/>
    <w:rsid w:val="007D26A7"/>
    <w:rsid w:val="007D4058"/>
    <w:rsid w:val="007D507A"/>
    <w:rsid w:val="007D52B5"/>
    <w:rsid w:val="007D5377"/>
    <w:rsid w:val="007D56D5"/>
    <w:rsid w:val="007D5AF7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F0345"/>
    <w:rsid w:val="007F0393"/>
    <w:rsid w:val="007F07D8"/>
    <w:rsid w:val="007F155D"/>
    <w:rsid w:val="007F2E2E"/>
    <w:rsid w:val="007F5239"/>
    <w:rsid w:val="007F572B"/>
    <w:rsid w:val="007F57A3"/>
    <w:rsid w:val="007F5A29"/>
    <w:rsid w:val="007F5C54"/>
    <w:rsid w:val="007F6A6E"/>
    <w:rsid w:val="008004E1"/>
    <w:rsid w:val="00800690"/>
    <w:rsid w:val="008006F2"/>
    <w:rsid w:val="00800E57"/>
    <w:rsid w:val="0080126C"/>
    <w:rsid w:val="008012AD"/>
    <w:rsid w:val="008019F8"/>
    <w:rsid w:val="00802A82"/>
    <w:rsid w:val="0080491D"/>
    <w:rsid w:val="008061F0"/>
    <w:rsid w:val="00806F6F"/>
    <w:rsid w:val="00810A7B"/>
    <w:rsid w:val="00810BFD"/>
    <w:rsid w:val="00810C20"/>
    <w:rsid w:val="00811623"/>
    <w:rsid w:val="0081201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20004"/>
    <w:rsid w:val="00820068"/>
    <w:rsid w:val="00820616"/>
    <w:rsid w:val="00820864"/>
    <w:rsid w:val="00820DC9"/>
    <w:rsid w:val="00821C0F"/>
    <w:rsid w:val="00821FC7"/>
    <w:rsid w:val="00823F5B"/>
    <w:rsid w:val="00823FD9"/>
    <w:rsid w:val="00824125"/>
    <w:rsid w:val="00824792"/>
    <w:rsid w:val="008249C0"/>
    <w:rsid w:val="00824AF4"/>
    <w:rsid w:val="00824C79"/>
    <w:rsid w:val="0082692E"/>
    <w:rsid w:val="008273E5"/>
    <w:rsid w:val="00827F9C"/>
    <w:rsid w:val="008300BE"/>
    <w:rsid w:val="0083012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5022"/>
    <w:rsid w:val="008353C0"/>
    <w:rsid w:val="008353DE"/>
    <w:rsid w:val="00835844"/>
    <w:rsid w:val="00836BD6"/>
    <w:rsid w:val="00836E08"/>
    <w:rsid w:val="0083750F"/>
    <w:rsid w:val="008378B1"/>
    <w:rsid w:val="00837AB7"/>
    <w:rsid w:val="00840286"/>
    <w:rsid w:val="00840846"/>
    <w:rsid w:val="00840874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500DB"/>
    <w:rsid w:val="0085044F"/>
    <w:rsid w:val="0085288F"/>
    <w:rsid w:val="00852C9F"/>
    <w:rsid w:val="00852CEC"/>
    <w:rsid w:val="00852FD5"/>
    <w:rsid w:val="00853DC5"/>
    <w:rsid w:val="00853EEA"/>
    <w:rsid w:val="0085418A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42B"/>
    <w:rsid w:val="008624FA"/>
    <w:rsid w:val="00862E34"/>
    <w:rsid w:val="00863339"/>
    <w:rsid w:val="008634D9"/>
    <w:rsid w:val="00864579"/>
    <w:rsid w:val="008652EC"/>
    <w:rsid w:val="008654BB"/>
    <w:rsid w:val="00865888"/>
    <w:rsid w:val="0086603B"/>
    <w:rsid w:val="008675AF"/>
    <w:rsid w:val="00867769"/>
    <w:rsid w:val="00867EE1"/>
    <w:rsid w:val="0087055F"/>
    <w:rsid w:val="00870F77"/>
    <w:rsid w:val="00871542"/>
    <w:rsid w:val="008719DE"/>
    <w:rsid w:val="0087206B"/>
    <w:rsid w:val="008738BC"/>
    <w:rsid w:val="0087509A"/>
    <w:rsid w:val="008751C9"/>
    <w:rsid w:val="00875297"/>
    <w:rsid w:val="0087621F"/>
    <w:rsid w:val="008768C8"/>
    <w:rsid w:val="008768E5"/>
    <w:rsid w:val="008768EE"/>
    <w:rsid w:val="00877083"/>
    <w:rsid w:val="0087754E"/>
    <w:rsid w:val="008776FA"/>
    <w:rsid w:val="00877DE2"/>
    <w:rsid w:val="00880CE0"/>
    <w:rsid w:val="00881576"/>
    <w:rsid w:val="00882078"/>
    <w:rsid w:val="008821AC"/>
    <w:rsid w:val="00882D8D"/>
    <w:rsid w:val="00882E43"/>
    <w:rsid w:val="00883B76"/>
    <w:rsid w:val="00883C61"/>
    <w:rsid w:val="00884581"/>
    <w:rsid w:val="00884914"/>
    <w:rsid w:val="00884B88"/>
    <w:rsid w:val="00884B8E"/>
    <w:rsid w:val="00884F45"/>
    <w:rsid w:val="00885312"/>
    <w:rsid w:val="00885E84"/>
    <w:rsid w:val="008867D3"/>
    <w:rsid w:val="00886FA5"/>
    <w:rsid w:val="00887F37"/>
    <w:rsid w:val="00887F9C"/>
    <w:rsid w:val="00891822"/>
    <w:rsid w:val="0089184B"/>
    <w:rsid w:val="0089274D"/>
    <w:rsid w:val="00892A7E"/>
    <w:rsid w:val="00892BCB"/>
    <w:rsid w:val="00892CEC"/>
    <w:rsid w:val="008935A6"/>
    <w:rsid w:val="008937AB"/>
    <w:rsid w:val="008938CD"/>
    <w:rsid w:val="00893F41"/>
    <w:rsid w:val="0089465E"/>
    <w:rsid w:val="00894A33"/>
    <w:rsid w:val="00894AAE"/>
    <w:rsid w:val="00894C2A"/>
    <w:rsid w:val="00896007"/>
    <w:rsid w:val="008960EE"/>
    <w:rsid w:val="0089660F"/>
    <w:rsid w:val="0089722B"/>
    <w:rsid w:val="008A009A"/>
    <w:rsid w:val="008A0CF1"/>
    <w:rsid w:val="008A1C1F"/>
    <w:rsid w:val="008A247D"/>
    <w:rsid w:val="008A35B1"/>
    <w:rsid w:val="008A3656"/>
    <w:rsid w:val="008A3F77"/>
    <w:rsid w:val="008A43AA"/>
    <w:rsid w:val="008A55BD"/>
    <w:rsid w:val="008A56F1"/>
    <w:rsid w:val="008A5B91"/>
    <w:rsid w:val="008A5C3D"/>
    <w:rsid w:val="008A65C1"/>
    <w:rsid w:val="008A69A5"/>
    <w:rsid w:val="008A75C3"/>
    <w:rsid w:val="008B24C3"/>
    <w:rsid w:val="008B2607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7205"/>
    <w:rsid w:val="008B7947"/>
    <w:rsid w:val="008B7D0C"/>
    <w:rsid w:val="008C0FC0"/>
    <w:rsid w:val="008C1977"/>
    <w:rsid w:val="008C1B75"/>
    <w:rsid w:val="008C281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1DFE"/>
    <w:rsid w:val="008D20CA"/>
    <w:rsid w:val="008D23B2"/>
    <w:rsid w:val="008D2C26"/>
    <w:rsid w:val="008D304C"/>
    <w:rsid w:val="008D3068"/>
    <w:rsid w:val="008D40D6"/>
    <w:rsid w:val="008D43B1"/>
    <w:rsid w:val="008D4D8B"/>
    <w:rsid w:val="008D4F30"/>
    <w:rsid w:val="008D5F4A"/>
    <w:rsid w:val="008D6A94"/>
    <w:rsid w:val="008D6B49"/>
    <w:rsid w:val="008D79CF"/>
    <w:rsid w:val="008E03CF"/>
    <w:rsid w:val="008E050B"/>
    <w:rsid w:val="008E08EE"/>
    <w:rsid w:val="008E0923"/>
    <w:rsid w:val="008E1483"/>
    <w:rsid w:val="008E1F35"/>
    <w:rsid w:val="008E2519"/>
    <w:rsid w:val="008E2728"/>
    <w:rsid w:val="008E3C9C"/>
    <w:rsid w:val="008E4BF4"/>
    <w:rsid w:val="008E4D25"/>
    <w:rsid w:val="008E4DB7"/>
    <w:rsid w:val="008E535E"/>
    <w:rsid w:val="008E5449"/>
    <w:rsid w:val="008E60BB"/>
    <w:rsid w:val="008E6527"/>
    <w:rsid w:val="008E676A"/>
    <w:rsid w:val="008E6907"/>
    <w:rsid w:val="008E6A71"/>
    <w:rsid w:val="008E7509"/>
    <w:rsid w:val="008F0BED"/>
    <w:rsid w:val="008F0FD8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2562"/>
    <w:rsid w:val="00903324"/>
    <w:rsid w:val="00903507"/>
    <w:rsid w:val="0090386A"/>
    <w:rsid w:val="00903BD9"/>
    <w:rsid w:val="0090438F"/>
    <w:rsid w:val="00905132"/>
    <w:rsid w:val="009058B1"/>
    <w:rsid w:val="00906634"/>
    <w:rsid w:val="009066FC"/>
    <w:rsid w:val="00906820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0BC"/>
    <w:rsid w:val="0091394B"/>
    <w:rsid w:val="00913AAB"/>
    <w:rsid w:val="0091425F"/>
    <w:rsid w:val="00914DD3"/>
    <w:rsid w:val="0091563F"/>
    <w:rsid w:val="009158BA"/>
    <w:rsid w:val="00915D32"/>
    <w:rsid w:val="009161F0"/>
    <w:rsid w:val="009161F9"/>
    <w:rsid w:val="00916369"/>
    <w:rsid w:val="0091686D"/>
    <w:rsid w:val="00916E07"/>
    <w:rsid w:val="00916F2D"/>
    <w:rsid w:val="00917BC8"/>
    <w:rsid w:val="00917EE4"/>
    <w:rsid w:val="00917EE9"/>
    <w:rsid w:val="00920CE2"/>
    <w:rsid w:val="009214AC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3EC8"/>
    <w:rsid w:val="00924597"/>
    <w:rsid w:val="00924B03"/>
    <w:rsid w:val="00924E86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E3E"/>
    <w:rsid w:val="00934074"/>
    <w:rsid w:val="009347EF"/>
    <w:rsid w:val="0093492E"/>
    <w:rsid w:val="009353C0"/>
    <w:rsid w:val="00935B32"/>
    <w:rsid w:val="0093637A"/>
    <w:rsid w:val="00940036"/>
    <w:rsid w:val="0094007C"/>
    <w:rsid w:val="00940179"/>
    <w:rsid w:val="0094059A"/>
    <w:rsid w:val="0094150A"/>
    <w:rsid w:val="00941FBF"/>
    <w:rsid w:val="009425A9"/>
    <w:rsid w:val="00942E2A"/>
    <w:rsid w:val="00942E85"/>
    <w:rsid w:val="00943E1F"/>
    <w:rsid w:val="00943E72"/>
    <w:rsid w:val="00943FD4"/>
    <w:rsid w:val="0094575C"/>
    <w:rsid w:val="00946339"/>
    <w:rsid w:val="00946360"/>
    <w:rsid w:val="00947B93"/>
    <w:rsid w:val="009536C9"/>
    <w:rsid w:val="00953A8C"/>
    <w:rsid w:val="0095494B"/>
    <w:rsid w:val="009559E9"/>
    <w:rsid w:val="00957E34"/>
    <w:rsid w:val="0096051F"/>
    <w:rsid w:val="00960CF0"/>
    <w:rsid w:val="00961035"/>
    <w:rsid w:val="009619CB"/>
    <w:rsid w:val="00962052"/>
    <w:rsid w:val="00962BC3"/>
    <w:rsid w:val="00963194"/>
    <w:rsid w:val="0096435F"/>
    <w:rsid w:val="00964434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80288"/>
    <w:rsid w:val="0098031A"/>
    <w:rsid w:val="009803F8"/>
    <w:rsid w:val="0098137F"/>
    <w:rsid w:val="00982400"/>
    <w:rsid w:val="00982A15"/>
    <w:rsid w:val="00983033"/>
    <w:rsid w:val="009830AD"/>
    <w:rsid w:val="009833CE"/>
    <w:rsid w:val="009834D6"/>
    <w:rsid w:val="00983E8C"/>
    <w:rsid w:val="00984114"/>
    <w:rsid w:val="00984B96"/>
    <w:rsid w:val="00985000"/>
    <w:rsid w:val="00985308"/>
    <w:rsid w:val="00985617"/>
    <w:rsid w:val="009856F9"/>
    <w:rsid w:val="009857BC"/>
    <w:rsid w:val="009857F5"/>
    <w:rsid w:val="00985834"/>
    <w:rsid w:val="00985C2F"/>
    <w:rsid w:val="00985C79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EB4"/>
    <w:rsid w:val="009A1B35"/>
    <w:rsid w:val="009A2992"/>
    <w:rsid w:val="009A2AC9"/>
    <w:rsid w:val="009A2FE0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5204"/>
    <w:rsid w:val="009B65C1"/>
    <w:rsid w:val="009B69C3"/>
    <w:rsid w:val="009B6EDA"/>
    <w:rsid w:val="009B7445"/>
    <w:rsid w:val="009C09B1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D13"/>
    <w:rsid w:val="009C5433"/>
    <w:rsid w:val="009C5920"/>
    <w:rsid w:val="009C6CB4"/>
    <w:rsid w:val="009C7295"/>
    <w:rsid w:val="009C73DE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5D2C"/>
    <w:rsid w:val="009D69E6"/>
    <w:rsid w:val="009D7CB4"/>
    <w:rsid w:val="009E061A"/>
    <w:rsid w:val="009E0CFE"/>
    <w:rsid w:val="009E1015"/>
    <w:rsid w:val="009E1A96"/>
    <w:rsid w:val="009E33F7"/>
    <w:rsid w:val="009E3438"/>
    <w:rsid w:val="009E4A19"/>
    <w:rsid w:val="009E4A68"/>
    <w:rsid w:val="009E4F26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A59"/>
    <w:rsid w:val="009F4C3F"/>
    <w:rsid w:val="009F4DCA"/>
    <w:rsid w:val="009F5255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E1C"/>
    <w:rsid w:val="00A01197"/>
    <w:rsid w:val="00A01348"/>
    <w:rsid w:val="00A01746"/>
    <w:rsid w:val="00A02F34"/>
    <w:rsid w:val="00A0309A"/>
    <w:rsid w:val="00A03288"/>
    <w:rsid w:val="00A03537"/>
    <w:rsid w:val="00A040B8"/>
    <w:rsid w:val="00A04325"/>
    <w:rsid w:val="00A043E1"/>
    <w:rsid w:val="00A0487B"/>
    <w:rsid w:val="00A04FD3"/>
    <w:rsid w:val="00A05411"/>
    <w:rsid w:val="00A05428"/>
    <w:rsid w:val="00A05E5F"/>
    <w:rsid w:val="00A05F05"/>
    <w:rsid w:val="00A05F11"/>
    <w:rsid w:val="00A06954"/>
    <w:rsid w:val="00A06E8C"/>
    <w:rsid w:val="00A0761E"/>
    <w:rsid w:val="00A07C93"/>
    <w:rsid w:val="00A113DE"/>
    <w:rsid w:val="00A11A51"/>
    <w:rsid w:val="00A12D3C"/>
    <w:rsid w:val="00A1374D"/>
    <w:rsid w:val="00A13D50"/>
    <w:rsid w:val="00A143D6"/>
    <w:rsid w:val="00A14549"/>
    <w:rsid w:val="00A14554"/>
    <w:rsid w:val="00A1457A"/>
    <w:rsid w:val="00A14D15"/>
    <w:rsid w:val="00A1615C"/>
    <w:rsid w:val="00A166CE"/>
    <w:rsid w:val="00A20A3E"/>
    <w:rsid w:val="00A210E0"/>
    <w:rsid w:val="00A2204C"/>
    <w:rsid w:val="00A22178"/>
    <w:rsid w:val="00A22192"/>
    <w:rsid w:val="00A229CC"/>
    <w:rsid w:val="00A22C52"/>
    <w:rsid w:val="00A22DC9"/>
    <w:rsid w:val="00A240CB"/>
    <w:rsid w:val="00A24362"/>
    <w:rsid w:val="00A246AD"/>
    <w:rsid w:val="00A248B4"/>
    <w:rsid w:val="00A257E1"/>
    <w:rsid w:val="00A25865"/>
    <w:rsid w:val="00A26BC8"/>
    <w:rsid w:val="00A271E7"/>
    <w:rsid w:val="00A27324"/>
    <w:rsid w:val="00A27E93"/>
    <w:rsid w:val="00A3080B"/>
    <w:rsid w:val="00A30E2C"/>
    <w:rsid w:val="00A318D7"/>
    <w:rsid w:val="00A318D9"/>
    <w:rsid w:val="00A31DCD"/>
    <w:rsid w:val="00A32831"/>
    <w:rsid w:val="00A32D46"/>
    <w:rsid w:val="00A335CC"/>
    <w:rsid w:val="00A33637"/>
    <w:rsid w:val="00A33834"/>
    <w:rsid w:val="00A3387B"/>
    <w:rsid w:val="00A33A3C"/>
    <w:rsid w:val="00A33E42"/>
    <w:rsid w:val="00A343CA"/>
    <w:rsid w:val="00A35254"/>
    <w:rsid w:val="00A367D2"/>
    <w:rsid w:val="00A37335"/>
    <w:rsid w:val="00A37415"/>
    <w:rsid w:val="00A3768A"/>
    <w:rsid w:val="00A40452"/>
    <w:rsid w:val="00A408F1"/>
    <w:rsid w:val="00A41E77"/>
    <w:rsid w:val="00A421EA"/>
    <w:rsid w:val="00A427ED"/>
    <w:rsid w:val="00A42983"/>
    <w:rsid w:val="00A42C65"/>
    <w:rsid w:val="00A43182"/>
    <w:rsid w:val="00A446D5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1FD"/>
    <w:rsid w:val="00A4756D"/>
    <w:rsid w:val="00A479BE"/>
    <w:rsid w:val="00A47D1B"/>
    <w:rsid w:val="00A504D7"/>
    <w:rsid w:val="00A50E63"/>
    <w:rsid w:val="00A51D83"/>
    <w:rsid w:val="00A51DD8"/>
    <w:rsid w:val="00A52215"/>
    <w:rsid w:val="00A523C8"/>
    <w:rsid w:val="00A52AAB"/>
    <w:rsid w:val="00A52C9D"/>
    <w:rsid w:val="00A5403E"/>
    <w:rsid w:val="00A544E9"/>
    <w:rsid w:val="00A54EF5"/>
    <w:rsid w:val="00A55604"/>
    <w:rsid w:val="00A55E60"/>
    <w:rsid w:val="00A5619B"/>
    <w:rsid w:val="00A56716"/>
    <w:rsid w:val="00A57B87"/>
    <w:rsid w:val="00A57C3F"/>
    <w:rsid w:val="00A57CC1"/>
    <w:rsid w:val="00A605A3"/>
    <w:rsid w:val="00A611C3"/>
    <w:rsid w:val="00A62282"/>
    <w:rsid w:val="00A62654"/>
    <w:rsid w:val="00A6265D"/>
    <w:rsid w:val="00A62D8B"/>
    <w:rsid w:val="00A63791"/>
    <w:rsid w:val="00A64346"/>
    <w:rsid w:val="00A646CA"/>
    <w:rsid w:val="00A678B3"/>
    <w:rsid w:val="00A67D0A"/>
    <w:rsid w:val="00A70660"/>
    <w:rsid w:val="00A70999"/>
    <w:rsid w:val="00A70A98"/>
    <w:rsid w:val="00A70BEB"/>
    <w:rsid w:val="00A71427"/>
    <w:rsid w:val="00A71BFB"/>
    <w:rsid w:val="00A71D89"/>
    <w:rsid w:val="00A7228D"/>
    <w:rsid w:val="00A73740"/>
    <w:rsid w:val="00A73951"/>
    <w:rsid w:val="00A73A66"/>
    <w:rsid w:val="00A73E2A"/>
    <w:rsid w:val="00A7421F"/>
    <w:rsid w:val="00A74661"/>
    <w:rsid w:val="00A747A1"/>
    <w:rsid w:val="00A74840"/>
    <w:rsid w:val="00A74D8D"/>
    <w:rsid w:val="00A7523D"/>
    <w:rsid w:val="00A76290"/>
    <w:rsid w:val="00A76397"/>
    <w:rsid w:val="00A764B1"/>
    <w:rsid w:val="00A770F6"/>
    <w:rsid w:val="00A779C3"/>
    <w:rsid w:val="00A77A5E"/>
    <w:rsid w:val="00A77DBE"/>
    <w:rsid w:val="00A8034C"/>
    <w:rsid w:val="00A80655"/>
    <w:rsid w:val="00A8073C"/>
    <w:rsid w:val="00A8090D"/>
    <w:rsid w:val="00A80FD2"/>
    <w:rsid w:val="00A812AA"/>
    <w:rsid w:val="00A81E5A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1E18"/>
    <w:rsid w:val="00A92928"/>
    <w:rsid w:val="00A92B17"/>
    <w:rsid w:val="00A93193"/>
    <w:rsid w:val="00A93CAA"/>
    <w:rsid w:val="00A946DE"/>
    <w:rsid w:val="00A949D9"/>
    <w:rsid w:val="00A95136"/>
    <w:rsid w:val="00A9529B"/>
    <w:rsid w:val="00A96C40"/>
    <w:rsid w:val="00A970FD"/>
    <w:rsid w:val="00AA00AB"/>
    <w:rsid w:val="00AA0437"/>
    <w:rsid w:val="00AA0623"/>
    <w:rsid w:val="00AA0747"/>
    <w:rsid w:val="00AA0764"/>
    <w:rsid w:val="00AA0ADD"/>
    <w:rsid w:val="00AA0E31"/>
    <w:rsid w:val="00AA0FF9"/>
    <w:rsid w:val="00AA1D86"/>
    <w:rsid w:val="00AA1EA4"/>
    <w:rsid w:val="00AA2438"/>
    <w:rsid w:val="00AA2A3F"/>
    <w:rsid w:val="00AA331C"/>
    <w:rsid w:val="00AA4407"/>
    <w:rsid w:val="00AA44B5"/>
    <w:rsid w:val="00AA4E41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311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B77DB"/>
    <w:rsid w:val="00AC0514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537D"/>
    <w:rsid w:val="00AC6BFD"/>
    <w:rsid w:val="00AC7209"/>
    <w:rsid w:val="00AC76A5"/>
    <w:rsid w:val="00AD0381"/>
    <w:rsid w:val="00AD14F9"/>
    <w:rsid w:val="00AD2525"/>
    <w:rsid w:val="00AD2611"/>
    <w:rsid w:val="00AD298D"/>
    <w:rsid w:val="00AD3279"/>
    <w:rsid w:val="00AD3A39"/>
    <w:rsid w:val="00AD45FE"/>
    <w:rsid w:val="00AD5EDC"/>
    <w:rsid w:val="00AD619A"/>
    <w:rsid w:val="00AD629F"/>
    <w:rsid w:val="00AD6563"/>
    <w:rsid w:val="00AD6E44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C13"/>
    <w:rsid w:val="00AF0FB2"/>
    <w:rsid w:val="00AF1252"/>
    <w:rsid w:val="00AF18B1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F61"/>
    <w:rsid w:val="00B00F82"/>
    <w:rsid w:val="00B00FE0"/>
    <w:rsid w:val="00B011C3"/>
    <w:rsid w:val="00B012AD"/>
    <w:rsid w:val="00B01D02"/>
    <w:rsid w:val="00B01F04"/>
    <w:rsid w:val="00B022D8"/>
    <w:rsid w:val="00B0439C"/>
    <w:rsid w:val="00B0496D"/>
    <w:rsid w:val="00B05FBF"/>
    <w:rsid w:val="00B0666D"/>
    <w:rsid w:val="00B06696"/>
    <w:rsid w:val="00B06791"/>
    <w:rsid w:val="00B06A26"/>
    <w:rsid w:val="00B07E54"/>
    <w:rsid w:val="00B10C62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7E"/>
    <w:rsid w:val="00B21CE7"/>
    <w:rsid w:val="00B21EE0"/>
    <w:rsid w:val="00B23741"/>
    <w:rsid w:val="00B24163"/>
    <w:rsid w:val="00B24596"/>
    <w:rsid w:val="00B25499"/>
    <w:rsid w:val="00B271A6"/>
    <w:rsid w:val="00B2769C"/>
    <w:rsid w:val="00B31421"/>
    <w:rsid w:val="00B31C48"/>
    <w:rsid w:val="00B334D3"/>
    <w:rsid w:val="00B33568"/>
    <w:rsid w:val="00B339C2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9B"/>
    <w:rsid w:val="00B41E5F"/>
    <w:rsid w:val="00B42458"/>
    <w:rsid w:val="00B42E6B"/>
    <w:rsid w:val="00B42FC7"/>
    <w:rsid w:val="00B4406E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94F"/>
    <w:rsid w:val="00B52E92"/>
    <w:rsid w:val="00B53EB9"/>
    <w:rsid w:val="00B54405"/>
    <w:rsid w:val="00B546C1"/>
    <w:rsid w:val="00B5486D"/>
    <w:rsid w:val="00B54E5B"/>
    <w:rsid w:val="00B55A09"/>
    <w:rsid w:val="00B5617F"/>
    <w:rsid w:val="00B569B6"/>
    <w:rsid w:val="00B57B69"/>
    <w:rsid w:val="00B60A3D"/>
    <w:rsid w:val="00B60C05"/>
    <w:rsid w:val="00B60FBC"/>
    <w:rsid w:val="00B610E0"/>
    <w:rsid w:val="00B61AC7"/>
    <w:rsid w:val="00B63118"/>
    <w:rsid w:val="00B6316F"/>
    <w:rsid w:val="00B645F0"/>
    <w:rsid w:val="00B6513A"/>
    <w:rsid w:val="00B657C0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8AB"/>
    <w:rsid w:val="00B71783"/>
    <w:rsid w:val="00B71977"/>
    <w:rsid w:val="00B7213B"/>
    <w:rsid w:val="00B72E5C"/>
    <w:rsid w:val="00B73304"/>
    <w:rsid w:val="00B74478"/>
    <w:rsid w:val="00B74AB7"/>
    <w:rsid w:val="00B7501D"/>
    <w:rsid w:val="00B7557D"/>
    <w:rsid w:val="00B75F17"/>
    <w:rsid w:val="00B771CA"/>
    <w:rsid w:val="00B77260"/>
    <w:rsid w:val="00B77861"/>
    <w:rsid w:val="00B77BEF"/>
    <w:rsid w:val="00B80480"/>
    <w:rsid w:val="00B80B89"/>
    <w:rsid w:val="00B81543"/>
    <w:rsid w:val="00B81815"/>
    <w:rsid w:val="00B81A16"/>
    <w:rsid w:val="00B82E1C"/>
    <w:rsid w:val="00B8321F"/>
    <w:rsid w:val="00B83B63"/>
    <w:rsid w:val="00B83E2F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6D"/>
    <w:rsid w:val="00B91FCF"/>
    <w:rsid w:val="00B928B6"/>
    <w:rsid w:val="00B92DDE"/>
    <w:rsid w:val="00B93290"/>
    <w:rsid w:val="00B93511"/>
    <w:rsid w:val="00B935B8"/>
    <w:rsid w:val="00B93645"/>
    <w:rsid w:val="00B938C6"/>
    <w:rsid w:val="00B9414C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482E"/>
    <w:rsid w:val="00BA4D78"/>
    <w:rsid w:val="00BA53B2"/>
    <w:rsid w:val="00BA5513"/>
    <w:rsid w:val="00BA5B79"/>
    <w:rsid w:val="00BA5BCB"/>
    <w:rsid w:val="00BA67F0"/>
    <w:rsid w:val="00BA72AC"/>
    <w:rsid w:val="00BA7ABA"/>
    <w:rsid w:val="00BA7FE4"/>
    <w:rsid w:val="00BB00F2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A06"/>
    <w:rsid w:val="00BB5BA5"/>
    <w:rsid w:val="00BB66AF"/>
    <w:rsid w:val="00BB6755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04"/>
    <w:rsid w:val="00BC5B8D"/>
    <w:rsid w:val="00BC62A7"/>
    <w:rsid w:val="00BD0092"/>
    <w:rsid w:val="00BD02E3"/>
    <w:rsid w:val="00BD04BB"/>
    <w:rsid w:val="00BD09BF"/>
    <w:rsid w:val="00BD1426"/>
    <w:rsid w:val="00BD157D"/>
    <w:rsid w:val="00BD2607"/>
    <w:rsid w:val="00BD2E55"/>
    <w:rsid w:val="00BD3078"/>
    <w:rsid w:val="00BD3221"/>
    <w:rsid w:val="00BD37BA"/>
    <w:rsid w:val="00BD381E"/>
    <w:rsid w:val="00BD3B5C"/>
    <w:rsid w:val="00BD4514"/>
    <w:rsid w:val="00BD4640"/>
    <w:rsid w:val="00BD46AD"/>
    <w:rsid w:val="00BD5451"/>
    <w:rsid w:val="00BD6653"/>
    <w:rsid w:val="00BD6BB4"/>
    <w:rsid w:val="00BD6D66"/>
    <w:rsid w:val="00BD757B"/>
    <w:rsid w:val="00BD7BE2"/>
    <w:rsid w:val="00BE06A5"/>
    <w:rsid w:val="00BE0808"/>
    <w:rsid w:val="00BE0F9B"/>
    <w:rsid w:val="00BE173A"/>
    <w:rsid w:val="00BE195D"/>
    <w:rsid w:val="00BE1C3D"/>
    <w:rsid w:val="00BE1F46"/>
    <w:rsid w:val="00BE23F3"/>
    <w:rsid w:val="00BE2702"/>
    <w:rsid w:val="00BE2A32"/>
    <w:rsid w:val="00BE2DD8"/>
    <w:rsid w:val="00BE39EF"/>
    <w:rsid w:val="00BE3A19"/>
    <w:rsid w:val="00BE44A9"/>
    <w:rsid w:val="00BE4550"/>
    <w:rsid w:val="00BE5A81"/>
    <w:rsid w:val="00BE60FB"/>
    <w:rsid w:val="00BE65C7"/>
    <w:rsid w:val="00BE6924"/>
    <w:rsid w:val="00BE6CDB"/>
    <w:rsid w:val="00BE6DCB"/>
    <w:rsid w:val="00BE7B7C"/>
    <w:rsid w:val="00BF029C"/>
    <w:rsid w:val="00BF11F1"/>
    <w:rsid w:val="00BF1244"/>
    <w:rsid w:val="00BF12AA"/>
    <w:rsid w:val="00BF175C"/>
    <w:rsid w:val="00BF2D07"/>
    <w:rsid w:val="00BF325F"/>
    <w:rsid w:val="00BF4A8D"/>
    <w:rsid w:val="00BF5A58"/>
    <w:rsid w:val="00BF6206"/>
    <w:rsid w:val="00BF620D"/>
    <w:rsid w:val="00BF736E"/>
    <w:rsid w:val="00BF7A85"/>
    <w:rsid w:val="00BF7E5A"/>
    <w:rsid w:val="00C003A6"/>
    <w:rsid w:val="00C01FDB"/>
    <w:rsid w:val="00C02685"/>
    <w:rsid w:val="00C02F57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110BA"/>
    <w:rsid w:val="00C11161"/>
    <w:rsid w:val="00C11F15"/>
    <w:rsid w:val="00C124D4"/>
    <w:rsid w:val="00C12693"/>
    <w:rsid w:val="00C13161"/>
    <w:rsid w:val="00C131B4"/>
    <w:rsid w:val="00C136C4"/>
    <w:rsid w:val="00C13DCA"/>
    <w:rsid w:val="00C148AF"/>
    <w:rsid w:val="00C149FA"/>
    <w:rsid w:val="00C15E3E"/>
    <w:rsid w:val="00C16744"/>
    <w:rsid w:val="00C16FE2"/>
    <w:rsid w:val="00C172E0"/>
    <w:rsid w:val="00C1780F"/>
    <w:rsid w:val="00C17E42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2D6"/>
    <w:rsid w:val="00C246BC"/>
    <w:rsid w:val="00C24C5A"/>
    <w:rsid w:val="00C24D66"/>
    <w:rsid w:val="00C25CA7"/>
    <w:rsid w:val="00C25FE7"/>
    <w:rsid w:val="00C26891"/>
    <w:rsid w:val="00C2697C"/>
    <w:rsid w:val="00C27643"/>
    <w:rsid w:val="00C303CB"/>
    <w:rsid w:val="00C30D33"/>
    <w:rsid w:val="00C313D2"/>
    <w:rsid w:val="00C318D5"/>
    <w:rsid w:val="00C3339B"/>
    <w:rsid w:val="00C34B13"/>
    <w:rsid w:val="00C359ED"/>
    <w:rsid w:val="00C362F8"/>
    <w:rsid w:val="00C365B4"/>
    <w:rsid w:val="00C37431"/>
    <w:rsid w:val="00C376DA"/>
    <w:rsid w:val="00C37D75"/>
    <w:rsid w:val="00C402B8"/>
    <w:rsid w:val="00C415E7"/>
    <w:rsid w:val="00C42BC2"/>
    <w:rsid w:val="00C43153"/>
    <w:rsid w:val="00C43465"/>
    <w:rsid w:val="00C438D8"/>
    <w:rsid w:val="00C43C52"/>
    <w:rsid w:val="00C44FD0"/>
    <w:rsid w:val="00C45B0A"/>
    <w:rsid w:val="00C47396"/>
    <w:rsid w:val="00C50563"/>
    <w:rsid w:val="00C50602"/>
    <w:rsid w:val="00C50F14"/>
    <w:rsid w:val="00C51158"/>
    <w:rsid w:val="00C51307"/>
    <w:rsid w:val="00C51352"/>
    <w:rsid w:val="00C53841"/>
    <w:rsid w:val="00C53B33"/>
    <w:rsid w:val="00C53E40"/>
    <w:rsid w:val="00C54120"/>
    <w:rsid w:val="00C5417A"/>
    <w:rsid w:val="00C548E9"/>
    <w:rsid w:val="00C56FD6"/>
    <w:rsid w:val="00C570BD"/>
    <w:rsid w:val="00C60090"/>
    <w:rsid w:val="00C600D4"/>
    <w:rsid w:val="00C60C93"/>
    <w:rsid w:val="00C61431"/>
    <w:rsid w:val="00C6158B"/>
    <w:rsid w:val="00C62E13"/>
    <w:rsid w:val="00C62E1C"/>
    <w:rsid w:val="00C6392B"/>
    <w:rsid w:val="00C63E7B"/>
    <w:rsid w:val="00C63F44"/>
    <w:rsid w:val="00C642A2"/>
    <w:rsid w:val="00C64653"/>
    <w:rsid w:val="00C64F84"/>
    <w:rsid w:val="00C668E4"/>
    <w:rsid w:val="00C672FE"/>
    <w:rsid w:val="00C67832"/>
    <w:rsid w:val="00C703ED"/>
    <w:rsid w:val="00C70567"/>
    <w:rsid w:val="00C70A92"/>
    <w:rsid w:val="00C7245A"/>
    <w:rsid w:val="00C72496"/>
    <w:rsid w:val="00C72841"/>
    <w:rsid w:val="00C72DC1"/>
    <w:rsid w:val="00C73CB6"/>
    <w:rsid w:val="00C73D4E"/>
    <w:rsid w:val="00C740A2"/>
    <w:rsid w:val="00C75CD6"/>
    <w:rsid w:val="00C76102"/>
    <w:rsid w:val="00C7611A"/>
    <w:rsid w:val="00C76210"/>
    <w:rsid w:val="00C76AFC"/>
    <w:rsid w:val="00C7761F"/>
    <w:rsid w:val="00C77E86"/>
    <w:rsid w:val="00C8001E"/>
    <w:rsid w:val="00C805E4"/>
    <w:rsid w:val="00C80628"/>
    <w:rsid w:val="00C80A35"/>
    <w:rsid w:val="00C8124A"/>
    <w:rsid w:val="00C81E67"/>
    <w:rsid w:val="00C82B8B"/>
    <w:rsid w:val="00C82D10"/>
    <w:rsid w:val="00C830A3"/>
    <w:rsid w:val="00C835CC"/>
    <w:rsid w:val="00C83DFE"/>
    <w:rsid w:val="00C84162"/>
    <w:rsid w:val="00C84510"/>
    <w:rsid w:val="00C84772"/>
    <w:rsid w:val="00C8573D"/>
    <w:rsid w:val="00C86466"/>
    <w:rsid w:val="00C87013"/>
    <w:rsid w:val="00C873DC"/>
    <w:rsid w:val="00C87F9C"/>
    <w:rsid w:val="00C90E5E"/>
    <w:rsid w:val="00C91642"/>
    <w:rsid w:val="00C922E1"/>
    <w:rsid w:val="00C92FD0"/>
    <w:rsid w:val="00C93090"/>
    <w:rsid w:val="00C93798"/>
    <w:rsid w:val="00C942CB"/>
    <w:rsid w:val="00C94456"/>
    <w:rsid w:val="00C948E2"/>
    <w:rsid w:val="00C94BC0"/>
    <w:rsid w:val="00C95076"/>
    <w:rsid w:val="00C95875"/>
    <w:rsid w:val="00C96A24"/>
    <w:rsid w:val="00C96DA7"/>
    <w:rsid w:val="00C979DE"/>
    <w:rsid w:val="00CA04E5"/>
    <w:rsid w:val="00CA0B24"/>
    <w:rsid w:val="00CA1F4E"/>
    <w:rsid w:val="00CA4530"/>
    <w:rsid w:val="00CA4B58"/>
    <w:rsid w:val="00CA4BBF"/>
    <w:rsid w:val="00CA4C32"/>
    <w:rsid w:val="00CA4CC4"/>
    <w:rsid w:val="00CA5423"/>
    <w:rsid w:val="00CA58A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57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27B8"/>
    <w:rsid w:val="00CC2EA9"/>
    <w:rsid w:val="00CC36E5"/>
    <w:rsid w:val="00CC38C4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D0B39"/>
    <w:rsid w:val="00CD1B08"/>
    <w:rsid w:val="00CD1F36"/>
    <w:rsid w:val="00CD2FA6"/>
    <w:rsid w:val="00CD36B4"/>
    <w:rsid w:val="00CD3F44"/>
    <w:rsid w:val="00CD4133"/>
    <w:rsid w:val="00CD50A8"/>
    <w:rsid w:val="00CD580A"/>
    <w:rsid w:val="00CD5BA5"/>
    <w:rsid w:val="00CD6B74"/>
    <w:rsid w:val="00CD6DC1"/>
    <w:rsid w:val="00CD7404"/>
    <w:rsid w:val="00CD786A"/>
    <w:rsid w:val="00CE005F"/>
    <w:rsid w:val="00CE033C"/>
    <w:rsid w:val="00CE0499"/>
    <w:rsid w:val="00CE0C58"/>
    <w:rsid w:val="00CE1E4A"/>
    <w:rsid w:val="00CE476B"/>
    <w:rsid w:val="00CE50CE"/>
    <w:rsid w:val="00CE5F01"/>
    <w:rsid w:val="00CE73F0"/>
    <w:rsid w:val="00CE79E6"/>
    <w:rsid w:val="00CE79F3"/>
    <w:rsid w:val="00CE7F07"/>
    <w:rsid w:val="00CE7F6B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ACD"/>
    <w:rsid w:val="00D01C37"/>
    <w:rsid w:val="00D01CEC"/>
    <w:rsid w:val="00D022F2"/>
    <w:rsid w:val="00D023BD"/>
    <w:rsid w:val="00D029B3"/>
    <w:rsid w:val="00D03BA5"/>
    <w:rsid w:val="00D050EE"/>
    <w:rsid w:val="00D06157"/>
    <w:rsid w:val="00D06B4E"/>
    <w:rsid w:val="00D06F3D"/>
    <w:rsid w:val="00D06FDF"/>
    <w:rsid w:val="00D07528"/>
    <w:rsid w:val="00D07C62"/>
    <w:rsid w:val="00D10402"/>
    <w:rsid w:val="00D1050A"/>
    <w:rsid w:val="00D117A7"/>
    <w:rsid w:val="00D12546"/>
    <w:rsid w:val="00D129BF"/>
    <w:rsid w:val="00D132B2"/>
    <w:rsid w:val="00D15D2D"/>
    <w:rsid w:val="00D16C7A"/>
    <w:rsid w:val="00D17958"/>
    <w:rsid w:val="00D20588"/>
    <w:rsid w:val="00D20C6A"/>
    <w:rsid w:val="00D21A59"/>
    <w:rsid w:val="00D21E41"/>
    <w:rsid w:val="00D23491"/>
    <w:rsid w:val="00D23F7D"/>
    <w:rsid w:val="00D23F86"/>
    <w:rsid w:val="00D24519"/>
    <w:rsid w:val="00D2478C"/>
    <w:rsid w:val="00D25420"/>
    <w:rsid w:val="00D26060"/>
    <w:rsid w:val="00D2625D"/>
    <w:rsid w:val="00D26DE6"/>
    <w:rsid w:val="00D279B3"/>
    <w:rsid w:val="00D30303"/>
    <w:rsid w:val="00D30A25"/>
    <w:rsid w:val="00D30BB3"/>
    <w:rsid w:val="00D31DBA"/>
    <w:rsid w:val="00D31E82"/>
    <w:rsid w:val="00D33836"/>
    <w:rsid w:val="00D34D1C"/>
    <w:rsid w:val="00D35118"/>
    <w:rsid w:val="00D358B9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6004"/>
    <w:rsid w:val="00D46690"/>
    <w:rsid w:val="00D46B02"/>
    <w:rsid w:val="00D47133"/>
    <w:rsid w:val="00D4747B"/>
    <w:rsid w:val="00D51045"/>
    <w:rsid w:val="00D513A5"/>
    <w:rsid w:val="00D52219"/>
    <w:rsid w:val="00D5241E"/>
    <w:rsid w:val="00D5268F"/>
    <w:rsid w:val="00D5324C"/>
    <w:rsid w:val="00D53A0D"/>
    <w:rsid w:val="00D53AC8"/>
    <w:rsid w:val="00D55555"/>
    <w:rsid w:val="00D55CCA"/>
    <w:rsid w:val="00D55D5E"/>
    <w:rsid w:val="00D55D5F"/>
    <w:rsid w:val="00D571C6"/>
    <w:rsid w:val="00D57BE2"/>
    <w:rsid w:val="00D57D4D"/>
    <w:rsid w:val="00D57EF9"/>
    <w:rsid w:val="00D60CF1"/>
    <w:rsid w:val="00D614E0"/>
    <w:rsid w:val="00D618DB"/>
    <w:rsid w:val="00D61D7B"/>
    <w:rsid w:val="00D626BC"/>
    <w:rsid w:val="00D63216"/>
    <w:rsid w:val="00D63C60"/>
    <w:rsid w:val="00D64086"/>
    <w:rsid w:val="00D64C95"/>
    <w:rsid w:val="00D65353"/>
    <w:rsid w:val="00D65D36"/>
    <w:rsid w:val="00D66019"/>
    <w:rsid w:val="00D66F96"/>
    <w:rsid w:val="00D70572"/>
    <w:rsid w:val="00D70C0A"/>
    <w:rsid w:val="00D715FC"/>
    <w:rsid w:val="00D71DDB"/>
    <w:rsid w:val="00D726D3"/>
    <w:rsid w:val="00D72C70"/>
    <w:rsid w:val="00D74EA3"/>
    <w:rsid w:val="00D75E14"/>
    <w:rsid w:val="00D766C1"/>
    <w:rsid w:val="00D76A04"/>
    <w:rsid w:val="00D76D1C"/>
    <w:rsid w:val="00D76E94"/>
    <w:rsid w:val="00D771AE"/>
    <w:rsid w:val="00D771D4"/>
    <w:rsid w:val="00D772B5"/>
    <w:rsid w:val="00D774AF"/>
    <w:rsid w:val="00D77709"/>
    <w:rsid w:val="00D77F6E"/>
    <w:rsid w:val="00D8045B"/>
    <w:rsid w:val="00D820EC"/>
    <w:rsid w:val="00D8248F"/>
    <w:rsid w:val="00D82ED7"/>
    <w:rsid w:val="00D8322A"/>
    <w:rsid w:val="00D8405D"/>
    <w:rsid w:val="00D840D6"/>
    <w:rsid w:val="00D8440E"/>
    <w:rsid w:val="00D84CD3"/>
    <w:rsid w:val="00D84E8C"/>
    <w:rsid w:val="00D85AB9"/>
    <w:rsid w:val="00D86839"/>
    <w:rsid w:val="00D86D23"/>
    <w:rsid w:val="00D871C4"/>
    <w:rsid w:val="00D87206"/>
    <w:rsid w:val="00D8726C"/>
    <w:rsid w:val="00D87E19"/>
    <w:rsid w:val="00D9017E"/>
    <w:rsid w:val="00D9052E"/>
    <w:rsid w:val="00D91213"/>
    <w:rsid w:val="00D91662"/>
    <w:rsid w:val="00D91C51"/>
    <w:rsid w:val="00D91EE9"/>
    <w:rsid w:val="00D91F53"/>
    <w:rsid w:val="00D921F0"/>
    <w:rsid w:val="00D92219"/>
    <w:rsid w:val="00D938D8"/>
    <w:rsid w:val="00D963C6"/>
    <w:rsid w:val="00D96879"/>
    <w:rsid w:val="00D9725F"/>
    <w:rsid w:val="00D974D0"/>
    <w:rsid w:val="00DA03B5"/>
    <w:rsid w:val="00DA12B4"/>
    <w:rsid w:val="00DA1845"/>
    <w:rsid w:val="00DA25CD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DF0"/>
    <w:rsid w:val="00DA7FEE"/>
    <w:rsid w:val="00DB0223"/>
    <w:rsid w:val="00DB0711"/>
    <w:rsid w:val="00DB0CE3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5FD8"/>
    <w:rsid w:val="00DB7AD0"/>
    <w:rsid w:val="00DC0159"/>
    <w:rsid w:val="00DC095C"/>
    <w:rsid w:val="00DC0A3D"/>
    <w:rsid w:val="00DC1151"/>
    <w:rsid w:val="00DC14B5"/>
    <w:rsid w:val="00DC3784"/>
    <w:rsid w:val="00DC39D0"/>
    <w:rsid w:val="00DC3A87"/>
    <w:rsid w:val="00DC3EA8"/>
    <w:rsid w:val="00DC533D"/>
    <w:rsid w:val="00DC5BAA"/>
    <w:rsid w:val="00DC6929"/>
    <w:rsid w:val="00DD0817"/>
    <w:rsid w:val="00DD0C34"/>
    <w:rsid w:val="00DD154F"/>
    <w:rsid w:val="00DD1EA2"/>
    <w:rsid w:val="00DD1F52"/>
    <w:rsid w:val="00DD1FBA"/>
    <w:rsid w:val="00DD293E"/>
    <w:rsid w:val="00DD2D75"/>
    <w:rsid w:val="00DD32C9"/>
    <w:rsid w:val="00DD3D0C"/>
    <w:rsid w:val="00DD3D54"/>
    <w:rsid w:val="00DD477B"/>
    <w:rsid w:val="00DD61E4"/>
    <w:rsid w:val="00DD708E"/>
    <w:rsid w:val="00DD7D0F"/>
    <w:rsid w:val="00DD7FE7"/>
    <w:rsid w:val="00DE04A9"/>
    <w:rsid w:val="00DE24D7"/>
    <w:rsid w:val="00DE25E6"/>
    <w:rsid w:val="00DE2975"/>
    <w:rsid w:val="00DE30A8"/>
    <w:rsid w:val="00DE5A72"/>
    <w:rsid w:val="00DE6735"/>
    <w:rsid w:val="00DE6E89"/>
    <w:rsid w:val="00DE6F10"/>
    <w:rsid w:val="00DE744C"/>
    <w:rsid w:val="00DE7759"/>
    <w:rsid w:val="00DE7984"/>
    <w:rsid w:val="00DE7ABC"/>
    <w:rsid w:val="00DF0247"/>
    <w:rsid w:val="00DF1315"/>
    <w:rsid w:val="00DF139A"/>
    <w:rsid w:val="00DF15A6"/>
    <w:rsid w:val="00DF1A3D"/>
    <w:rsid w:val="00DF1F24"/>
    <w:rsid w:val="00DF2849"/>
    <w:rsid w:val="00DF31D2"/>
    <w:rsid w:val="00DF32B6"/>
    <w:rsid w:val="00DF4C6F"/>
    <w:rsid w:val="00DF5ABC"/>
    <w:rsid w:val="00DF68CF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F25"/>
    <w:rsid w:val="00E0307B"/>
    <w:rsid w:val="00E03230"/>
    <w:rsid w:val="00E03245"/>
    <w:rsid w:val="00E038CD"/>
    <w:rsid w:val="00E03B92"/>
    <w:rsid w:val="00E0502B"/>
    <w:rsid w:val="00E053D8"/>
    <w:rsid w:val="00E0571F"/>
    <w:rsid w:val="00E05771"/>
    <w:rsid w:val="00E05E96"/>
    <w:rsid w:val="00E06895"/>
    <w:rsid w:val="00E07F0F"/>
    <w:rsid w:val="00E11784"/>
    <w:rsid w:val="00E1245B"/>
    <w:rsid w:val="00E131C2"/>
    <w:rsid w:val="00E138C4"/>
    <w:rsid w:val="00E13C91"/>
    <w:rsid w:val="00E13DA7"/>
    <w:rsid w:val="00E149A0"/>
    <w:rsid w:val="00E15332"/>
    <w:rsid w:val="00E15451"/>
    <w:rsid w:val="00E158A6"/>
    <w:rsid w:val="00E15959"/>
    <w:rsid w:val="00E15ED0"/>
    <w:rsid w:val="00E16054"/>
    <w:rsid w:val="00E17164"/>
    <w:rsid w:val="00E1769C"/>
    <w:rsid w:val="00E205B0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2196"/>
    <w:rsid w:val="00E32706"/>
    <w:rsid w:val="00E32E97"/>
    <w:rsid w:val="00E33109"/>
    <w:rsid w:val="00E33817"/>
    <w:rsid w:val="00E344E9"/>
    <w:rsid w:val="00E34FCD"/>
    <w:rsid w:val="00E36209"/>
    <w:rsid w:val="00E37505"/>
    <w:rsid w:val="00E3750E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FF8"/>
    <w:rsid w:val="00E4619E"/>
    <w:rsid w:val="00E46864"/>
    <w:rsid w:val="00E4715C"/>
    <w:rsid w:val="00E4770C"/>
    <w:rsid w:val="00E47729"/>
    <w:rsid w:val="00E5010F"/>
    <w:rsid w:val="00E5042F"/>
    <w:rsid w:val="00E50AE2"/>
    <w:rsid w:val="00E51245"/>
    <w:rsid w:val="00E51D44"/>
    <w:rsid w:val="00E52C0D"/>
    <w:rsid w:val="00E5345A"/>
    <w:rsid w:val="00E54307"/>
    <w:rsid w:val="00E54F45"/>
    <w:rsid w:val="00E554ED"/>
    <w:rsid w:val="00E56CF9"/>
    <w:rsid w:val="00E6122D"/>
    <w:rsid w:val="00E612F4"/>
    <w:rsid w:val="00E6146C"/>
    <w:rsid w:val="00E63191"/>
    <w:rsid w:val="00E6390D"/>
    <w:rsid w:val="00E63A4F"/>
    <w:rsid w:val="00E63ADC"/>
    <w:rsid w:val="00E64015"/>
    <w:rsid w:val="00E64148"/>
    <w:rsid w:val="00E64DCF"/>
    <w:rsid w:val="00E651D6"/>
    <w:rsid w:val="00E660F2"/>
    <w:rsid w:val="00E66965"/>
    <w:rsid w:val="00E671D9"/>
    <w:rsid w:val="00E675E4"/>
    <w:rsid w:val="00E67B9D"/>
    <w:rsid w:val="00E700B7"/>
    <w:rsid w:val="00E70907"/>
    <w:rsid w:val="00E70F62"/>
    <w:rsid w:val="00E714C6"/>
    <w:rsid w:val="00E71694"/>
    <w:rsid w:val="00E71AA9"/>
    <w:rsid w:val="00E71E77"/>
    <w:rsid w:val="00E7216D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477"/>
    <w:rsid w:val="00E779D8"/>
    <w:rsid w:val="00E77B63"/>
    <w:rsid w:val="00E77FF9"/>
    <w:rsid w:val="00E801F4"/>
    <w:rsid w:val="00E808F8"/>
    <w:rsid w:val="00E817FA"/>
    <w:rsid w:val="00E81BE5"/>
    <w:rsid w:val="00E82235"/>
    <w:rsid w:val="00E82689"/>
    <w:rsid w:val="00E83865"/>
    <w:rsid w:val="00E838BF"/>
    <w:rsid w:val="00E83C85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C77"/>
    <w:rsid w:val="00E93FB0"/>
    <w:rsid w:val="00E946A8"/>
    <w:rsid w:val="00E954A3"/>
    <w:rsid w:val="00E95DFE"/>
    <w:rsid w:val="00E963FA"/>
    <w:rsid w:val="00E963FE"/>
    <w:rsid w:val="00E967D7"/>
    <w:rsid w:val="00E96C38"/>
    <w:rsid w:val="00E9716F"/>
    <w:rsid w:val="00E97BD5"/>
    <w:rsid w:val="00EA05EE"/>
    <w:rsid w:val="00EA1688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ECC"/>
    <w:rsid w:val="00EB1B35"/>
    <w:rsid w:val="00EB20F1"/>
    <w:rsid w:val="00EB2C81"/>
    <w:rsid w:val="00EB2E65"/>
    <w:rsid w:val="00EB428C"/>
    <w:rsid w:val="00EB4456"/>
    <w:rsid w:val="00EB44BA"/>
    <w:rsid w:val="00EB45F8"/>
    <w:rsid w:val="00EB46D2"/>
    <w:rsid w:val="00EB5260"/>
    <w:rsid w:val="00EB5CC8"/>
    <w:rsid w:val="00EB61BD"/>
    <w:rsid w:val="00EB6658"/>
    <w:rsid w:val="00EB683D"/>
    <w:rsid w:val="00EB6920"/>
    <w:rsid w:val="00EB721F"/>
    <w:rsid w:val="00EB7751"/>
    <w:rsid w:val="00EC047F"/>
    <w:rsid w:val="00EC0631"/>
    <w:rsid w:val="00EC0EAA"/>
    <w:rsid w:val="00EC158F"/>
    <w:rsid w:val="00EC1C40"/>
    <w:rsid w:val="00EC238F"/>
    <w:rsid w:val="00EC3AA2"/>
    <w:rsid w:val="00EC3C73"/>
    <w:rsid w:val="00EC428C"/>
    <w:rsid w:val="00EC5C1C"/>
    <w:rsid w:val="00EC5FB2"/>
    <w:rsid w:val="00EC6126"/>
    <w:rsid w:val="00EC622C"/>
    <w:rsid w:val="00EC6B5C"/>
    <w:rsid w:val="00EC6F50"/>
    <w:rsid w:val="00ED08F6"/>
    <w:rsid w:val="00ED0A8E"/>
    <w:rsid w:val="00ED18FD"/>
    <w:rsid w:val="00ED1CF3"/>
    <w:rsid w:val="00ED29A1"/>
    <w:rsid w:val="00ED4095"/>
    <w:rsid w:val="00ED498F"/>
    <w:rsid w:val="00ED4B47"/>
    <w:rsid w:val="00ED66C2"/>
    <w:rsid w:val="00ED6C9F"/>
    <w:rsid w:val="00ED7567"/>
    <w:rsid w:val="00ED7820"/>
    <w:rsid w:val="00ED7E9C"/>
    <w:rsid w:val="00EE002B"/>
    <w:rsid w:val="00EE012E"/>
    <w:rsid w:val="00EE291B"/>
    <w:rsid w:val="00EE564E"/>
    <w:rsid w:val="00EE5E1D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01F"/>
    <w:rsid w:val="00EF6207"/>
    <w:rsid w:val="00EF6862"/>
    <w:rsid w:val="00EF697B"/>
    <w:rsid w:val="00EF7200"/>
    <w:rsid w:val="00F001B0"/>
    <w:rsid w:val="00F001B4"/>
    <w:rsid w:val="00F0049C"/>
    <w:rsid w:val="00F005BE"/>
    <w:rsid w:val="00F0066B"/>
    <w:rsid w:val="00F01990"/>
    <w:rsid w:val="00F025A1"/>
    <w:rsid w:val="00F02A5C"/>
    <w:rsid w:val="00F033DE"/>
    <w:rsid w:val="00F04760"/>
    <w:rsid w:val="00F04994"/>
    <w:rsid w:val="00F04F6D"/>
    <w:rsid w:val="00F0516F"/>
    <w:rsid w:val="00F051FF"/>
    <w:rsid w:val="00F05BA4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5AA"/>
    <w:rsid w:val="00F12C8D"/>
    <w:rsid w:val="00F132A8"/>
    <w:rsid w:val="00F14E52"/>
    <w:rsid w:val="00F17B45"/>
    <w:rsid w:val="00F21072"/>
    <w:rsid w:val="00F21ACF"/>
    <w:rsid w:val="00F21B5C"/>
    <w:rsid w:val="00F22AFC"/>
    <w:rsid w:val="00F23171"/>
    <w:rsid w:val="00F23237"/>
    <w:rsid w:val="00F2326D"/>
    <w:rsid w:val="00F23AD1"/>
    <w:rsid w:val="00F24221"/>
    <w:rsid w:val="00F245EC"/>
    <w:rsid w:val="00F24AF0"/>
    <w:rsid w:val="00F26787"/>
    <w:rsid w:val="00F26AB8"/>
    <w:rsid w:val="00F27682"/>
    <w:rsid w:val="00F27740"/>
    <w:rsid w:val="00F27821"/>
    <w:rsid w:val="00F27FED"/>
    <w:rsid w:val="00F30F2B"/>
    <w:rsid w:val="00F317EA"/>
    <w:rsid w:val="00F31F46"/>
    <w:rsid w:val="00F31F5B"/>
    <w:rsid w:val="00F32543"/>
    <w:rsid w:val="00F3297B"/>
    <w:rsid w:val="00F32EE5"/>
    <w:rsid w:val="00F335A6"/>
    <w:rsid w:val="00F33805"/>
    <w:rsid w:val="00F33C98"/>
    <w:rsid w:val="00F33DD1"/>
    <w:rsid w:val="00F34CBA"/>
    <w:rsid w:val="00F355E2"/>
    <w:rsid w:val="00F35FF0"/>
    <w:rsid w:val="00F3674B"/>
    <w:rsid w:val="00F36919"/>
    <w:rsid w:val="00F36F10"/>
    <w:rsid w:val="00F37DA7"/>
    <w:rsid w:val="00F40556"/>
    <w:rsid w:val="00F407DE"/>
    <w:rsid w:val="00F41026"/>
    <w:rsid w:val="00F41102"/>
    <w:rsid w:val="00F41131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5E"/>
    <w:rsid w:val="00F47066"/>
    <w:rsid w:val="00F47349"/>
    <w:rsid w:val="00F47EE7"/>
    <w:rsid w:val="00F50005"/>
    <w:rsid w:val="00F507A4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541B"/>
    <w:rsid w:val="00F563EA"/>
    <w:rsid w:val="00F573F1"/>
    <w:rsid w:val="00F57AAA"/>
    <w:rsid w:val="00F6030E"/>
    <w:rsid w:val="00F60506"/>
    <w:rsid w:val="00F60DCE"/>
    <w:rsid w:val="00F6187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7019A"/>
    <w:rsid w:val="00F705C4"/>
    <w:rsid w:val="00F708ED"/>
    <w:rsid w:val="00F70AE4"/>
    <w:rsid w:val="00F70BA9"/>
    <w:rsid w:val="00F70C45"/>
    <w:rsid w:val="00F71D72"/>
    <w:rsid w:val="00F724AD"/>
    <w:rsid w:val="00F72D77"/>
    <w:rsid w:val="00F743AC"/>
    <w:rsid w:val="00F745F1"/>
    <w:rsid w:val="00F74754"/>
    <w:rsid w:val="00F7485C"/>
    <w:rsid w:val="00F748CD"/>
    <w:rsid w:val="00F74A34"/>
    <w:rsid w:val="00F74A7B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2AB5"/>
    <w:rsid w:val="00F82E79"/>
    <w:rsid w:val="00F83290"/>
    <w:rsid w:val="00F834D3"/>
    <w:rsid w:val="00F83580"/>
    <w:rsid w:val="00F8501B"/>
    <w:rsid w:val="00F85C93"/>
    <w:rsid w:val="00F85CFB"/>
    <w:rsid w:val="00F86078"/>
    <w:rsid w:val="00F861B6"/>
    <w:rsid w:val="00F90820"/>
    <w:rsid w:val="00F92074"/>
    <w:rsid w:val="00F920E6"/>
    <w:rsid w:val="00F9304B"/>
    <w:rsid w:val="00F9422C"/>
    <w:rsid w:val="00F943B0"/>
    <w:rsid w:val="00F943C2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97274"/>
    <w:rsid w:val="00F97CF7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12B9"/>
    <w:rsid w:val="00FB20B0"/>
    <w:rsid w:val="00FB225F"/>
    <w:rsid w:val="00FB2FCA"/>
    <w:rsid w:val="00FB3081"/>
    <w:rsid w:val="00FB3C2D"/>
    <w:rsid w:val="00FB3EB9"/>
    <w:rsid w:val="00FB40E7"/>
    <w:rsid w:val="00FB4E54"/>
    <w:rsid w:val="00FB513B"/>
    <w:rsid w:val="00FB5654"/>
    <w:rsid w:val="00FB5863"/>
    <w:rsid w:val="00FB5C3D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1059"/>
    <w:rsid w:val="00FC11FE"/>
    <w:rsid w:val="00FC1905"/>
    <w:rsid w:val="00FC231D"/>
    <w:rsid w:val="00FC34FC"/>
    <w:rsid w:val="00FC3619"/>
    <w:rsid w:val="00FC396B"/>
    <w:rsid w:val="00FC46F0"/>
    <w:rsid w:val="00FC49D8"/>
    <w:rsid w:val="00FC4CF4"/>
    <w:rsid w:val="00FC5230"/>
    <w:rsid w:val="00FC54C8"/>
    <w:rsid w:val="00FC67DC"/>
    <w:rsid w:val="00FC757E"/>
    <w:rsid w:val="00FC7F66"/>
    <w:rsid w:val="00FD125F"/>
    <w:rsid w:val="00FD162E"/>
    <w:rsid w:val="00FD1E7A"/>
    <w:rsid w:val="00FD249F"/>
    <w:rsid w:val="00FD2F4D"/>
    <w:rsid w:val="00FD42DF"/>
    <w:rsid w:val="00FD4375"/>
    <w:rsid w:val="00FD4DBF"/>
    <w:rsid w:val="00FD52EF"/>
    <w:rsid w:val="00FD5766"/>
    <w:rsid w:val="00FD5AAB"/>
    <w:rsid w:val="00FD6118"/>
    <w:rsid w:val="00FD627C"/>
    <w:rsid w:val="00FD6E27"/>
    <w:rsid w:val="00FD6E45"/>
    <w:rsid w:val="00FD6E97"/>
    <w:rsid w:val="00FD7638"/>
    <w:rsid w:val="00FE00A5"/>
    <w:rsid w:val="00FE075B"/>
    <w:rsid w:val="00FE077A"/>
    <w:rsid w:val="00FE151D"/>
    <w:rsid w:val="00FE17B7"/>
    <w:rsid w:val="00FE25DE"/>
    <w:rsid w:val="00FE2A57"/>
    <w:rsid w:val="00FE34ED"/>
    <w:rsid w:val="00FE6BE9"/>
    <w:rsid w:val="00FE6DAA"/>
    <w:rsid w:val="00FF0097"/>
    <w:rsid w:val="00FF0933"/>
    <w:rsid w:val="00FF0ACE"/>
    <w:rsid w:val="00FF0C95"/>
    <w:rsid w:val="00FF137E"/>
    <w:rsid w:val="00FF1BAE"/>
    <w:rsid w:val="00FF229E"/>
    <w:rsid w:val="00FF2367"/>
    <w:rsid w:val="00FF2558"/>
    <w:rsid w:val="00FF32BF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6C27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microsoft.com/office/2011/relationships/commentsExtended" Target="commentsExtended.xml"/><Relationship Id="rId26" Type="http://schemas.openxmlformats.org/officeDocument/2006/relationships/header" Target="header7.xml"/><Relationship Id="rId39" Type="http://schemas.microsoft.com/office/2016/09/relationships/commentsIds" Target="commentsIds.xml"/><Relationship Id="rId21" Type="http://schemas.openxmlformats.org/officeDocument/2006/relationships/header" Target="header5.xml"/><Relationship Id="rId34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comments" Target="comments.xml"/><Relationship Id="rId25" Type="http://schemas.openxmlformats.org/officeDocument/2006/relationships/image" Target="media/image4.png"/><Relationship Id="rId33" Type="http://schemas.openxmlformats.org/officeDocument/2006/relationships/header" Target="header9.xml"/><Relationship Id="rId38" Type="http://schemas.microsoft.com/office/2018/08/relationships/commentsExtensible" Target="commentsExtensi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header" Target="header4.xml"/><Relationship Id="rId29" Type="http://schemas.openxmlformats.org/officeDocument/2006/relationships/hyperlink" Target="https://docs.oracle.com/en/jav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eader" Target="header6.xml"/><Relationship Id="rId32" Type="http://schemas.openxmlformats.org/officeDocument/2006/relationships/hyperlink" Target="https://docs.spring.io/spring-security/reference/servlet/authentication/passwords/basic.html%23page-title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oter" Target="footer6.xml"/><Relationship Id="rId28" Type="http://schemas.openxmlformats.org/officeDocument/2006/relationships/image" Target="media/image5.jpg"/><Relationship Id="rId36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31" Type="http://schemas.openxmlformats.org/officeDocument/2006/relationships/hyperlink" Target="https://www.postgresql.org/about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footer" Target="footer5.xml"/><Relationship Id="rId27" Type="http://schemas.openxmlformats.org/officeDocument/2006/relationships/header" Target="header8.xml"/><Relationship Id="rId30" Type="http://schemas.openxmlformats.org/officeDocument/2006/relationships/hyperlink" Target="https://spring.io/projects/spring-boot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wmf"/><Relationship Id="rId3" Type="http://schemas.openxmlformats.org/officeDocument/2006/relationships/styles" Target="styl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F9AC47-CD0A-4A9D-A466-0A9909E42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10599</TotalTime>
  <Pages>51</Pages>
  <Words>8544</Words>
  <Characters>48702</Characters>
  <Application>Microsoft Office Word</Application>
  <DocSecurity>0</DocSecurity>
  <Lines>405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57132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1134</cp:revision>
  <cp:lastPrinted>2022-09-20T09:25:00Z</cp:lastPrinted>
  <dcterms:created xsi:type="dcterms:W3CDTF">2022-09-13T11:56:00Z</dcterms:created>
  <dcterms:modified xsi:type="dcterms:W3CDTF">2023-08-29T14:07:00Z</dcterms:modified>
</cp:coreProperties>
</file>