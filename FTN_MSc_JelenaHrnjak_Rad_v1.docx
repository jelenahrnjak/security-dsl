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8F1FD7C" w14:textId="1C484745" w:rsidR="00721186" w:rsidRPr="00E515B5" w:rsidRDefault="00721186">
      <w:pPr>
        <w:rPr>
          <w:lang w:val="sr-Cyrl-RS"/>
        </w:rPr>
      </w:pPr>
    </w:p>
    <w:tbl>
      <w:tblPr>
        <w:tblW w:w="4898" w:type="pct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857"/>
        <w:gridCol w:w="5019"/>
        <w:gridCol w:w="1825"/>
      </w:tblGrid>
      <w:tr w:rsidR="00AC0EC6" w:rsidRPr="00A43182" w14:paraId="31287A8D" w14:textId="77777777" w:rsidTr="00A06954">
        <w:trPr>
          <w:trHeight w:hRule="exact" w:val="1530"/>
          <w:jc w:val="center"/>
        </w:trPr>
        <w:tc>
          <w:tcPr>
            <w:tcW w:w="1067" w:type="pct"/>
            <w:vAlign w:val="center"/>
            <w:hideMark/>
          </w:tcPr>
          <w:p w14:paraId="7349F529" w14:textId="35967ACE" w:rsidR="00BF2D07" w:rsidRPr="00A43182" w:rsidRDefault="00ED1CF3" w:rsidP="00A06954">
            <w:pPr>
              <w:jc w:val="center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noProof/>
                <w:sz w:val="20"/>
                <w:lang w:val="sr-Cyrl-RS"/>
              </w:rPr>
              <w:object w:dxaOrig="1050" w:dyaOrig="1050" w14:anchorId="50AB6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alt="" style="width:67.8pt;height:67.8pt;mso-width-percent:0;mso-height-percent:0;mso-width-percent:0;mso-height-percent:0" o:ole="" fillcolor="window">
                  <v:imagedata r:id="rId8" o:title=""/>
                </v:shape>
                <o:OLEObject Type="Embed" ProgID="CorelDraw.Graphic.7" ShapeID="_x0000_i1033" DrawAspect="Content" ObjectID="_1754980843" r:id="rId9"/>
              </w:object>
            </w:r>
          </w:p>
        </w:tc>
        <w:tc>
          <w:tcPr>
            <w:tcW w:w="2884" w:type="pct"/>
            <w:vAlign w:val="center"/>
            <w:hideMark/>
          </w:tcPr>
          <w:p w14:paraId="774F1622" w14:textId="16170ABE" w:rsidR="00BF2D07" w:rsidRPr="00A43182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Cs w:val="30"/>
                <w:lang w:val="sr-Cyrl-RS"/>
              </w:rPr>
            </w:pP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УНИВЕРЗИТЕТ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САДУ</w:t>
            </w:r>
          </w:p>
          <w:p w14:paraId="30111A74" w14:textId="7195E163" w:rsidR="00BF2D07" w:rsidRPr="00A43182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  <w:lang w:val="sr-Cyrl-RS"/>
              </w:rPr>
            </w:pP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ФАКУЛТЕТ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ТЕХНИЧКИХ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НАУКА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САДУ</w:t>
            </w:r>
          </w:p>
        </w:tc>
        <w:tc>
          <w:tcPr>
            <w:tcW w:w="1049" w:type="pct"/>
            <w:vAlign w:val="center"/>
            <w:hideMark/>
          </w:tcPr>
          <w:p w14:paraId="1B30909C" w14:textId="77777777" w:rsidR="00BF2D07" w:rsidRPr="00A43182" w:rsidRDefault="00F7794F" w:rsidP="00A06954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drawing>
                <wp:inline distT="0" distB="0" distL="0" distR="0" wp14:anchorId="5A779894" wp14:editId="09F36B1A">
                  <wp:extent cx="753533" cy="831104"/>
                  <wp:effectExtent l="0" t="0" r="8890" b="762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610" cy="86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250CE" w14:textId="12BD9BA3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F087D55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312EA06" w14:textId="0155060E" w:rsidR="00BF2D07" w:rsidRPr="00A43182" w:rsidRDefault="0014466B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Јелена Хрњак</w:t>
      </w:r>
    </w:p>
    <w:p w14:paraId="23E6CC87" w14:textId="3E14717A" w:rsidR="0024144D" w:rsidRPr="00A43182" w:rsidRDefault="0024144D" w:rsidP="008D5F4A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1E237382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34E70D" w14:textId="77777777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2F417CB7" w14:textId="38DC9778" w:rsidR="0014466B" w:rsidRPr="00A43182" w:rsidRDefault="005A15DD" w:rsidP="0014466B">
      <w:pPr>
        <w:jc w:val="center"/>
        <w:rPr>
          <w:rFonts w:cs="Arial"/>
          <w:b/>
          <w:i/>
          <w:caps/>
          <w:spacing w:val="-20"/>
          <w:sz w:val="48"/>
          <w:szCs w:val="48"/>
          <w:lang w:val="sr-Cyrl-RS"/>
        </w:rPr>
      </w:pPr>
      <w:r>
        <w:rPr>
          <w:rFonts w:cs="Arial"/>
          <w:b/>
          <w:i/>
          <w:caps/>
          <w:color w:val="000000" w:themeColor="text1"/>
          <w:spacing w:val="-20"/>
          <w:sz w:val="48"/>
          <w:szCs w:val="48"/>
        </w:rPr>
        <w:t>SECURADSL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 xml:space="preserve"> </w:t>
      </w:r>
      <w:r w:rsidR="007F57A3" w:rsidRPr="00A43182">
        <w:rPr>
          <w:rFonts w:cs="Arial"/>
          <w:b/>
          <w:caps/>
          <w:color w:val="000000" w:themeColor="text1"/>
          <w:spacing w:val="-20"/>
          <w:sz w:val="48"/>
          <w:szCs w:val="48"/>
          <w:lang w:val="sr-Cyrl-RS"/>
        </w:rPr>
        <w:t xml:space="preserve">– наменски језик за подршку брзог успостављања конфигурације безбедносних аспеката у радном оквиру 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spring</w:t>
      </w:r>
    </w:p>
    <w:p w14:paraId="5E903A6C" w14:textId="6F6DF596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73709A" w14:textId="6D1F2D77" w:rsidR="0024144D" w:rsidRPr="00A43182" w:rsidRDefault="0024144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602023A4" w14:textId="77777777" w:rsidR="008D5F4A" w:rsidRPr="00A43182" w:rsidRDefault="008D5F4A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5E1E31C6" w14:textId="69BC7647" w:rsidR="00BF2D07" w:rsidRPr="00A43182" w:rsidRDefault="00C27643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Мастер</w:t>
      </w:r>
      <w:r w:rsidR="00BF2D07"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рад</w:t>
      </w:r>
    </w:p>
    <w:p w14:paraId="47687263" w14:textId="0A509582" w:rsidR="00BF2D07" w:rsidRPr="00A43182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 xml:space="preserve">- </w:t>
      </w:r>
      <w:r w:rsidR="00641594" w:rsidRPr="00A43182">
        <w:rPr>
          <w:rFonts w:ascii="Arial" w:hAnsi="Arial"/>
          <w:sz w:val="40"/>
          <w:szCs w:val="40"/>
          <w:lang w:val="sr-Cyrl-RS"/>
        </w:rPr>
        <w:t>Мастер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академске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студије</w:t>
      </w:r>
      <w:r w:rsidRPr="00A43182">
        <w:rPr>
          <w:rFonts w:ascii="Arial" w:hAnsi="Arial"/>
          <w:sz w:val="40"/>
          <w:szCs w:val="40"/>
          <w:lang w:val="sr-Cyrl-RS"/>
        </w:rPr>
        <w:t xml:space="preserve"> -</w:t>
      </w:r>
    </w:p>
    <w:p w14:paraId="02CD7184" w14:textId="1D5E7E0E" w:rsidR="0024144D" w:rsidRPr="00A43182" w:rsidRDefault="0024144D" w:rsidP="003E59B7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35318BE7" w14:textId="66AC24A0" w:rsidR="00A7523D" w:rsidRPr="00A43182" w:rsidRDefault="00A7523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21587CAA" w14:textId="77777777" w:rsidR="0024144D" w:rsidRPr="00A43182" w:rsidRDefault="0024144D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7F246FC2" w14:textId="286D937F" w:rsidR="00721186" w:rsidRPr="001774CB" w:rsidRDefault="00E2733D" w:rsidP="001774CB">
      <w:pPr>
        <w:ind w:right="285"/>
        <w:jc w:val="center"/>
        <w:rPr>
          <w:rFonts w:ascii="Arial" w:hAnsi="Arial"/>
          <w:sz w:val="36"/>
          <w:szCs w:val="40"/>
          <w:lang w:val="sr-Cyrl-RS"/>
        </w:rPr>
      </w:pPr>
      <w:r w:rsidRPr="00A43182">
        <w:rPr>
          <w:rFonts w:ascii="Arial" w:hAnsi="Arial"/>
          <w:sz w:val="36"/>
          <w:szCs w:val="40"/>
          <w:lang w:val="sr-Cyrl-RS"/>
        </w:rPr>
        <w:t>Нови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 </w:t>
      </w:r>
      <w:r w:rsidRPr="00A43182">
        <w:rPr>
          <w:rFonts w:ascii="Arial" w:hAnsi="Arial"/>
          <w:sz w:val="36"/>
          <w:szCs w:val="40"/>
          <w:lang w:val="sr-Cyrl-RS"/>
        </w:rPr>
        <w:t>Сад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, </w:t>
      </w:r>
      <w:r w:rsidR="00641594" w:rsidRPr="00A43182">
        <w:rPr>
          <w:rFonts w:ascii="Arial" w:hAnsi="Arial"/>
          <w:sz w:val="36"/>
          <w:szCs w:val="40"/>
          <w:lang w:val="sr-Cyrl-RS"/>
        </w:rPr>
        <w:t>2023</w:t>
      </w:r>
      <w:r w:rsidR="00573F8E" w:rsidRPr="00A43182">
        <w:rPr>
          <w:rFonts w:ascii="Arial" w:hAnsi="Arial"/>
          <w:sz w:val="36"/>
          <w:szCs w:val="40"/>
          <w:lang w:val="sr-Cyrl-RS"/>
        </w:rPr>
        <w:t>.</w:t>
      </w:r>
    </w:p>
    <w:p w14:paraId="2A624680" w14:textId="5F2F89EF" w:rsidR="00666A19" w:rsidRPr="00A43182" w:rsidRDefault="00666A19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3DCB7AAE" w14:textId="77777777" w:rsidR="003E59B7" w:rsidRPr="00A43182" w:rsidRDefault="003E59B7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  <w:sectPr w:rsidR="003E59B7" w:rsidRPr="00A43182" w:rsidSect="00D31E8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440" w:right="1296" w:bottom="1440" w:left="1440" w:header="1022" w:footer="1022" w:gutter="288"/>
          <w:cols w:space="720"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89"/>
        <w:gridCol w:w="1506"/>
        <w:gridCol w:w="3807"/>
        <w:gridCol w:w="1680"/>
      </w:tblGrid>
      <w:tr w:rsidR="00414C11" w:rsidRPr="00A43182" w14:paraId="137C12FC" w14:textId="77777777" w:rsidTr="006034B1">
        <w:trPr>
          <w:cantSplit/>
          <w:trHeight w:val="168"/>
        </w:trPr>
        <w:tc>
          <w:tcPr>
            <w:tcW w:w="1911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0224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Редни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РБР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160A3E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794ADFD6" w14:textId="77777777" w:rsidTr="006034B1">
        <w:trPr>
          <w:cantSplit/>
          <w:trHeight w:val="197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9F10705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Идентификациони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A70A81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36433813" w14:textId="77777777" w:rsidTr="006034B1">
        <w:trPr>
          <w:cantSplit/>
          <w:trHeight w:val="64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87A00F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документације,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B82DC1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Монографска документација</w:t>
            </w:r>
          </w:p>
        </w:tc>
      </w:tr>
      <w:tr w:rsidR="00414C11" w:rsidRPr="00A43182" w14:paraId="49974906" w14:textId="77777777" w:rsidTr="006034B1">
        <w:trPr>
          <w:cantSplit/>
          <w:trHeight w:val="143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CB0E3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записа,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EC26B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Текстуални штампани материјал</w:t>
            </w:r>
          </w:p>
        </w:tc>
      </w:tr>
      <w:tr w:rsidR="00414C11" w:rsidRPr="00A43182" w14:paraId="31BC749A" w14:textId="77777777" w:rsidTr="006034B1">
        <w:trPr>
          <w:cantSplit/>
          <w:trHeight w:val="161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D94AA3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Врста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A1138C9" w14:textId="4F186711" w:rsidR="00414C11" w:rsidRPr="00A43182" w:rsidRDefault="00633326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Мастер 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рад</w:t>
            </w:r>
          </w:p>
        </w:tc>
      </w:tr>
      <w:tr w:rsidR="00414C11" w:rsidRPr="00A43182" w14:paraId="088C209F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D1FBE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Аутор,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АУ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B9C375" w14:textId="77777777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Јелена Хрњак</w:t>
            </w:r>
          </w:p>
        </w:tc>
      </w:tr>
      <w:tr w:rsidR="00414C11" w:rsidRPr="00A43182" w14:paraId="30DFB769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2CC2152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Ментор,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C270B0C" w14:textId="27D6AC9F" w:rsidR="00414C11" w:rsidRPr="00A43182" w:rsidRDefault="00161665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р Владимир Димитриески, </w:t>
            </w:r>
            <w:commentRangeStart w:id="0"/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доцент</w:t>
            </w:r>
            <w:commentRangeEnd w:id="0"/>
            <w:r w:rsidR="00792399">
              <w:rPr>
                <w:rStyle w:val="CommentReference"/>
              </w:rPr>
              <w:commentReference w:id="0"/>
            </w:r>
          </w:p>
        </w:tc>
      </w:tr>
      <w:tr w:rsidR="00414C11" w:rsidRPr="00A43182" w14:paraId="5ECBD531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18BFED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Наслов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2BCC484" w14:textId="337EEF72" w:rsidR="00414C11" w:rsidRPr="00A43182" w:rsidRDefault="00840874" w:rsidP="005A15DD">
            <w:pPr>
              <w:spacing w:before="60" w:after="60"/>
              <w:jc w:val="both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>Se</w:t>
            </w:r>
            <w:r w:rsidR="005A15DD">
              <w:rPr>
                <w:rFonts w:ascii="Arial" w:hAnsi="Arial" w:cs="Arial"/>
                <w:i/>
                <w:sz w:val="18"/>
                <w:szCs w:val="18"/>
              </w:rPr>
              <w:t>cura</w:t>
            </w:r>
            <w:r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 xml:space="preserve">DSL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– Наменск</w:t>
            </w:r>
            <w:r w:rsidR="008E1483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и језик за подршку брзог успостављања конфигурације безбедносних аспеката у радном оквиру </w:t>
            </w:r>
            <w:r w:rsidR="008E1483"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>Spring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</w:t>
            </w:r>
          </w:p>
        </w:tc>
      </w:tr>
      <w:tr w:rsidR="00414C11" w:rsidRPr="00A43182" w14:paraId="0F1D7EF2" w14:textId="77777777" w:rsidTr="006034B1">
        <w:trPr>
          <w:cantSplit/>
          <w:trHeight w:val="170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CBE9F7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публикације,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F7F923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 / ћирилица</w:t>
            </w:r>
          </w:p>
        </w:tc>
      </w:tr>
      <w:tr w:rsidR="00414C11" w:rsidRPr="00A43182" w14:paraId="0940D7FD" w14:textId="77777777" w:rsidTr="006034B1">
        <w:trPr>
          <w:cantSplit/>
          <w:trHeight w:val="107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99BCB79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извода,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ЈИ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8D9DEA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</w:t>
            </w:r>
          </w:p>
        </w:tc>
      </w:tr>
      <w:tr w:rsidR="00414C11" w:rsidRPr="00A43182" w14:paraId="21497D67" w14:textId="77777777" w:rsidTr="006034B1">
        <w:trPr>
          <w:cantSplit/>
          <w:trHeight w:val="134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7AAB46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Земља публиковања,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ЗП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AD8267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Република Србија</w:t>
            </w:r>
          </w:p>
        </w:tc>
      </w:tr>
      <w:tr w:rsidR="00414C11" w:rsidRPr="00A43182" w14:paraId="1EEF829E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B5C92C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Уже географско подручје,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УГП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97815F7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Војводина</w:t>
            </w:r>
          </w:p>
        </w:tc>
      </w:tr>
      <w:tr w:rsidR="00414C11" w:rsidRPr="00A43182" w14:paraId="682BAF66" w14:textId="77777777" w:rsidTr="006034B1">
        <w:trPr>
          <w:cantSplit/>
          <w:trHeight w:val="64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572B1B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Година,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ГО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C190D99" w14:textId="30F38737" w:rsidR="00414C11" w:rsidRPr="00A43182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2023</w:t>
            </w:r>
          </w:p>
        </w:tc>
      </w:tr>
      <w:tr w:rsidR="00414C11" w:rsidRPr="00A43182" w14:paraId="34D460C7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EF4CFF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Издавач,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0DB36DC" w14:textId="21E9DE99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Ауторски репринт</w:t>
            </w:r>
            <w:r w:rsidR="00C93798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 / Факултет </w:t>
            </w:r>
            <w:commentRangeStart w:id="1"/>
            <w:r w:rsidR="00C93798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техничких</w:t>
            </w:r>
            <w:commentRangeEnd w:id="1"/>
            <w:r w:rsidR="00423970">
              <w:rPr>
                <w:rStyle w:val="CommentReference"/>
              </w:rPr>
              <w:commentReference w:id="1"/>
            </w:r>
            <w:r w:rsidR="00C93798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 наука</w:t>
            </w:r>
          </w:p>
        </w:tc>
      </w:tr>
      <w:tr w:rsidR="00414C11" w:rsidRPr="00A43182" w14:paraId="03BE19DC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91776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Место и адреса,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МА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19D89D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Нови Сад, Трг Доситеја Обрадовића 6</w:t>
            </w:r>
          </w:p>
        </w:tc>
      </w:tr>
      <w:tr w:rsidR="00414C11" w:rsidRPr="00A43182" w14:paraId="3B794366" w14:textId="77777777" w:rsidTr="006034B1">
        <w:trPr>
          <w:cantSplit/>
          <w:trHeight w:val="143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EF2C019" w14:textId="77777777" w:rsidR="00414C11" w:rsidRPr="00A43182" w:rsidRDefault="00414C11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Физички опис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ФО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pacing w:val="-4"/>
                <w:sz w:val="13"/>
                <w:lang w:val="sr-Cyrl-RS"/>
              </w:rPr>
              <w:t>(поглавља/страна/ цитата/табела/слика/графика/прилога)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C05B3F" w14:textId="69EE6656" w:rsidR="00414C11" w:rsidRPr="00A43182" w:rsidRDefault="00423970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>
              <w:rPr>
                <w:rFonts w:ascii="Arial" w:hAnsi="Arial" w:cs="Arial"/>
                <w:iCs/>
                <w:color w:val="000000" w:themeColor="text1"/>
                <w:sz w:val="18"/>
                <w:szCs w:val="18"/>
                <w:lang w:val="sr-Cyrl-RS"/>
              </w:rPr>
              <w:t>6</w:t>
            </w:r>
            <w:r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/77/22/18/22/0/0</w:t>
            </w:r>
          </w:p>
        </w:tc>
      </w:tr>
      <w:tr w:rsidR="00414C11" w:rsidRPr="00A43182" w14:paraId="231DEFD0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61B6CC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област,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5290E7F" w14:textId="2880D17D" w:rsidR="00414C11" w:rsidRPr="00A43182" w:rsidRDefault="0027517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Електротехничко и рачунарско инжењерство</w:t>
            </w:r>
          </w:p>
        </w:tc>
      </w:tr>
      <w:tr w:rsidR="00414C11" w:rsidRPr="00A43182" w14:paraId="230E3D62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E85B19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дисциплина,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9FABC1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Примењене рачунарске науке и информатика</w:t>
            </w:r>
          </w:p>
        </w:tc>
      </w:tr>
      <w:tr w:rsidR="00414C11" w:rsidRPr="00A43182" w14:paraId="068DF8DE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55A4A7" w14:textId="77777777" w:rsidR="00414C11" w:rsidRPr="00A43182" w:rsidRDefault="00414C11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Предметна одредница/Кqучне речи, </w:t>
            </w:r>
            <w:r w:rsidRPr="00A43182">
              <w:rPr>
                <w:rFonts w:ascii="Arial" w:hAnsi="Arial"/>
                <w:b/>
                <w:spacing w:val="-8"/>
                <w:sz w:val="18"/>
                <w:lang w:val="sr-Cyrl-RS"/>
              </w:rPr>
              <w:t>ПО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9A8286" w14:textId="0DD872A8" w:rsidR="00414C11" w:rsidRPr="00A43182" w:rsidRDefault="00C93798" w:rsidP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Доменски оријентисано моделовање и језици</w:t>
            </w:r>
          </w:p>
        </w:tc>
      </w:tr>
      <w:tr w:rsidR="00414C11" w:rsidRPr="00A43182" w14:paraId="76A3AD3C" w14:textId="77777777" w:rsidTr="006034B1">
        <w:trPr>
          <w:cantSplit/>
          <w:trHeight w:val="80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911A3E" w14:textId="77777777" w:rsidR="00414C11" w:rsidRPr="00A43182" w:rsidRDefault="00414C11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УДК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CA87BD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122F8AE0" w14:textId="77777777" w:rsidTr="006034B1">
        <w:trPr>
          <w:cantSplit/>
          <w:trHeight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39D79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Чува се,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ЧУ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610EBB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Библиотека Факултета техничких наука, Нови Сад</w:t>
            </w:r>
          </w:p>
        </w:tc>
      </w:tr>
      <w:tr w:rsidR="00414C11" w:rsidRPr="00A43182" w14:paraId="2D6E59A2" w14:textId="77777777" w:rsidTr="006034B1">
        <w:trPr>
          <w:cantSplit/>
          <w:trHeight w:val="341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EF688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Важна напомена,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F88C80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25D296CE" w14:textId="77777777" w:rsidTr="006034B1">
        <w:trPr>
          <w:cantSplit/>
          <w:trHeight w:hRule="exact" w:val="2125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D717251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Извод,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A33ECFF" w14:textId="337605EE" w:rsidR="00D239F9" w:rsidRPr="00594221" w:rsidRDefault="00D239F9" w:rsidP="00D239F9">
            <w:pPr>
              <w:pStyle w:val="Obiantekst"/>
              <w:rPr>
                <w:rFonts w:ascii="Arial" w:hAnsi="Arial" w:cs="Arial"/>
                <w:i/>
                <w:color w:val="FF0000"/>
                <w:sz w:val="18"/>
                <w:szCs w:val="18"/>
                <w:lang w:val="en-US"/>
              </w:rPr>
            </w:pPr>
            <w:r w:rsidRPr="00594221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У овом раду описан је наменски језик </w:t>
            </w:r>
            <w:r w:rsidRPr="00594221">
              <w:rPr>
                <w:rFonts w:ascii="Arial" w:hAnsi="Arial" w:cs="Arial"/>
                <w:i/>
                <w:color w:val="FF0000"/>
                <w:sz w:val="18"/>
                <w:szCs w:val="18"/>
                <w:lang w:val="en-US"/>
              </w:rPr>
              <w:t>securaDSL</w:t>
            </w:r>
            <w:r w:rsidRPr="00594221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 за моделовање целокупне структуре </w:t>
            </w:r>
            <w:r w:rsidRPr="00594221">
              <w:rPr>
                <w:rFonts w:ascii="Arial" w:hAnsi="Arial" w:cs="Arial"/>
                <w:i/>
                <w:color w:val="FF0000"/>
                <w:sz w:val="18"/>
                <w:szCs w:val="18"/>
                <w:lang w:val="en-US"/>
              </w:rPr>
              <w:t xml:space="preserve">Spring </w:t>
            </w:r>
            <w:r w:rsidRPr="00594221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апликација са безбедносном конфигурацијом подржаном за три безбедносна механизма: основну аутентификациjу, </w:t>
            </w:r>
            <w:r w:rsidRPr="00594221">
              <w:rPr>
                <w:rFonts w:ascii="Arial" w:hAnsi="Arial" w:cs="Arial"/>
                <w:i/>
                <w:color w:val="FF0000"/>
                <w:sz w:val="18"/>
                <w:szCs w:val="18"/>
                <w:lang w:val="en-US"/>
              </w:rPr>
              <w:t xml:space="preserve">JWT </w:t>
            </w:r>
            <w:r w:rsidRPr="00594221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и </w:t>
            </w:r>
            <w:r w:rsidRPr="00594221">
              <w:rPr>
                <w:rFonts w:ascii="Arial" w:hAnsi="Arial" w:cs="Arial"/>
                <w:i/>
                <w:color w:val="FF0000"/>
                <w:sz w:val="18"/>
                <w:szCs w:val="18"/>
                <w:lang w:val="en-US"/>
              </w:rPr>
              <w:t xml:space="preserve">OAuth2.0. </w:t>
            </w:r>
            <w:r w:rsidRPr="00594221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Поред наменског језика, развијени су генератори у циљу генерисања извршивог кода на основу модела креираног помоћу језика</w:t>
            </w:r>
            <w:r w:rsidRPr="00594221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 xml:space="preserve"> </w:t>
            </w:r>
            <w:r w:rsidRPr="00594221">
              <w:rPr>
                <w:rFonts w:ascii="Arial" w:hAnsi="Arial" w:cs="Arial"/>
                <w:i/>
                <w:color w:val="FF0000"/>
                <w:sz w:val="18"/>
                <w:szCs w:val="18"/>
                <w:lang w:val="en-US"/>
              </w:rPr>
              <w:t>securaDSL</w:t>
            </w:r>
            <w:r w:rsidRPr="00594221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. За развој наменског језика </w:t>
            </w:r>
            <w:r w:rsidRPr="00594221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 xml:space="preserve">i </w:t>
            </w:r>
            <w:r w:rsidRPr="00594221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генератора коришћено је окружење </w:t>
            </w:r>
            <w:r w:rsidRPr="00594221">
              <w:rPr>
                <w:rFonts w:ascii="Arial" w:hAnsi="Arial" w:cs="Arial"/>
                <w:i/>
                <w:color w:val="FF0000"/>
                <w:sz w:val="18"/>
                <w:szCs w:val="18"/>
                <w:lang w:val="en-US"/>
              </w:rPr>
              <w:t>Eclipse Modeling Framework.</w:t>
            </w:r>
          </w:p>
          <w:p w14:paraId="797C04D7" w14:textId="77777777" w:rsidR="00414C11" w:rsidRPr="00A43182" w:rsidRDefault="00414C11" w:rsidP="00C94BC0">
            <w:pPr>
              <w:spacing w:before="60" w:after="60"/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</w:p>
        </w:tc>
      </w:tr>
      <w:tr w:rsidR="00414C11" w:rsidRPr="00A43182" w14:paraId="307766F3" w14:textId="77777777" w:rsidTr="006034B1">
        <w:trPr>
          <w:cantSplit/>
          <w:trHeight w:hRule="exact" w:val="389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AF0297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прихватања теме,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A74734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414C11" w:rsidRPr="00A43182" w14:paraId="062D9FB6" w14:textId="77777777" w:rsidTr="00686E2F">
        <w:trPr>
          <w:cantSplit/>
          <w:trHeight w:hRule="exact" w:val="334"/>
        </w:trPr>
        <w:tc>
          <w:tcPr>
            <w:tcW w:w="1911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B5514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одбране,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89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19FC7BFF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6034B1" w:rsidRPr="00A43182" w14:paraId="359302D9" w14:textId="77777777" w:rsidTr="00686E2F">
        <w:trPr>
          <w:gridAfter w:val="1"/>
          <w:wAfter w:w="947" w:type="pct"/>
          <w:cantSplit/>
          <w:trHeight w:hRule="exact" w:val="389"/>
        </w:trPr>
        <w:tc>
          <w:tcPr>
            <w:tcW w:w="1063" w:type="pct"/>
            <w:vMerge w:val="restart"/>
            <w:tcBorders>
              <w:top w:val="nil"/>
              <w:left w:val="nil"/>
              <w:right w:val="nil"/>
            </w:tcBorders>
            <w:vAlign w:val="center"/>
            <w:hideMark/>
          </w:tcPr>
          <w:p w14:paraId="55D621E4" w14:textId="77777777" w:rsidR="006034B1" w:rsidRPr="00A43182" w:rsidRDefault="006034B1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 xml:space="preserve">Чланови комисије, </w:t>
            </w:r>
            <w:r w:rsidRPr="00A43182">
              <w:rPr>
                <w:rFonts w:ascii="Arial" w:hAnsi="Arial"/>
                <w:b/>
                <w:spacing w:val="-4"/>
                <w:sz w:val="18"/>
                <w:lang w:val="sr-Cyrl-RS"/>
              </w:rPr>
              <w:t>КО</w:t>
            </w: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:</w:t>
            </w:r>
          </w:p>
          <w:p w14:paraId="12DF1CDF" w14:textId="77777777" w:rsidR="006034B1" w:rsidRPr="00A43182" w:rsidRDefault="006034B1">
            <w:pPr>
              <w:rPr>
                <w:rFonts w:ascii="Arial" w:hAnsi="Arial"/>
                <w:sz w:val="18"/>
                <w:lang w:val="sr-Cyrl-RS"/>
              </w:rPr>
            </w:pPr>
          </w:p>
          <w:p w14:paraId="14633FDA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E954172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5D3E59C1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B01DB40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C061C4D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F54B3D4" w14:textId="77777777" w:rsidR="006034B1" w:rsidRPr="00A43182" w:rsidRDefault="006034B1" w:rsidP="00414C11">
            <w:pPr>
              <w:rPr>
                <w:rFonts w:ascii="Arial" w:hAnsi="Arial"/>
                <w:spacing w:val="-4"/>
                <w:sz w:val="18"/>
                <w:lang w:val="sr-Cyrl-RS"/>
              </w:rPr>
            </w:pPr>
          </w:p>
        </w:tc>
        <w:tc>
          <w:tcPr>
            <w:tcW w:w="848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839406" w14:textId="77777777" w:rsidR="006034B1" w:rsidRPr="00A43182" w:rsidRDefault="006034B1">
            <w:pPr>
              <w:rPr>
                <w:rFonts w:ascii="Arial" w:hAnsi="Arial"/>
                <w:sz w:val="18"/>
                <w:lang w:val="sr-Cyrl-RS"/>
              </w:rPr>
            </w:pPr>
            <w:commentRangeStart w:id="2"/>
            <w:r w:rsidRPr="00A43182">
              <w:rPr>
                <w:rFonts w:ascii="Arial" w:hAnsi="Arial"/>
                <w:sz w:val="18"/>
                <w:lang w:val="sr-Cyrl-RS"/>
              </w:rPr>
              <w:t>Председник</w:t>
            </w:r>
            <w:commentRangeEnd w:id="2"/>
            <w:r>
              <w:rPr>
                <w:rStyle w:val="CommentReference"/>
              </w:rPr>
              <w:commentReference w:id="2"/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2143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D27303" w14:textId="1048D836" w:rsidR="006034B1" w:rsidRPr="00A43182" w:rsidRDefault="006034B1" w:rsidP="00C93798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6034B1" w:rsidRPr="00A43182" w14:paraId="77D899BE" w14:textId="77777777" w:rsidTr="00686E2F">
        <w:trPr>
          <w:cantSplit/>
          <w:trHeight w:hRule="exact" w:val="389"/>
        </w:trPr>
        <w:tc>
          <w:tcPr>
            <w:tcW w:w="1063" w:type="pct"/>
            <w:vMerge/>
            <w:tcBorders>
              <w:left w:val="nil"/>
              <w:bottom w:val="nil"/>
              <w:right w:val="nil"/>
            </w:tcBorders>
            <w:vAlign w:val="center"/>
          </w:tcPr>
          <w:p w14:paraId="16064D09" w14:textId="77777777" w:rsidR="006034B1" w:rsidRPr="00A43182" w:rsidRDefault="006034B1" w:rsidP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48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E199AB" w14:textId="77777777" w:rsidR="006034B1" w:rsidRPr="00A43182" w:rsidRDefault="006034B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Члан:</w:t>
            </w:r>
          </w:p>
        </w:tc>
        <w:tc>
          <w:tcPr>
            <w:tcW w:w="2143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ED12104" w14:textId="3A796B95" w:rsidR="006034B1" w:rsidRPr="00A43182" w:rsidRDefault="006034B1" w:rsidP="00C93798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947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EC85DF" w14:textId="77777777" w:rsidR="006034B1" w:rsidRPr="00A43182" w:rsidRDefault="006034B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Потпис ментора</w:t>
            </w:r>
          </w:p>
        </w:tc>
      </w:tr>
      <w:tr w:rsidR="00414C11" w:rsidRPr="00A43182" w14:paraId="4E74FF5D" w14:textId="77777777" w:rsidTr="00686E2F">
        <w:trPr>
          <w:cantSplit/>
          <w:trHeight w:hRule="exact" w:val="586"/>
        </w:trPr>
        <w:tc>
          <w:tcPr>
            <w:tcW w:w="1063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B8F1724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48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4B77A980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Члан, ментор:</w:t>
            </w:r>
          </w:p>
        </w:tc>
        <w:tc>
          <w:tcPr>
            <w:tcW w:w="2143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48AE8325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др Владимир Димитриески, доцент</w:t>
            </w:r>
          </w:p>
        </w:tc>
        <w:tc>
          <w:tcPr>
            <w:tcW w:w="947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E9EEA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75A617D8" w14:textId="7A9DBF91" w:rsidR="00666A19" w:rsidRPr="00A43182" w:rsidRDefault="00666A19" w:rsidP="004865C5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666A19" w:rsidRPr="00A43182" w:rsidSect="0048305D">
          <w:footerReference w:type="first" r:id="rId19"/>
          <w:type w:val="oddPage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  <w:bookmarkStart w:id="3" w:name="_GoBack"/>
      <w:bookmarkEnd w:id="3"/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981"/>
        <w:gridCol w:w="1529"/>
        <w:gridCol w:w="3960"/>
        <w:gridCol w:w="1412"/>
      </w:tblGrid>
      <w:tr w:rsidR="0001041A" w:rsidRPr="00A43182" w14:paraId="361F752B" w14:textId="77777777" w:rsidTr="003D368B">
        <w:trPr>
          <w:cantSplit/>
          <w:trHeight w:val="258"/>
        </w:trPr>
        <w:tc>
          <w:tcPr>
            <w:tcW w:w="1976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C8076F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Accession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760C2D6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4FF6C9C3" w14:textId="77777777" w:rsidTr="003D368B">
        <w:trPr>
          <w:cantSplit/>
          <w:trHeight w:val="305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DEBBE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Identification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INO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DB591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7DFE741F" w14:textId="77777777" w:rsidTr="003D368B">
        <w:trPr>
          <w:cantSplit/>
          <w:trHeight w:val="305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A70CF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Document type,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8A9326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Monographic publication</w:t>
            </w:r>
          </w:p>
        </w:tc>
      </w:tr>
      <w:tr w:rsidR="0001041A" w:rsidRPr="00A43182" w14:paraId="17982958" w14:textId="77777777" w:rsidTr="003D368B">
        <w:trPr>
          <w:cantSplit/>
          <w:trHeight w:val="26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B9D501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Type of record,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TR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52D580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Textual printed material</w:t>
            </w:r>
          </w:p>
        </w:tc>
      </w:tr>
      <w:tr w:rsidR="0001041A" w:rsidRPr="00A43182" w14:paraId="7455F321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76CC0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Contents code,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CC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F7E88E1" w14:textId="17043F62" w:rsidR="0001041A" w:rsidRPr="00A43182" w:rsidRDefault="009D0995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Graduate-master</w:t>
            </w:r>
            <w:r w:rsidR="0001041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Thesis</w:t>
            </w:r>
          </w:p>
        </w:tc>
      </w:tr>
      <w:tr w:rsidR="0001041A" w:rsidRPr="00A43182" w14:paraId="502FCA0D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05D3F9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Author,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AU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45C337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Jelena Hrnjak</w:t>
            </w:r>
          </w:p>
        </w:tc>
      </w:tr>
      <w:tr w:rsidR="0001041A" w:rsidRPr="00A43182" w14:paraId="23EC1A6B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46742C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Mentor,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MN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87A3912" w14:textId="3B36C6A3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Vladimir Dimitrieski, </w:t>
            </w:r>
            <w:r w:rsidR="009F1B61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PhD,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</w:tr>
      <w:tr w:rsidR="0001041A" w:rsidRPr="00A43182" w14:paraId="58CE610E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3BE3B2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Title,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TI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3F067E4" w14:textId="1C7731C2" w:rsidR="0001041A" w:rsidRPr="00A43182" w:rsidRDefault="00A81E5A" w:rsidP="005A15DD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</w:t>
            </w:r>
            <w:r w:rsidR="005A15DD">
              <w:rPr>
                <w:rFonts w:ascii="Arial" w:hAnsi="Arial" w:cs="Arial"/>
                <w:sz w:val="18"/>
                <w:szCs w:val="18"/>
              </w:rPr>
              <w:t>ecura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DSL – A Domain-Specific Language for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Supporting Ra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pid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C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onfiguration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of Security Aspects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in the S</w:t>
            </w:r>
            <w:r w:rsidR="00FF2558" w:rsidRPr="00A43182">
              <w:rPr>
                <w:rFonts w:ascii="Arial" w:hAnsi="Arial" w:cs="Arial"/>
                <w:sz w:val="18"/>
                <w:szCs w:val="18"/>
                <w:lang w:val="sr-Cyrl-RS"/>
              </w:rPr>
              <w:t>pring Fr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amework</w:t>
            </w:r>
          </w:p>
        </w:tc>
      </w:tr>
      <w:tr w:rsidR="0001041A" w:rsidRPr="00A43182" w14:paraId="6442EA66" w14:textId="77777777" w:rsidTr="003D368B">
        <w:trPr>
          <w:cantSplit/>
          <w:trHeight w:val="224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6E3E0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text,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04DD075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38F69042" w14:textId="77777777" w:rsidTr="003D368B">
        <w:trPr>
          <w:cantSplit/>
          <w:trHeight w:val="242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62744D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LA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B892FA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58FDF553" w14:textId="77777777" w:rsidTr="003D368B">
        <w:trPr>
          <w:cantSplit/>
          <w:trHeight w:val="278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09055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Country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1F0B37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Republic of Serbia</w:t>
            </w:r>
          </w:p>
        </w:tc>
      </w:tr>
      <w:tr w:rsidR="0001041A" w:rsidRPr="00A43182" w14:paraId="7D402B5C" w14:textId="77777777" w:rsidTr="003D368B">
        <w:trPr>
          <w:cantSplit/>
          <w:trHeight w:val="296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B961C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Locality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E8B3A2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Vojvodina</w:t>
            </w:r>
          </w:p>
        </w:tc>
      </w:tr>
      <w:tr w:rsidR="0001041A" w:rsidRPr="00A43182" w14:paraId="0BF183DE" w14:textId="77777777" w:rsidTr="003D368B">
        <w:trPr>
          <w:cantSplit/>
          <w:trHeight w:val="233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CC5CA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year,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PY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80AA891" w14:textId="2885841D" w:rsidR="0001041A" w:rsidRPr="00A43182" w:rsidRDefault="0001041A" w:rsidP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</w:t>
            </w:r>
            <w:r w:rsidR="00A07C93" w:rsidRPr="00A43182">
              <w:rPr>
                <w:rFonts w:ascii="Arial" w:hAnsi="Arial" w:cs="Arial"/>
                <w:sz w:val="18"/>
                <w:szCs w:val="18"/>
                <w:lang w:val="sr-Cyrl-RS"/>
              </w:rPr>
              <w:t>3</w:t>
            </w:r>
          </w:p>
        </w:tc>
      </w:tr>
      <w:tr w:rsidR="0001041A" w:rsidRPr="00A43182" w14:paraId="47E55778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5C902C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Publisher,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913CE7D" w14:textId="0FF69DF5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commentRangeStart w:id="4"/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Author’s reprint</w:t>
            </w:r>
            <w:ins w:id="5" w:author="Vladimir Dimitrieski" w:date="2023-08-13T10:13:00Z">
              <w:r w:rsidR="00792399">
                <w:rPr>
                  <w:rFonts w:ascii="Arial" w:hAnsi="Arial" w:cs="Arial"/>
                  <w:color w:val="FF0000"/>
                  <w:sz w:val="18"/>
                  <w:szCs w:val="18"/>
                  <w:lang w:val="sr-Latn-RS"/>
                </w:rPr>
                <w:t xml:space="preserve"> </w:t>
              </w:r>
            </w:ins>
            <w:r w:rsidR="00A07C93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/</w:t>
            </w:r>
            <w:ins w:id="6" w:author="Vladimir Dimitrieski" w:date="2023-08-13T10:13:00Z">
              <w:r w:rsidR="00792399">
                <w:rPr>
                  <w:rFonts w:ascii="Arial" w:hAnsi="Arial" w:cs="Arial"/>
                  <w:color w:val="FF0000"/>
                  <w:sz w:val="18"/>
                  <w:szCs w:val="18"/>
                  <w:lang w:val="sr-Latn-RS"/>
                </w:rPr>
                <w:t xml:space="preserve"> </w:t>
              </w:r>
            </w:ins>
            <w:r w:rsidR="00A07C93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Faculty of Technical Sciences</w:t>
            </w:r>
            <w:commentRangeEnd w:id="4"/>
            <w:r w:rsidR="002F0D1D">
              <w:rPr>
                <w:rStyle w:val="CommentReference"/>
              </w:rPr>
              <w:commentReference w:id="4"/>
            </w:r>
          </w:p>
        </w:tc>
      </w:tr>
      <w:tr w:rsidR="0001041A" w:rsidRPr="00A43182" w14:paraId="787F9E51" w14:textId="77777777" w:rsidTr="003D368B">
        <w:trPr>
          <w:cantSplit/>
          <w:trHeight w:val="395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596A1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place,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46CEFD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Novi Sad, Faculty of Technical Sciences, Dositeja Obradovica sq. 6</w:t>
            </w:r>
          </w:p>
        </w:tc>
      </w:tr>
      <w:tr w:rsidR="0001041A" w:rsidRPr="00A43182" w14:paraId="633B3896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E98488" w14:textId="77777777" w:rsidR="0001041A" w:rsidRPr="00A43182" w:rsidRDefault="0001041A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Physical description,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z w:val="13"/>
                <w:lang w:val="sr-Cyrl-RS"/>
              </w:rPr>
              <w:t>(chapters/pages/ref./tables/pictures/graphs/appendixes)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38E4007" w14:textId="1BF93C6A" w:rsidR="0001041A" w:rsidRPr="009173BE" w:rsidRDefault="009173BE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iCs/>
                <w:color w:val="000000" w:themeColor="text1"/>
                <w:sz w:val="18"/>
                <w:szCs w:val="18"/>
                <w:lang w:val="sr-Cyrl-RS"/>
              </w:rPr>
              <w:t>6</w:t>
            </w:r>
            <w:r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/</w:t>
            </w:r>
            <w:r w:rsidR="00423970">
              <w:rPr>
                <w:rFonts w:ascii="Arial" w:hAnsi="Arial" w:cs="Arial"/>
                <w:iCs/>
                <w:color w:val="000000" w:themeColor="text1"/>
                <w:sz w:val="18"/>
                <w:szCs w:val="18"/>
              </w:rPr>
              <w:t>77/22/18/22/0/0</w:t>
            </w:r>
          </w:p>
        </w:tc>
      </w:tr>
      <w:tr w:rsidR="0001041A" w:rsidRPr="00A43182" w14:paraId="5887ACC9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1F6CFD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field,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SF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4908D4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Electrical and computer engineering</w:t>
            </w:r>
          </w:p>
        </w:tc>
      </w:tr>
      <w:tr w:rsidR="0001041A" w:rsidRPr="00A43182" w14:paraId="4965CD59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FC815F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discipline,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CFBF7F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Applied computer science and informatics</w:t>
            </w:r>
          </w:p>
        </w:tc>
      </w:tr>
      <w:tr w:rsidR="0001041A" w:rsidRPr="00A43182" w14:paraId="0C235A0E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183B5C2" w14:textId="77777777" w:rsidR="0001041A" w:rsidRPr="00A43182" w:rsidRDefault="0001041A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Subject/Key words,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</w:t>
            </w:r>
            <w:r w:rsidRPr="00A43182">
              <w:rPr>
                <w:rFonts w:ascii="Arial" w:hAnsi="Arial"/>
                <w:sz w:val="18"/>
                <w:lang w:val="sr-Cyrl-RS"/>
              </w:rPr>
              <w:t>/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KW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E0B8EF" w14:textId="199CA2A6" w:rsidR="0001041A" w:rsidRPr="00A43182" w:rsidRDefault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Domain-Specific Modeling Languages</w:t>
            </w:r>
          </w:p>
        </w:tc>
      </w:tr>
      <w:tr w:rsidR="0001041A" w:rsidRPr="00A43182" w14:paraId="7F7FCB04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428B86" w14:textId="77777777" w:rsidR="0001041A" w:rsidRPr="00A43182" w:rsidRDefault="0001041A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UC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6AEF759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5667CAC8" w14:textId="77777777" w:rsidTr="00701E1F">
        <w:trPr>
          <w:cantSplit/>
          <w:trHeight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49C67A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Holding data,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HD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40DCE9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The Library of Faculty of Technical Sciences, Novi Sad, Serbia</w:t>
            </w:r>
          </w:p>
        </w:tc>
      </w:tr>
      <w:tr w:rsidR="0001041A" w:rsidRPr="00A43182" w14:paraId="53EA8531" w14:textId="77777777" w:rsidTr="003D368B">
        <w:trPr>
          <w:cantSplit/>
          <w:trHeight w:val="116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DB495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Note,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598D9D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1D377A92" w14:textId="77777777" w:rsidTr="00EC781B">
        <w:trPr>
          <w:cantSplit/>
          <w:trHeight w:hRule="exact" w:val="217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04927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6CAB6C" w14:textId="354C2402" w:rsidR="00594221" w:rsidRPr="001211FD" w:rsidRDefault="00467DF6" w:rsidP="00594221">
            <w:pPr>
              <w:pStyle w:val="Obiantekst"/>
              <w:ind w:firstLine="360"/>
              <w:rPr>
                <w:rFonts w:ascii="Arial" w:hAnsi="Arial" w:cs="Arial"/>
                <w:i/>
                <w:color w:val="FF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>In this thesis, we present a t</w:t>
            </w:r>
            <w:r w:rsidR="00214F76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>extal domain-specific language securaDSL</w:t>
            </w:r>
            <w:r w:rsidR="007E79E1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>, designed</w:t>
            </w:r>
            <w:r w:rsidR="001211FD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 xml:space="preserve"> for modeling Spring applications with security con</w:t>
            </w:r>
            <w:r w:rsidR="007E79E1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>figuration supporting</w:t>
            </w:r>
            <w:r w:rsidR="001211FD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 xml:space="preserve"> three security mechanisms: Basic Authentication, JWT</w:t>
            </w:r>
            <w:r w:rsidR="001211FD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 </w:t>
            </w:r>
            <w:r w:rsidR="001211FD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>and OAuth2</w:t>
            </w:r>
            <w:r w:rsidR="0082519D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 xml:space="preserve">.0. </w:t>
            </w:r>
            <w:r w:rsidR="001A15F9" w:rsidRPr="001A15F9">
              <w:rPr>
                <w:rFonts w:ascii="Arial" w:hAnsi="Arial" w:cs="Arial"/>
                <w:color w:val="FF0000"/>
                <w:sz w:val="18"/>
                <w:szCs w:val="18"/>
              </w:rPr>
              <w:t>Additionally, we present multiple generators that produce executable code based on models created using the securaDSL.</w:t>
            </w:r>
            <w:r w:rsidR="006B4681" w:rsidRPr="001A15F9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 xml:space="preserve"> </w:t>
            </w:r>
            <w:r w:rsidR="007E79E1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>F</w:t>
            </w:r>
            <w:r w:rsidR="006B4681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>or the development of the domain-specific language and generators</w:t>
            </w:r>
            <w:r w:rsidR="001A15F9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 xml:space="preserve"> we used Eclipse Modeling Framework</w:t>
            </w:r>
            <w:r w:rsidR="00B93EA4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 xml:space="preserve"> environment</w:t>
            </w:r>
            <w:r w:rsidR="0071419C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>.</w:t>
            </w:r>
          </w:p>
          <w:p w14:paraId="357323F7" w14:textId="43AE6530" w:rsidR="0001041A" w:rsidRPr="00594221" w:rsidRDefault="0001041A" w:rsidP="002A3429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</w:p>
        </w:tc>
      </w:tr>
      <w:tr w:rsidR="0001041A" w:rsidRPr="00A43182" w14:paraId="283A7C3E" w14:textId="77777777" w:rsidTr="00701E1F">
        <w:trPr>
          <w:cantSplit/>
          <w:trHeight w:hRule="exact"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66039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Accepted by the Scientific Board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ASB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8A47573" w14:textId="77777777" w:rsidR="0001041A" w:rsidRPr="00A43182" w:rsidRDefault="0001041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01041A" w:rsidRPr="00A43182" w14:paraId="6849554F" w14:textId="77777777" w:rsidTr="00701E1F">
        <w:trPr>
          <w:cantSplit/>
          <w:trHeight w:hRule="exact" w:val="389"/>
        </w:trPr>
        <w:tc>
          <w:tcPr>
            <w:tcW w:w="1976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BD2A9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DE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24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217DB6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611C81DE" w14:textId="77777777" w:rsidTr="00701E1F">
        <w:trPr>
          <w:gridAfter w:val="1"/>
          <w:wAfter w:w="795" w:type="pct"/>
          <w:cantSplit/>
          <w:trHeight w:hRule="exact" w:val="389"/>
        </w:trPr>
        <w:tc>
          <w:tcPr>
            <w:tcW w:w="1115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5AB5CE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Board,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861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D853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President:</w:t>
            </w:r>
          </w:p>
        </w:tc>
        <w:tc>
          <w:tcPr>
            <w:tcW w:w="2229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2EC5F9B" w14:textId="5D0BA762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543591C1" w14:textId="77777777" w:rsidTr="00701E1F">
        <w:trPr>
          <w:cantSplit/>
          <w:trHeight w:hRule="exact" w:val="389"/>
        </w:trPr>
        <w:tc>
          <w:tcPr>
            <w:tcW w:w="111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0335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61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E1ACEC3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Member:</w:t>
            </w:r>
          </w:p>
        </w:tc>
        <w:tc>
          <w:tcPr>
            <w:tcW w:w="2229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7AE5C2" w14:textId="24B0D8BF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795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CD11EE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Menthor's sign</w:t>
            </w:r>
          </w:p>
        </w:tc>
      </w:tr>
      <w:tr w:rsidR="0001041A" w:rsidRPr="00A43182" w14:paraId="406F9DAE" w14:textId="77777777" w:rsidTr="00701E1F">
        <w:trPr>
          <w:cantSplit/>
          <w:trHeight w:hRule="exact" w:val="389"/>
        </w:trPr>
        <w:tc>
          <w:tcPr>
            <w:tcW w:w="1115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6257F1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61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789775E" w14:textId="77777777" w:rsidR="0001041A" w:rsidRPr="00A43182" w:rsidRDefault="0001041A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Member, Mentor:</w:t>
            </w:r>
          </w:p>
        </w:tc>
        <w:tc>
          <w:tcPr>
            <w:tcW w:w="2229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FB4F4BD" w14:textId="16C0C498" w:rsidR="0001041A" w:rsidRPr="00A43182" w:rsidRDefault="0001041A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Vladimir Dimitrieski</w:t>
            </w:r>
            <w:r w:rsidR="002834B2" w:rsidRPr="00A43182">
              <w:rPr>
                <w:rFonts w:ascii="Arial" w:hAnsi="Arial" w:cs="Arial"/>
                <w:sz w:val="18"/>
                <w:szCs w:val="18"/>
                <w:lang w:val="sr-Cyrl-RS"/>
              </w:rPr>
              <w:t>, PhD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, 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  <w:tc>
          <w:tcPr>
            <w:tcW w:w="795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1DDB3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222DC85E" w14:textId="2619A860" w:rsidR="00833FB2" w:rsidRPr="00A43182" w:rsidRDefault="00833FB2">
      <w:pPr>
        <w:rPr>
          <w:lang w:val="sr-Cyrl-RS"/>
        </w:rPr>
      </w:pPr>
    </w:p>
    <w:p w14:paraId="6BBE9438" w14:textId="346AE92B" w:rsidR="00F641FF" w:rsidRPr="00A43182" w:rsidRDefault="00F641FF">
      <w:pPr>
        <w:rPr>
          <w:lang w:val="sr-Cyrl-RS"/>
        </w:rPr>
        <w:sectPr w:rsidR="00F641FF" w:rsidRPr="00A43182" w:rsidSect="0048305D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pPr w:leftFromText="180" w:rightFromText="180" w:horzAnchor="margin" w:tblpXSpec="center" w:tblpY="-29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5"/>
        <w:gridCol w:w="5718"/>
        <w:gridCol w:w="1619"/>
      </w:tblGrid>
      <w:tr w:rsidR="008249C0" w:rsidRPr="00A43182" w14:paraId="18E2DB9C" w14:textId="77777777" w:rsidTr="008249C0">
        <w:trPr>
          <w:cantSplit/>
          <w:trHeight w:val="345"/>
        </w:trPr>
        <w:tc>
          <w:tcPr>
            <w:tcW w:w="85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E30FF57" w14:textId="410A36D7" w:rsidR="00F641FF" w:rsidRPr="00A43182" w:rsidRDefault="00F641FF" w:rsidP="00063814">
            <w:pPr>
              <w:jc w:val="center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lastRenderedPageBreak/>
              <w:drawing>
                <wp:inline distT="0" distB="0" distL="0" distR="0" wp14:anchorId="6C4856A6" wp14:editId="3C84785C">
                  <wp:extent cx="781050" cy="857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8C068C6" w14:textId="77777777" w:rsidR="00F641FF" w:rsidRPr="00A43182" w:rsidRDefault="00F641FF" w:rsidP="00063814">
            <w:pPr>
              <w:pStyle w:val="ime"/>
              <w:spacing w:before="120" w:after="0"/>
              <w:ind w:left="57" w:right="57"/>
              <w:rPr>
                <w:rFonts w:ascii="Arial" w:hAnsi="Arial"/>
                <w:spacing w:val="-8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УНИВЕРЗИТЕТ У НОВОМ САДУ </w:t>
            </w:r>
            <w:r w:rsidRPr="00A43182">
              <w:rPr>
                <w:rFonts w:ascii="Arial" w:hAnsi="Arial"/>
                <w:spacing w:val="-8"/>
                <w:sz w:val="16"/>
                <w:lang w:val="sr-Cyrl-RS"/>
              </w:rPr>
              <w:sym w:font="Wingdings" w:char="F06C"/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spacing w:val="-8"/>
                <w:sz w:val="20"/>
                <w:lang w:val="sr-Cyrl-RS"/>
              </w:rPr>
              <w:t>ФАКУЛТЕТ ТЕХНИЧКИХ НАУКА</w:t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</w:p>
          <w:p w14:paraId="7880484C" w14:textId="77777777" w:rsidR="00F641FF" w:rsidRPr="00A43182" w:rsidRDefault="00F641FF" w:rsidP="00063814">
            <w:pPr>
              <w:pStyle w:val="ime"/>
              <w:spacing w:before="20" w:after="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26"/>
                <w:sz w:val="20"/>
                <w:lang w:val="sr-Cyrl-RS"/>
              </w:rPr>
              <w:t>21000 НОВИ САД, Трг Доситеја Обрадовића 6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hideMark/>
          </w:tcPr>
          <w:p w14:paraId="6C6279AD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Датум:</w:t>
            </w:r>
          </w:p>
        </w:tc>
      </w:tr>
      <w:tr w:rsidR="008249C0" w:rsidRPr="00A43182" w14:paraId="03E60CC9" w14:textId="77777777" w:rsidTr="004E28A4">
        <w:trPr>
          <w:cantSplit/>
          <w:trHeight w:val="498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520FA997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DE9EF5B" w14:textId="77777777" w:rsidR="00F641FF" w:rsidRPr="00A43182" w:rsidRDefault="00F641FF" w:rsidP="00063814">
            <w:pPr>
              <w:rPr>
                <w:rFonts w:ascii="Arial" w:hAnsi="Arial"/>
                <w:kern w:val="20"/>
                <w:sz w:val="20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5290464E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</w:p>
        </w:tc>
      </w:tr>
      <w:tr w:rsidR="008249C0" w:rsidRPr="00A43182" w14:paraId="48D560E9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B852475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 w:val="restart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  <w:hideMark/>
          </w:tcPr>
          <w:p w14:paraId="2DD46124" w14:textId="77777777" w:rsidR="00F641FF" w:rsidRPr="00A43182" w:rsidRDefault="00F641FF" w:rsidP="00063814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8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8"/>
                <w:lang w:val="sr-Cyrl-RS"/>
              </w:rPr>
              <w:t>ЗАДАТАК ЗА ДИПЛОМСКИ РАД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hideMark/>
          </w:tcPr>
          <w:p w14:paraId="479F643D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Лист/Листова:</w:t>
            </w:r>
          </w:p>
        </w:tc>
      </w:tr>
      <w:tr w:rsidR="008249C0" w:rsidRPr="00A43182" w14:paraId="5181AB21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CF3A1F0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983F1D" w14:textId="77777777" w:rsidR="00F641FF" w:rsidRPr="00A43182" w:rsidRDefault="00F641FF" w:rsidP="00063814">
            <w:pPr>
              <w:rPr>
                <w:rFonts w:ascii="Arial" w:hAnsi="Arial"/>
                <w:b/>
                <w:spacing w:val="-4"/>
                <w:kern w:val="20"/>
                <w:sz w:val="28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10BA2DF4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</w:p>
        </w:tc>
      </w:tr>
    </w:tbl>
    <w:tbl>
      <w:tblPr>
        <w:tblpPr w:leftFromText="180" w:rightFromText="180" w:vertAnchor="page" w:horzAnchor="margin" w:tblpXSpec="center" w:tblpY="314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6926"/>
      </w:tblGrid>
      <w:tr w:rsidR="00F641FF" w:rsidRPr="00A43182" w14:paraId="2B99F832" w14:textId="77777777" w:rsidTr="009F43A8">
        <w:trPr>
          <w:cantSplit/>
          <w:trHeight w:val="690"/>
          <w:tblHeader/>
        </w:trPr>
        <w:tc>
          <w:tcPr>
            <w:tcW w:w="108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68FB" w14:textId="77777777" w:rsidR="00F641FF" w:rsidRPr="00A43182" w:rsidRDefault="00F641FF" w:rsidP="00603C86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Студијски програм:</w:t>
            </w:r>
          </w:p>
        </w:tc>
        <w:tc>
          <w:tcPr>
            <w:tcW w:w="391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ED531C" w14:textId="77777777" w:rsidR="00F641FF" w:rsidRPr="00A43182" w:rsidRDefault="00F641FF" w:rsidP="00BA7ABA">
            <w:pPr>
              <w:rPr>
                <w:rFonts w:ascii="Arial" w:hAnsi="Arial"/>
                <w:b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6"/>
                <w:lang w:val="sr-Cyrl-RS"/>
              </w:rPr>
              <w:t>Рачунарство и аутоматика</w:t>
            </w:r>
          </w:p>
        </w:tc>
      </w:tr>
      <w:tr w:rsidR="00F641FF" w:rsidRPr="00A43182" w14:paraId="3C3ADF99" w14:textId="77777777" w:rsidTr="001340FB">
        <w:trPr>
          <w:cantSplit/>
          <w:trHeight w:hRule="exact" w:val="988"/>
          <w:tblHeader/>
        </w:trPr>
        <w:tc>
          <w:tcPr>
            <w:tcW w:w="108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D35148" w14:textId="2AADBE8D" w:rsidR="00F641FF" w:rsidRPr="00A43182" w:rsidRDefault="00F641FF" w:rsidP="001340FB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Руководилац ст</w:t>
            </w:r>
            <w:ins w:id="7" w:author="Vladimir Dimitrieski" w:date="2023-08-13T10:13:00Z">
              <w:r w:rsidR="00342A78">
                <w:rPr>
                  <w:rFonts w:ascii="Arial" w:hAnsi="Arial"/>
                  <w:spacing w:val="-4"/>
                  <w:lang w:val="sr-Cyrl-RS"/>
                </w:rPr>
                <w:t>у</w:t>
              </w:r>
            </w:ins>
            <w:del w:id="8" w:author="Vladimir Dimitrieski" w:date="2023-08-13T10:13:00Z">
              <w:r w:rsidRPr="00A43182" w:rsidDel="00342A78">
                <w:rPr>
                  <w:rFonts w:ascii="Arial" w:hAnsi="Arial"/>
                  <w:spacing w:val="-4"/>
                  <w:lang w:val="sr-Cyrl-RS"/>
                </w:rPr>
                <w:delText>и</w:delText>
              </w:r>
            </w:del>
            <w:r w:rsidRPr="00A43182">
              <w:rPr>
                <w:rFonts w:ascii="Arial" w:hAnsi="Arial"/>
                <w:spacing w:val="-4"/>
                <w:lang w:val="sr-Cyrl-RS"/>
              </w:rPr>
              <w:t>дијског програма:</w:t>
            </w:r>
          </w:p>
        </w:tc>
        <w:tc>
          <w:tcPr>
            <w:tcW w:w="391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E2288F" w14:textId="0DB83289" w:rsidR="00F641FF" w:rsidRPr="00A43182" w:rsidRDefault="00161665" w:rsidP="00127A13">
            <w:pPr>
              <w:rPr>
                <w:rFonts w:ascii="Arial" w:hAnsi="Arial"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26"/>
                <w:lang w:val="sr-Cyrl-RS"/>
              </w:rPr>
              <w:t>д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р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Мирна Капетина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,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ванредни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 професор</w:t>
            </w:r>
          </w:p>
        </w:tc>
      </w:tr>
    </w:tbl>
    <w:p w14:paraId="39A0CEC5" w14:textId="2C8878FB" w:rsidR="00F641FF" w:rsidRPr="00A43182" w:rsidRDefault="00AD2611" w:rsidP="00AD2611">
      <w:pPr>
        <w:pStyle w:val="tab"/>
        <w:spacing w:before="0" w:after="0"/>
        <w:jc w:val="right"/>
        <w:rPr>
          <w:rFonts w:ascii="Arial" w:hAnsi="Arial"/>
          <w:sz w:val="12"/>
          <w:szCs w:val="22"/>
          <w:lang w:val="sr-Cyrl-RS"/>
        </w:rPr>
      </w:pPr>
      <w:r w:rsidRPr="00A43182">
        <w:rPr>
          <w:rFonts w:ascii="Arial" w:hAnsi="Arial"/>
          <w:i/>
          <w:lang w:val="sr-Cyrl-RS"/>
        </w:rPr>
        <w:t>(Податке уноси предметни наставник - ментор)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34" w:type="dxa"/>
        </w:tblCellMar>
        <w:tblLook w:val="04A0" w:firstRow="1" w:lastRow="0" w:firstColumn="1" w:lastColumn="0" w:noHBand="0" w:noVBand="1"/>
      </w:tblPr>
      <w:tblGrid>
        <w:gridCol w:w="1526"/>
        <w:gridCol w:w="3670"/>
        <w:gridCol w:w="1634"/>
        <w:gridCol w:w="2022"/>
      </w:tblGrid>
      <w:tr w:rsidR="00F641FF" w:rsidRPr="00A43182" w14:paraId="3471D390" w14:textId="77777777" w:rsidTr="00D23491">
        <w:trPr>
          <w:cantSplit/>
          <w:trHeight w:hRule="exact" w:val="486"/>
        </w:trPr>
        <w:tc>
          <w:tcPr>
            <w:tcW w:w="862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B67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Студент:</w:t>
            </w:r>
          </w:p>
        </w:tc>
        <w:tc>
          <w:tcPr>
            <w:tcW w:w="207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D3554" w14:textId="77777777" w:rsidR="00F641FF" w:rsidRPr="00A43182" w:rsidRDefault="00F641FF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Јелена Хрњак</w:t>
            </w:r>
          </w:p>
        </w:tc>
        <w:tc>
          <w:tcPr>
            <w:tcW w:w="92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3BB78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Број индекса:</w:t>
            </w:r>
          </w:p>
        </w:tc>
        <w:tc>
          <w:tcPr>
            <w:tcW w:w="114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FBD047" w14:textId="4AC75318" w:rsidR="00F641FF" w:rsidRPr="00A43182" w:rsidRDefault="00584F65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Е2 64/2022</w:t>
            </w:r>
          </w:p>
        </w:tc>
      </w:tr>
      <w:tr w:rsidR="00F641FF" w:rsidRPr="00A43182" w14:paraId="52FFBAEB" w14:textId="77777777" w:rsidTr="00D23491">
        <w:trPr>
          <w:cantSplit/>
          <w:trHeight w:hRule="exact" w:val="476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DCE15C2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Област: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center"/>
            <w:hideMark/>
          </w:tcPr>
          <w:p w14:paraId="362560CF" w14:textId="204EAC16" w:rsidR="00F641FF" w:rsidRPr="003F01A1" w:rsidRDefault="003F01A1" w:rsidP="005E6AE9">
            <w:pPr>
              <w:rPr>
                <w:rFonts w:ascii="Arial" w:hAnsi="Arial"/>
                <w:b/>
                <w:bCs/>
                <w:sz w:val="20"/>
                <w:lang w:val="sr-Cyrl-RS"/>
              </w:rPr>
            </w:pPr>
            <w:ins w:id="9" w:author="Vladimir Dimitrieski" w:date="2023-08-13T10:14:00Z">
              <w:r w:rsidRPr="00056F45">
                <w:rPr>
                  <w:rFonts w:ascii="Arial" w:eastAsia="Arial" w:hAnsi="Arial" w:cs="Arial"/>
                  <w:b/>
                  <w:bCs/>
                  <w:sz w:val="20"/>
                  <w:szCs w:val="20"/>
                </w:rPr>
                <w:t>Електротехничко и рачунарско инжењерство</w:t>
              </w:r>
            </w:ins>
            <w:del w:id="10" w:author="Vladimir Dimitrieski" w:date="2023-08-13T10:14:00Z">
              <w:r w:rsidR="00584F65" w:rsidRPr="003F01A1" w:rsidDel="003F01A1">
                <w:rPr>
                  <w:rFonts w:ascii="Arial" w:hAnsi="Arial"/>
                  <w:b/>
                  <w:bCs/>
                  <w:sz w:val="20"/>
                  <w:lang w:val="sr-Cyrl-RS"/>
                </w:rPr>
                <w:delText>Примењене рачунарске науке и информатика</w:delText>
              </w:r>
            </w:del>
          </w:p>
        </w:tc>
      </w:tr>
      <w:tr w:rsidR="00F641FF" w:rsidRPr="00A43182" w14:paraId="7A448BA4" w14:textId="77777777" w:rsidTr="00D23491">
        <w:trPr>
          <w:cantSplit/>
          <w:trHeight w:hRule="exact" w:val="519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7B29B6B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012DBD" w14:textId="77777777" w:rsidR="00F641FF" w:rsidRPr="00A43182" w:rsidRDefault="00F641FF" w:rsidP="005E6AE9">
            <w:pPr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</w:pPr>
            <w:r w:rsidRPr="00A43182"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  <w:t>др Владимир Димитриески, доцент</w:t>
            </w:r>
          </w:p>
        </w:tc>
      </w:tr>
      <w:tr w:rsidR="00F641FF" w:rsidRPr="00A43182" w14:paraId="69BF0328" w14:textId="77777777" w:rsidTr="005E7AEC">
        <w:trPr>
          <w:cantSplit/>
          <w:trHeight w:val="2108"/>
        </w:trPr>
        <w:tc>
          <w:tcPr>
            <w:tcW w:w="5000" w:type="pct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3BBDF7" w14:textId="77777777" w:rsidR="00AC1E2B" w:rsidRPr="00A43182" w:rsidRDefault="00AC1E2B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  <w:p w14:paraId="32AE0691" w14:textId="310AE215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szCs w:val="22"/>
                <w:lang w:val="sr-Cyrl-RS"/>
              </w:rPr>
            </w:pPr>
            <w:r w:rsidRPr="00A43182">
              <w:rPr>
                <w:rFonts w:ascii="Arial" w:hAnsi="Arial"/>
                <w:lang w:val="sr-Cyrl-RS"/>
              </w:rPr>
              <w:t>НА ОСНОВУ ПОДНЕТЕ ПРИЈАВЕ, ПРИЛОЖЕНЕ ДОКУМЕНТАЦИЈЕ И ОДРЕДБИ СТАТУТА</w:t>
            </w:r>
            <w:r w:rsidR="005A75C3" w:rsidRPr="00A43182">
              <w:rPr>
                <w:rFonts w:ascii="Arial" w:hAnsi="Arial"/>
                <w:lang w:val="sr-Cyrl-RS"/>
              </w:rPr>
              <w:t xml:space="preserve"> ФАКУЛТЕТА ИЗДАЈЕ СЕ ЗАДАТАК ЗА</w:t>
            </w:r>
            <w:r w:rsidRPr="00A43182">
              <w:rPr>
                <w:rFonts w:ascii="Arial" w:hAnsi="Arial"/>
                <w:lang w:val="sr-Cyrl-RS"/>
              </w:rPr>
              <w:t xml:space="preserve"> </w:t>
            </w:r>
            <w:r w:rsidR="00B859A4" w:rsidRPr="00A43182">
              <w:rPr>
                <w:rFonts w:ascii="Arial" w:hAnsi="Arial"/>
                <w:lang w:val="sr-Cyrl-RS"/>
              </w:rPr>
              <w:t>МАСТЕР</w:t>
            </w:r>
            <w:r w:rsidRPr="00A43182">
              <w:rPr>
                <w:rFonts w:ascii="Arial" w:hAnsi="Arial"/>
                <w:lang w:val="sr-Cyrl-RS"/>
              </w:rPr>
              <w:t xml:space="preserve"> РАД, СА СЛЕДЕЋИМ ЕЛЕМЕНТИМА:</w:t>
            </w:r>
          </w:p>
          <w:p w14:paraId="593EC968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проблем – тема рада;</w:t>
            </w:r>
          </w:p>
          <w:p w14:paraId="58C187BA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начин решавања проблема и начин практичне провере резултата рада, ако је таква провера неопходна;</w:t>
            </w:r>
          </w:p>
          <w:p w14:paraId="5B085558" w14:textId="21DE16AC" w:rsidR="00F641FF" w:rsidRPr="005E7AEC" w:rsidRDefault="005E7AEC" w:rsidP="005E7AEC">
            <w:pPr>
              <w:numPr>
                <w:ilvl w:val="0"/>
                <w:numId w:val="28"/>
              </w:numPr>
              <w:rPr>
                <w:rFonts w:ascii="Arial" w:hAnsi="Arial"/>
                <w:lang w:val="sr-Cyrl-RS"/>
              </w:rPr>
            </w:pPr>
            <w:r>
              <w:rPr>
                <w:rFonts w:ascii="Arial" w:hAnsi="Arial"/>
                <w:sz w:val="20"/>
                <w:lang w:val="sr-Cyrl-RS"/>
              </w:rPr>
              <w:t>литература</w:t>
            </w:r>
          </w:p>
        </w:tc>
      </w:tr>
    </w:tbl>
    <w:p w14:paraId="5FE90ED7" w14:textId="61AAB716" w:rsidR="00F641FF" w:rsidRPr="00A43182" w:rsidRDefault="009A7C22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 xml:space="preserve">НАСЛОВ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ДИПЛОМСКОГ</w:t>
      </w:r>
      <w:r w:rsidRPr="00A43182">
        <w:rPr>
          <w:rFonts w:ascii="Arial" w:hAnsi="Arial"/>
          <w:b/>
          <w:spacing w:val="-4"/>
          <w:sz w:val="26"/>
          <w:lang w:val="sr-Cyrl-RS"/>
        </w:rPr>
        <w:t xml:space="preserve">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РАДА: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7AD85B8A" w14:textId="77777777" w:rsidTr="00F641FF">
        <w:trPr>
          <w:cantSplit/>
          <w:trHeight w:val="750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EB2ADF" w14:textId="494C0571" w:rsidR="00F641FF" w:rsidRPr="003A78CC" w:rsidRDefault="003A78CC" w:rsidP="00CC7F39">
            <w:pPr>
              <w:pStyle w:val="tab"/>
              <w:spacing w:after="0"/>
              <w:jc w:val="center"/>
              <w:rPr>
                <w:rFonts w:ascii="Arial" w:hAnsi="Arial"/>
                <w:b/>
                <w:sz w:val="24"/>
                <w:szCs w:val="24"/>
                <w:lang w:val="sr-Cyrl-RS"/>
              </w:rPr>
            </w:pP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Secur</w:t>
            </w:r>
            <w:r w:rsidR="00CC7F39"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a</w:t>
            </w: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 xml:space="preserve">DSL 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– Наменски језик за подршку брзог успостављања конфигурације безбедносних аспеката у радном оквиру </w:t>
            </w: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Spring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 </w:t>
            </w:r>
          </w:p>
        </w:tc>
      </w:tr>
    </w:tbl>
    <w:p w14:paraId="593CB59E" w14:textId="77777777" w:rsidR="00F641FF" w:rsidRPr="00A43182" w:rsidRDefault="00F641FF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>ТЕКСТ ЗАДАТКА: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280AAC88" w14:textId="77777777" w:rsidTr="009F43A8">
        <w:trPr>
          <w:cantSplit/>
          <w:trHeight w:val="2963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583F3E" w14:textId="6D66D761" w:rsidR="00B859A4" w:rsidRDefault="00002C7F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FF0000"/>
                <w:sz w:val="20"/>
                <w:szCs w:val="20"/>
                <w:lang w:val="sr-Cyrl-RS"/>
              </w:rPr>
            </w:pPr>
            <w:r w:rsidRPr="00002C7F">
              <w:rPr>
                <w:color w:val="FF0000"/>
                <w:sz w:val="20"/>
                <w:szCs w:val="20"/>
                <w:lang w:val="sr-Cyrl-RS"/>
              </w:rPr>
              <w:t>Проучити основне</w:t>
            </w:r>
            <w:r>
              <w:rPr>
                <w:color w:val="FF0000"/>
                <w:sz w:val="20"/>
                <w:szCs w:val="20"/>
                <w:lang w:val="sr-Cyrl-RS"/>
              </w:rPr>
              <w:t xml:space="preserve"> концепте којисе користе прииком моделовања </w:t>
            </w:r>
            <w:r>
              <w:rPr>
                <w:i/>
                <w:color w:val="FF0000"/>
                <w:sz w:val="20"/>
                <w:szCs w:val="20"/>
              </w:rPr>
              <w:t xml:space="preserve">Spring </w:t>
            </w:r>
            <w:r>
              <w:rPr>
                <w:color w:val="FF0000"/>
                <w:sz w:val="20"/>
                <w:szCs w:val="20"/>
                <w:lang w:val="sr-Cyrl-RS"/>
              </w:rPr>
              <w:t>апликација са безбедносном конфигурацијом</w:t>
            </w:r>
          </w:p>
          <w:p w14:paraId="1D619F0C" w14:textId="0435E8F0" w:rsidR="00002C7F" w:rsidRDefault="00F979ED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FF0000"/>
                <w:sz w:val="20"/>
                <w:szCs w:val="20"/>
                <w:lang w:val="sr-Cyrl-RS"/>
              </w:rPr>
            </w:pPr>
            <w:r>
              <w:rPr>
                <w:color w:val="FF0000"/>
                <w:sz w:val="20"/>
                <w:szCs w:val="20"/>
                <w:lang w:val="sr-Cyrl-RS"/>
              </w:rPr>
              <w:t>Анализирати постојеће језике за моделовање веб апликација</w:t>
            </w:r>
          </w:p>
          <w:p w14:paraId="2335E70D" w14:textId="2A533283" w:rsidR="00F979ED" w:rsidRDefault="00F979ED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FF0000"/>
                <w:sz w:val="20"/>
                <w:szCs w:val="20"/>
                <w:lang w:val="sr-Cyrl-RS"/>
              </w:rPr>
            </w:pPr>
            <w:r>
              <w:rPr>
                <w:color w:val="FF0000"/>
                <w:sz w:val="20"/>
                <w:szCs w:val="20"/>
                <w:lang w:val="sr-Cyrl-RS"/>
              </w:rPr>
              <w:t xml:space="preserve">Имплементирати наменски језик и алат за моделовање </w:t>
            </w:r>
            <w:r>
              <w:rPr>
                <w:i/>
                <w:color w:val="FF0000"/>
                <w:sz w:val="20"/>
                <w:szCs w:val="20"/>
              </w:rPr>
              <w:t xml:space="preserve">Spring </w:t>
            </w:r>
            <w:r>
              <w:rPr>
                <w:color w:val="FF0000"/>
                <w:sz w:val="20"/>
                <w:szCs w:val="20"/>
                <w:lang w:val="sr-Cyrl-RS"/>
              </w:rPr>
              <w:t>апликација са безбедносном конфигурацијом</w:t>
            </w:r>
          </w:p>
          <w:p w14:paraId="54C58FB3" w14:textId="7A7BF738" w:rsidR="00F979ED" w:rsidRDefault="00F979ED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FF0000"/>
                <w:sz w:val="20"/>
                <w:szCs w:val="20"/>
                <w:lang w:val="sr-Cyrl-RS"/>
              </w:rPr>
            </w:pPr>
            <w:r>
              <w:rPr>
                <w:color w:val="FF0000"/>
                <w:sz w:val="20"/>
                <w:szCs w:val="20"/>
                <w:lang w:val="sr-Cyrl-RS"/>
              </w:rPr>
              <w:t xml:space="preserve">Имплементирати генераторе који на основу модела описаног датим језиком генерише извршиви код </w:t>
            </w:r>
            <w:r>
              <w:rPr>
                <w:i/>
                <w:color w:val="FF0000"/>
                <w:sz w:val="20"/>
                <w:szCs w:val="20"/>
              </w:rPr>
              <w:t>Spring</w:t>
            </w:r>
            <w:r>
              <w:rPr>
                <w:i/>
                <w:color w:val="FF0000"/>
                <w:sz w:val="20"/>
                <w:szCs w:val="20"/>
                <w:lang w:val="sr-Cyrl-RS"/>
              </w:rPr>
              <w:t xml:space="preserve"> </w:t>
            </w:r>
            <w:r>
              <w:rPr>
                <w:color w:val="FF0000"/>
                <w:sz w:val="20"/>
                <w:szCs w:val="20"/>
                <w:lang w:val="sr-Cyrl-RS"/>
              </w:rPr>
              <w:t>апликације са безбедносном конфигурацијом</w:t>
            </w:r>
          </w:p>
          <w:p w14:paraId="1CEC15BD" w14:textId="4B164DAB" w:rsidR="00F641FF" w:rsidRPr="00EE4111" w:rsidRDefault="005E7AEC" w:rsidP="009F43A8">
            <w:pPr>
              <w:pStyle w:val="Default"/>
              <w:numPr>
                <w:ilvl w:val="0"/>
                <w:numId w:val="37"/>
              </w:numPr>
              <w:spacing w:line="216" w:lineRule="auto"/>
              <w:jc w:val="both"/>
              <w:rPr>
                <w:color w:val="FF0000"/>
                <w:sz w:val="20"/>
                <w:szCs w:val="20"/>
                <w:lang w:val="sr-Cyrl-RS"/>
              </w:rPr>
            </w:pPr>
            <w:r>
              <w:rPr>
                <w:color w:val="FF0000"/>
                <w:sz w:val="20"/>
                <w:szCs w:val="20"/>
                <w:lang w:val="sr-Cyrl-RS"/>
              </w:rPr>
              <w:t xml:space="preserve">Анализирати оправданост креирања наведеног решења за моделовање </w:t>
            </w:r>
            <w:r>
              <w:rPr>
                <w:i/>
                <w:color w:val="FF0000"/>
                <w:sz w:val="20"/>
                <w:szCs w:val="20"/>
              </w:rPr>
              <w:t xml:space="preserve">Spring </w:t>
            </w:r>
            <w:r>
              <w:rPr>
                <w:color w:val="FF0000"/>
                <w:sz w:val="20"/>
                <w:szCs w:val="20"/>
                <w:lang w:val="sr-Cyrl-RS"/>
              </w:rPr>
              <w:t>апликација са безбедносном конфигурацијом</w:t>
            </w:r>
            <w:r>
              <w:rPr>
                <w:color w:val="FF0000"/>
                <w:sz w:val="20"/>
                <w:szCs w:val="20"/>
                <w:lang w:val="sr-Cyrl-RS"/>
              </w:rPr>
              <w:t xml:space="preserve"> и п</w:t>
            </w:r>
            <w:r w:rsidRPr="005E7AEC">
              <w:rPr>
                <w:color w:val="FF0000"/>
                <w:sz w:val="20"/>
                <w:szCs w:val="20"/>
                <w:lang w:val="sr-Cyrl-RS"/>
              </w:rPr>
              <w:t>редложити даље правце развоја језика и алата</w:t>
            </w:r>
          </w:p>
        </w:tc>
      </w:tr>
    </w:tbl>
    <w:tbl>
      <w:tblPr>
        <w:tblpPr w:leftFromText="180" w:rightFromText="180" w:vertAnchor="text" w:horzAnchor="margin" w:tblpY="186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6"/>
        <w:gridCol w:w="4426"/>
      </w:tblGrid>
      <w:tr w:rsidR="00F641FF" w:rsidRPr="00A43182" w14:paraId="444565E2" w14:textId="77777777" w:rsidTr="00F641FF">
        <w:trPr>
          <w:cantSplit/>
          <w:trHeight w:hRule="exact" w:val="350"/>
        </w:trPr>
        <w:tc>
          <w:tcPr>
            <w:tcW w:w="250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B213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Руководилац студијског програма:</w:t>
            </w:r>
          </w:p>
        </w:tc>
        <w:tc>
          <w:tcPr>
            <w:tcW w:w="2500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81667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 рада:</w:t>
            </w:r>
          </w:p>
        </w:tc>
      </w:tr>
      <w:tr w:rsidR="00F641FF" w:rsidRPr="00A43182" w14:paraId="13AED5CA" w14:textId="77777777" w:rsidTr="00F641FF">
        <w:trPr>
          <w:cantSplit/>
          <w:trHeight w:hRule="exact" w:val="600"/>
        </w:trPr>
        <w:tc>
          <w:tcPr>
            <w:tcW w:w="250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356269D7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1B8335A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</w:tr>
    </w:tbl>
    <w:p w14:paraId="354C52BE" w14:textId="77777777" w:rsidR="00F641FF" w:rsidRPr="00A43182" w:rsidRDefault="00F641FF" w:rsidP="00F641FF">
      <w:pPr>
        <w:jc w:val="both"/>
        <w:rPr>
          <w:rFonts w:ascii="Calibri" w:hAnsi="Calibri"/>
          <w:sz w:val="6"/>
          <w:szCs w:val="22"/>
          <w:lang w:val="sr-Cyrl-R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872"/>
      </w:tblGrid>
      <w:tr w:rsidR="00F641FF" w:rsidRPr="00A43182" w14:paraId="78213AFE" w14:textId="77777777" w:rsidTr="00F641FF">
        <w:trPr>
          <w:cantSplit/>
          <w:trHeight w:val="400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0AE1" w14:textId="22CA1147" w:rsidR="00F641FF" w:rsidRPr="00A43182" w:rsidRDefault="009A7C22" w:rsidP="00063814">
            <w:pPr>
              <w:spacing w:before="60"/>
              <w:ind w:left="-57" w:right="-57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 xml:space="preserve">Примерак за: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Студента;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Ментора</w:t>
            </w:r>
          </w:p>
        </w:tc>
      </w:tr>
    </w:tbl>
    <w:p w14:paraId="2DE119A3" w14:textId="77777777" w:rsidR="00F641FF" w:rsidRPr="00A43182" w:rsidRDefault="00F641FF" w:rsidP="00F641FF">
      <w:pPr>
        <w:pStyle w:val="tab"/>
        <w:spacing w:after="0"/>
        <w:jc w:val="right"/>
        <w:rPr>
          <w:rFonts w:ascii="Arial" w:hAnsi="Arial"/>
          <w:sz w:val="2"/>
          <w:szCs w:val="22"/>
          <w:lang w:val="sr-Cyrl-RS"/>
        </w:rPr>
      </w:pPr>
    </w:p>
    <w:p w14:paraId="7DD8F5D6" w14:textId="5A448611" w:rsidR="007701CD" w:rsidRPr="00A43182" w:rsidRDefault="007701CD" w:rsidP="00414C11">
      <w:pPr>
        <w:rPr>
          <w:lang w:val="sr-Cyrl-RS"/>
        </w:rPr>
        <w:sectPr w:rsidR="007701CD" w:rsidRPr="00A43182" w:rsidSect="00946360">
          <w:headerReference w:type="first" r:id="rId26"/>
          <w:pgSz w:w="11906" w:h="16838" w:code="9"/>
          <w:pgMar w:top="1138" w:right="1296" w:bottom="1138" w:left="1440" w:header="432" w:footer="432" w:gutter="288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4"/>
          <w:lang w:val="sr-Cyrl-RS"/>
        </w:rPr>
        <w:id w:val="1096743956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commentRangeStart w:id="11" w:displacedByCustomXml="prev"/>
        <w:p w14:paraId="39CAB57E" w14:textId="4E0AE0C9" w:rsidR="00426132" w:rsidRPr="00A43182" w:rsidRDefault="00B951C6" w:rsidP="008B29C3">
          <w:pPr>
            <w:pStyle w:val="TOCHeading"/>
            <w:tabs>
              <w:tab w:val="center" w:pos="4678"/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color w:val="000000" w:themeColor="text1"/>
              <w:sz w:val="36"/>
              <w:lang w:val="sr-Cyrl-RS"/>
            </w:rPr>
          </w:pPr>
          <w:r w:rsidRPr="00A43182">
            <w:rPr>
              <w:b/>
              <w:color w:val="000000" w:themeColor="text1"/>
              <w:sz w:val="36"/>
              <w:lang w:val="sr-Cyrl-RS"/>
            </w:rPr>
            <w:t>Садржај</w:t>
          </w:r>
          <w:commentRangeEnd w:id="11"/>
          <w:r w:rsidR="00FB5C3D">
            <w:rPr>
              <w:rStyle w:val="CommentReference"/>
              <w:rFonts w:ascii="Times New Roman" w:eastAsia="Times New Roman" w:hAnsi="Times New Roman" w:cs="Times New Roman"/>
              <w:color w:val="auto"/>
            </w:rPr>
            <w:commentReference w:id="11"/>
          </w:r>
        </w:p>
        <w:p w14:paraId="22101D7A" w14:textId="2C7FE385" w:rsidR="001701ED" w:rsidRDefault="00426132" w:rsidP="001701ED">
          <w:pPr>
            <w:pStyle w:val="TOC1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 w:rsidRPr="00A43182">
            <w:rPr>
              <w:lang w:val="sr-Cyrl-RS"/>
            </w:rPr>
            <w:fldChar w:fldCharType="begin"/>
          </w:r>
          <w:r w:rsidRPr="00A43182">
            <w:rPr>
              <w:lang w:val="sr-Cyrl-RS"/>
            </w:rPr>
            <w:instrText xml:space="preserve"> TOC \o "1-3" \h \z \u </w:instrText>
          </w:r>
          <w:r w:rsidRPr="00A43182">
            <w:rPr>
              <w:lang w:val="sr-Cyrl-RS"/>
            </w:rPr>
            <w:fldChar w:fldCharType="separate"/>
          </w:r>
          <w:hyperlink w:anchor="_Toc144365491" w:history="1">
            <w:r w:rsidR="001701ED" w:rsidRPr="00206EFE">
              <w:rPr>
                <w:rStyle w:val="Hyperlink"/>
                <w:noProof/>
                <w:lang w:val="sr-Cyrl-RS"/>
              </w:rPr>
              <w:t>1.</w:t>
            </w:r>
            <w:r w:rsidR="001701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1701ED" w:rsidRPr="00206EFE">
              <w:rPr>
                <w:rStyle w:val="Hyperlink"/>
                <w:noProof/>
                <w:lang w:val="sr-Cyrl-RS"/>
              </w:rPr>
              <w:t>Увод</w:t>
            </w:r>
            <w:r w:rsidR="001701ED">
              <w:rPr>
                <w:noProof/>
                <w:webHidden/>
              </w:rPr>
              <w:t>.......................................................................................................................</w:t>
            </w:r>
            <w:r w:rsidR="001701ED">
              <w:rPr>
                <w:noProof/>
                <w:webHidden/>
                <w:lang w:val="sr-Cyrl-RS"/>
              </w:rPr>
              <w:t>........</w:t>
            </w:r>
            <w:r w:rsidR="001701ED">
              <w:rPr>
                <w:noProof/>
                <w:webHidden/>
              </w:rPr>
              <w:fldChar w:fldCharType="begin"/>
            </w:r>
            <w:r w:rsidR="001701ED">
              <w:rPr>
                <w:noProof/>
                <w:webHidden/>
              </w:rPr>
              <w:instrText xml:space="preserve"> PAGEREF _Toc144365491 \h </w:instrText>
            </w:r>
            <w:r w:rsidR="001701ED">
              <w:rPr>
                <w:noProof/>
                <w:webHidden/>
              </w:rPr>
            </w:r>
            <w:r w:rsidR="001701ED">
              <w:rPr>
                <w:noProof/>
                <w:webHidden/>
              </w:rPr>
              <w:fldChar w:fldCharType="separate"/>
            </w:r>
            <w:r w:rsidR="001701ED">
              <w:rPr>
                <w:noProof/>
                <w:webHidden/>
              </w:rPr>
              <w:t>1</w:t>
            </w:r>
            <w:r w:rsidR="001701ED">
              <w:rPr>
                <w:noProof/>
                <w:webHidden/>
              </w:rPr>
              <w:fldChar w:fldCharType="end"/>
            </w:r>
          </w:hyperlink>
        </w:p>
        <w:p w14:paraId="5F4783E5" w14:textId="055C2E4F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2" w:history="1">
            <w:r w:rsidRPr="00206EFE">
              <w:rPr>
                <w:rStyle w:val="Hyperlink"/>
                <w:noProof/>
                <w:lang w:val="sr-Cyrl-RS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Структура рада</w:t>
            </w:r>
            <w:r>
              <w:rPr>
                <w:noProof/>
                <w:webHidden/>
              </w:rPr>
              <w:t>…</w:t>
            </w:r>
            <w:r>
              <w:rPr>
                <w:noProof/>
                <w:webHidden/>
                <w:lang w:val="sr-Cyrl-RS"/>
              </w:rPr>
              <w:t>.................................................................................................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D8F23" w14:textId="77777777" w:rsidR="009E2C85" w:rsidRDefault="001701ED">
          <w:pPr>
            <w:pStyle w:val="TOC1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"_Toc144365493"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  <w:lang w:val="sr-Cyrl-RS"/>
            </w:rPr>
            <w:t>2.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  <w:lang w:val="sr-Cyrl-RS"/>
            </w:rPr>
            <w:t xml:space="preserve">Теоријске основе моделима вођеног развоја софтвера, наменских језика и </w:t>
          </w:r>
          <w:r w:rsidR="009E2C85">
            <w:rPr>
              <w:rStyle w:val="Hyperlink"/>
              <w:noProof/>
              <w:lang w:val="sr-Cyrl-RS"/>
            </w:rPr>
            <w:t xml:space="preserve">   </w:t>
          </w:r>
        </w:p>
        <w:p w14:paraId="559BD955" w14:textId="71AE310C" w:rsidR="001701ED" w:rsidRDefault="009E2C8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 xml:space="preserve">         </w:t>
          </w:r>
          <w:r w:rsidR="001701ED" w:rsidRPr="00206EFE">
            <w:rPr>
              <w:rStyle w:val="Hyperlink"/>
              <w:noProof/>
              <w:lang w:val="sr-Cyrl-RS"/>
            </w:rPr>
            <w:t xml:space="preserve">безбедносних аспеката у радном оквиру </w:t>
          </w:r>
          <w:r w:rsidR="001701ED" w:rsidRPr="00206EFE">
            <w:rPr>
              <w:rStyle w:val="Hyperlink"/>
              <w:i/>
              <w:noProof/>
              <w:lang w:val="sr-Cyrl-RS"/>
            </w:rPr>
            <w:t>Spring</w:t>
          </w:r>
          <w:r>
            <w:rPr>
              <w:noProof/>
              <w:webHidden/>
            </w:rPr>
            <w:t>..</w:t>
          </w:r>
          <w:r w:rsidR="001701ED" w:rsidRPr="001701ED">
            <w:rPr>
              <w:noProof/>
              <w:webHidden/>
            </w:rPr>
            <w:t>..................................................</w:t>
          </w:r>
          <w:r w:rsidR="001701ED">
            <w:rPr>
              <w:noProof/>
              <w:webHidden/>
            </w:rPr>
            <w:t>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_Toc144365493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1701ED">
            <w:rPr>
              <w:noProof/>
              <w:webHidden/>
            </w:rPr>
            <w:t>3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56ED765B" w14:textId="06A2D5DC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4" w:history="1">
            <w:r w:rsidRPr="00206EFE">
              <w:rPr>
                <w:rStyle w:val="Hyperlink"/>
                <w:noProof/>
                <w:lang w:val="sr-Cyrl-R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Теоријске основе моделима вођеног развоја софтвера и наменских језика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sr-Cyrl-RS"/>
              </w:rPr>
              <w:t>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27126" w14:textId="41FA3E6B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5" w:history="1">
            <w:r w:rsidRPr="00206EFE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Опис технологија коришћених за развој наменског језика </w:t>
            </w:r>
            <w:r w:rsidRPr="00206EFE">
              <w:rPr>
                <w:rStyle w:val="Hyperlink"/>
                <w:i/>
                <w:noProof/>
              </w:rPr>
              <w:t>securaDSL</w:t>
            </w:r>
            <w:r>
              <w:rPr>
                <w:noProof/>
                <w:webHidden/>
              </w:rPr>
              <w:t>…</w:t>
            </w:r>
            <w:r>
              <w:rPr>
                <w:noProof/>
                <w:webHidden/>
                <w:lang w:val="sr-Cyrl-RS"/>
              </w:rPr>
              <w:t>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BB4D2" w14:textId="4B202524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6" w:history="1">
            <w:r w:rsidRPr="00206EFE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</w:rPr>
              <w:t>Опис технологија коришћених за развој генератора</w:t>
            </w:r>
            <w:r>
              <w:rPr>
                <w:noProof/>
                <w:webHidden/>
              </w:rPr>
              <w:t>…</w:t>
            </w:r>
            <w:r>
              <w:rPr>
                <w:noProof/>
                <w:webHidden/>
                <w:lang w:val="sr-Cyrl-RS"/>
              </w:rPr>
              <w:t>...............................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49310" w14:textId="788249F4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7" w:history="1">
            <w:r w:rsidRPr="00206EFE">
              <w:rPr>
                <w:rStyle w:val="Hyperlink"/>
                <w:noProof/>
                <w:lang w:val="sr-Cyrl-R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Преглед безбедносних механизама у </w:t>
            </w:r>
            <w:r w:rsidRPr="00206EFE">
              <w:rPr>
                <w:rStyle w:val="Hyperlink"/>
                <w:i/>
                <w:noProof/>
                <w:lang w:val="sr-Cyrl-RS"/>
              </w:rPr>
              <w:t xml:space="preserve">Spring </w:t>
            </w:r>
            <w:r w:rsidRPr="00206EFE">
              <w:rPr>
                <w:rStyle w:val="Hyperlink"/>
                <w:noProof/>
                <w:lang w:val="sr-Cyrl-RS"/>
              </w:rPr>
              <w:t>апликацијама</w:t>
            </w:r>
            <w:r>
              <w:rPr>
                <w:noProof/>
                <w:webHidden/>
              </w:rPr>
              <w:t>…</w:t>
            </w:r>
            <w:r>
              <w:rPr>
                <w:noProof/>
                <w:webHidden/>
                <w:lang w:val="sr-Cyrl-RS"/>
              </w:rPr>
              <w:t>........................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A9E2F" w14:textId="5422FE8D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8" w:history="1">
            <w:r w:rsidRPr="00206EFE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Основна аутентификација</w:t>
            </w:r>
            <w:r w:rsidR="009E2C85" w:rsidRPr="009E2C85">
              <w:rPr>
                <w:noProof/>
                <w:webHidden/>
              </w:rPr>
              <w:t>…..........................................................................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36357" w14:textId="5D964CB7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499" w:history="1">
            <w:r w:rsidRPr="00206EFE">
              <w:rPr>
                <w:rStyle w:val="Hyperlink"/>
                <w:noProof/>
                <w:lang w:val="sr-Cyrl-RS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Стандард </w:t>
            </w:r>
            <w:r w:rsidRPr="00206EFE">
              <w:rPr>
                <w:rStyle w:val="Hyperlink"/>
                <w:i/>
                <w:noProof/>
                <w:lang w:val="sr-Cyrl-RS"/>
              </w:rPr>
              <w:t xml:space="preserve">JSON </w:t>
            </w:r>
            <w:r w:rsidRPr="00206EFE">
              <w:rPr>
                <w:rStyle w:val="Hyperlink"/>
                <w:noProof/>
                <w:lang w:val="sr-Cyrl-RS"/>
              </w:rPr>
              <w:t>веб токен</w:t>
            </w:r>
            <w:r w:rsidR="009E2C85">
              <w:rPr>
                <w:noProof/>
                <w:webHidden/>
              </w:rPr>
              <w:t>…</w:t>
            </w:r>
            <w:r w:rsidR="009E2C85">
              <w:rPr>
                <w:noProof/>
                <w:webHidden/>
                <w:lang w:val="sr-Cyrl-RS"/>
              </w:rPr>
              <w:t>...........................................................................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6DA84" w14:textId="41753787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0" w:history="1">
            <w:r w:rsidRPr="00206EFE">
              <w:rPr>
                <w:rStyle w:val="Hyperlink"/>
                <w:noProof/>
                <w:lang w:val="sr-Cyrl-RS"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Стандард </w:t>
            </w:r>
            <w:r w:rsidRPr="00206EFE">
              <w:rPr>
                <w:rStyle w:val="Hyperlink"/>
                <w:i/>
                <w:noProof/>
                <w:lang w:val="sr-Cyrl-RS"/>
              </w:rPr>
              <w:t>O</w:t>
            </w:r>
            <w:r w:rsidR="009E2C85" w:rsidRPr="00206EFE">
              <w:rPr>
                <w:rStyle w:val="Hyperlink"/>
                <w:i/>
                <w:noProof/>
                <w:lang w:val="sr-Cyrl-RS"/>
              </w:rPr>
              <w:t>a</w:t>
            </w:r>
            <w:r w:rsidRPr="00206EFE">
              <w:rPr>
                <w:rStyle w:val="Hyperlink"/>
                <w:i/>
                <w:noProof/>
                <w:lang w:val="sr-Cyrl-RS"/>
              </w:rPr>
              <w:t>uth</w:t>
            </w:r>
            <w:r w:rsidR="009E2C85">
              <w:rPr>
                <w:noProof/>
                <w:webHidden/>
              </w:rPr>
              <w:t>.</w:t>
            </w:r>
            <w:r w:rsidR="009E2C85">
              <w:rPr>
                <w:noProof/>
                <w:webHidden/>
                <w:lang w:val="sr-Cyrl-RS"/>
              </w:rPr>
              <w:t>..............................................................................................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9F8F4" w14:textId="275717AD" w:rsidR="001701ED" w:rsidRDefault="001701E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1" w:history="1">
            <w:r w:rsidRPr="00206EFE">
              <w:rPr>
                <w:rStyle w:val="Hyperlink"/>
                <w:noProof/>
                <w:lang w:val="sr-Cyrl-R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Преглед постојећег стања у области</w:t>
            </w:r>
            <w:r w:rsidR="009E2C85" w:rsidRPr="009E2C85">
              <w:rPr>
                <w:noProof/>
                <w:webHidden/>
              </w:rPr>
              <w:t>….....................................................................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0A458" w14:textId="7DF22779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2" w:history="1">
            <w:r w:rsidRPr="00206EFE">
              <w:rPr>
                <w:rStyle w:val="Hyperlink"/>
                <w:noProof/>
                <w:lang w:val="sr-Cyrl-R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Недостаци код постојећих начина за моделовање веб апликација</w:t>
            </w:r>
            <w:r w:rsidR="009E2C85">
              <w:rPr>
                <w:noProof/>
                <w:webHidden/>
              </w:rPr>
              <w:t>…</w:t>
            </w:r>
            <w:r w:rsidR="009E2C85">
              <w:rPr>
                <w:noProof/>
                <w:webHidden/>
                <w:lang w:val="sr-Cyrl-RS"/>
              </w:rPr>
              <w:t>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770EB" w14:textId="53A3B207" w:rsidR="009E2C85" w:rsidRDefault="001701ED">
          <w:pPr>
            <w:pStyle w:val="TOC1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"_Toc144365503"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  <w:lang w:val="sr-Cyrl-RS"/>
            </w:rPr>
            <w:t>4.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  <w:lang w:val="sr-Cyrl-RS"/>
            </w:rPr>
            <w:t xml:space="preserve">Наменски језик за подршку брзог успостављања конфигурације безбедносних </w:t>
          </w:r>
          <w:r w:rsidR="009E2C85">
            <w:rPr>
              <w:rStyle w:val="Hyperlink"/>
              <w:noProof/>
              <w:lang w:val="sr-Cyrl-RS"/>
            </w:rPr>
            <w:t xml:space="preserve">   </w:t>
          </w:r>
        </w:p>
        <w:p w14:paraId="528DBFF9" w14:textId="532AC0C8" w:rsidR="001701ED" w:rsidRDefault="009E2C8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  <w:lang w:val="sr-Cyrl-RS"/>
            </w:rPr>
            <w:t xml:space="preserve">аспеката у радном оквиру </w:t>
          </w:r>
          <w:r w:rsidR="001701ED" w:rsidRPr="00206EFE">
            <w:rPr>
              <w:rStyle w:val="Hyperlink"/>
              <w:i/>
              <w:noProof/>
              <w:lang w:val="sr-Cyrl-RS"/>
            </w:rPr>
            <w:t>Spring</w:t>
          </w:r>
          <w:r w:rsidRPr="009E2C85">
            <w:rPr>
              <w:noProof/>
              <w:webHidden/>
            </w:rPr>
            <w:t>…...........…...........…...........…...........…...........…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_Toc144365503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1701ED">
            <w:rPr>
              <w:noProof/>
              <w:webHidden/>
            </w:rPr>
            <w:t>9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230AA4FA" w14:textId="4B922D12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4" w:history="1">
            <w:r w:rsidRPr="00206EFE">
              <w:rPr>
                <w:rStyle w:val="Hyperlink"/>
                <w:noProof/>
                <w:lang w:val="sr-Cyrl-RS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Апстрактна синтакса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</w:t>
            </w:r>
            <w:r w:rsidR="009E2C85">
              <w:rPr>
                <w:noProof/>
                <w:webHidden/>
              </w:rPr>
              <w:t>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7C569" w14:textId="570310D3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5" w:history="1">
            <w:r w:rsidRPr="00206EFE">
              <w:rPr>
                <w:rStyle w:val="Hyperlink"/>
                <w:noProof/>
                <w:lang w:val="sr-Cyrl-RS"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Application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D4EFF" w14:textId="1DDC415C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6" w:history="1">
            <w:r w:rsidRPr="00206EFE">
              <w:rPr>
                <w:rStyle w:val="Hyperlink"/>
                <w:noProof/>
                <w:lang w:val="sr-Cyrl-RS"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Концепт Database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</w:t>
            </w:r>
            <w:r w:rsidR="009E2C85">
              <w:rPr>
                <w:noProof/>
                <w:webHidden/>
                <w:lang w:val="sr-Cyrl-RS"/>
              </w:rPr>
              <w:t>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C5E28" w14:textId="6695D6C2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7" w:history="1">
            <w:r w:rsidRPr="00206EFE">
              <w:rPr>
                <w:rStyle w:val="Hyperlink"/>
                <w:noProof/>
                <w:lang w:val="sr-Cyrl-RS"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Entity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</w:t>
            </w:r>
            <w:r w:rsidR="009E2C85">
              <w:rPr>
                <w:noProof/>
                <w:webHidden/>
                <w:lang w:val="sr-Cyrl-RS"/>
              </w:rPr>
              <w:t>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5165A" w14:textId="163E3BF1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08" w:history="1">
            <w:r w:rsidRPr="00206EFE">
              <w:rPr>
                <w:rStyle w:val="Hyperlink"/>
                <w:noProof/>
                <w:lang w:val="sr-Cyrl-RS"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Attribute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</w:t>
            </w:r>
            <w:r w:rsidR="009E2C85">
              <w:rPr>
                <w:noProof/>
                <w:webHidden/>
                <w:lang w:val="sr-Cyrl-RS"/>
              </w:rPr>
              <w:t>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72ACD" w14:textId="668D2BBF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1" w:history="1">
            <w:r w:rsidRPr="00206EFE">
              <w:rPr>
                <w:rStyle w:val="Hyperlink"/>
                <w:noProof/>
                <w:lang w:val="sr-Cyrl-RS"/>
              </w:rPr>
              <w:t>4.1.5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User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…...........…...........…...........…...........…...........…...........…</w:t>
            </w:r>
            <w:r w:rsidR="00E11277">
              <w:rPr>
                <w:noProof/>
                <w:webHidden/>
                <w:lang w:val="sr-Cyrl-RS"/>
              </w:rPr>
              <w:t>.</w:t>
            </w:r>
            <w:r w:rsidR="009E2C85">
              <w:rPr>
                <w:noProof/>
                <w:webHidden/>
              </w:rPr>
              <w:t>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1C57B" w14:textId="45997939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2" w:history="1">
            <w:r w:rsidRPr="00206EFE">
              <w:rPr>
                <w:rStyle w:val="Hyperlink"/>
                <w:noProof/>
                <w:lang w:val="sr-Cyrl-RS"/>
              </w:rPr>
              <w:t>4.1.6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Role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…...........…...........…...........…...........…...........…...........…</w:t>
            </w:r>
            <w:r w:rsidR="009E2C85">
              <w:rPr>
                <w:noProof/>
                <w:webHidden/>
              </w:rPr>
              <w:t>.</w:t>
            </w:r>
            <w:r w:rsidR="00E11277">
              <w:rPr>
                <w:noProof/>
                <w:webHidden/>
                <w:lang w:val="sr-Cyrl-RS"/>
              </w:rPr>
              <w:t>.</w:t>
            </w:r>
            <w:r w:rsidR="009E2C85">
              <w:rPr>
                <w:noProof/>
                <w:webHidden/>
              </w:rPr>
              <w:t>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1AC57" w14:textId="41AA4619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3" w:history="1">
            <w:r w:rsidRPr="00206EFE">
              <w:rPr>
                <w:rStyle w:val="Hyperlink"/>
                <w:noProof/>
                <w:lang w:val="sr-Cyrl-RS"/>
              </w:rPr>
              <w:t>4.1.7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RoleInstance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</w:t>
            </w:r>
            <w:r w:rsidR="009E2C85">
              <w:rPr>
                <w:noProof/>
                <w:webHidden/>
              </w:rPr>
              <w:t>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D6956" w14:textId="02AB9160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4" w:history="1">
            <w:r w:rsidRPr="00206EFE">
              <w:rPr>
                <w:rStyle w:val="Hyperlink"/>
                <w:noProof/>
                <w:lang w:val="sr-Cyrl-RS"/>
              </w:rPr>
              <w:t>4.1.8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Endpoint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</w:t>
            </w:r>
            <w:r w:rsidR="009E2C85">
              <w:rPr>
                <w:noProof/>
                <w:webHidden/>
              </w:rPr>
              <w:t>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ED917" w14:textId="728548C3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5" w:history="1">
            <w:r w:rsidRPr="00206EFE">
              <w:rPr>
                <w:rStyle w:val="Hyperlink"/>
                <w:noProof/>
                <w:lang w:val="sr-Cyrl-RS"/>
              </w:rPr>
              <w:t>4.1.9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Controller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</w:t>
            </w:r>
            <w:r w:rsidR="009E2C85">
              <w:rPr>
                <w:noProof/>
                <w:webHidden/>
              </w:rPr>
              <w:t>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B20D2" w14:textId="16ED856F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6" w:history="1">
            <w:r w:rsidRPr="00206EFE">
              <w:rPr>
                <w:rStyle w:val="Hyperlink"/>
                <w:noProof/>
                <w:lang w:val="sr-Cyrl-RS"/>
              </w:rPr>
              <w:t>4.1.10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Authentication</w:t>
            </w:r>
            <w:r w:rsidR="009E2C85" w:rsidRPr="009E2C85">
              <w:rPr>
                <w:noProof/>
                <w:webHidden/>
              </w:rPr>
              <w:t>…...........…...........…...........…...........…...........</w:t>
            </w:r>
            <w:r w:rsidR="009E2C85">
              <w:rPr>
                <w:noProof/>
                <w:webHidden/>
                <w:lang w:val="sr-Cyrl-RS"/>
              </w:rPr>
              <w:t>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6ED7C" w14:textId="3124C00D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7" w:history="1">
            <w:r w:rsidRPr="00206EFE">
              <w:rPr>
                <w:rStyle w:val="Hyperlink"/>
                <w:noProof/>
                <w:lang w:val="sr-Cyrl-RS"/>
              </w:rPr>
              <w:t>4.1.11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Security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</w:t>
            </w:r>
            <w:r w:rsidR="00E11277">
              <w:rPr>
                <w:noProof/>
                <w:webHidden/>
                <w:lang w:val="sr-Cyrl-RS"/>
              </w:rPr>
              <w:t>.</w:t>
            </w:r>
            <w:r w:rsidR="009E2C85" w:rsidRPr="009E2C85">
              <w:rPr>
                <w:noProof/>
                <w:webHidden/>
              </w:rPr>
              <w:t>.......</w:t>
            </w:r>
            <w:r w:rsidR="009E2C85">
              <w:rPr>
                <w:noProof/>
                <w:webHidden/>
                <w:lang w:val="sr-Cyrl-RS"/>
              </w:rPr>
              <w:t>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175AE" w14:textId="1060C79C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8" w:history="1">
            <w:r w:rsidRPr="00206EFE">
              <w:rPr>
                <w:rStyle w:val="Hyperlink"/>
                <w:noProof/>
                <w:lang w:val="sr-Cyrl-RS"/>
              </w:rPr>
              <w:t>4.1.12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BasicAuthentication</w:t>
            </w:r>
            <w:r w:rsidR="009E2C85" w:rsidRPr="009E2C85">
              <w:rPr>
                <w:noProof/>
                <w:webHidden/>
              </w:rPr>
              <w:t>…...........…...........…...........…...........…</w:t>
            </w:r>
            <w:r w:rsidR="009E2C85">
              <w:rPr>
                <w:noProof/>
                <w:webHidden/>
              </w:rPr>
              <w:t>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C608F" w14:textId="31A510D8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49" w:history="1">
            <w:r w:rsidRPr="00206EFE">
              <w:rPr>
                <w:rStyle w:val="Hyperlink"/>
                <w:noProof/>
                <w:lang w:val="sr-Cyrl-RS"/>
              </w:rPr>
              <w:t>4.1.13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JWT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…...........…...........…...........…...........…...........…...........…</w:t>
            </w:r>
            <w:r w:rsidR="009E2C85">
              <w:rPr>
                <w:noProof/>
                <w:webHidden/>
              </w:rPr>
              <w:t>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151AC" w14:textId="705D3588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0" w:history="1">
            <w:r w:rsidRPr="00206EFE">
              <w:rPr>
                <w:rStyle w:val="Hyperlink"/>
                <w:noProof/>
                <w:lang w:val="sr-Cyrl-RS"/>
              </w:rPr>
              <w:t>4.1.14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Claim</w:t>
            </w:r>
            <w:r w:rsidR="009E2C85" w:rsidRPr="009E2C85">
              <w:rPr>
                <w:noProof/>
                <w:webHidden/>
              </w:rPr>
              <w:t>…...........…...........…...........…...........…...........…...........…</w:t>
            </w:r>
            <w:r w:rsidR="009E2C85">
              <w:rPr>
                <w:noProof/>
                <w:webHidden/>
              </w:rPr>
              <w:t>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719E9" w14:textId="56F8507A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1" w:history="1">
            <w:r w:rsidRPr="00206EFE">
              <w:rPr>
                <w:rStyle w:val="Hyperlink"/>
                <w:noProof/>
                <w:lang w:val="sr-Cyrl-RS"/>
              </w:rPr>
              <w:t>4.1.15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Концепт</w:t>
            </w:r>
            <w:r w:rsidRPr="00206EFE">
              <w:rPr>
                <w:rStyle w:val="Hyperlink"/>
                <w:i/>
                <w:noProof/>
                <w:lang w:val="sr-Cyrl-RS"/>
              </w:rPr>
              <w:t xml:space="preserve"> OAuth2</w:t>
            </w:r>
            <w:r w:rsidR="00E11277" w:rsidRPr="00E11277">
              <w:rPr>
                <w:noProof/>
                <w:webHidden/>
              </w:rPr>
              <w:t>…...........…...........…...........…...........…...........…...........</w:t>
            </w:r>
            <w:r w:rsidR="00E11277">
              <w:rPr>
                <w:noProof/>
                <w:webHidden/>
              </w:rPr>
              <w:t>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9E52B" w14:textId="2C510BA3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2" w:history="1">
            <w:r w:rsidRPr="00206EFE">
              <w:rPr>
                <w:rStyle w:val="Hyperlink"/>
                <w:noProof/>
                <w:lang w:val="sr-Cyrl-RS"/>
              </w:rPr>
              <w:t>4.1.16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Концепт </w:t>
            </w:r>
            <w:r w:rsidRPr="00206EFE">
              <w:rPr>
                <w:rStyle w:val="Hyperlink"/>
                <w:i/>
                <w:noProof/>
                <w:lang w:val="sr-Cyrl-RS"/>
              </w:rPr>
              <w:t>Provider</w:t>
            </w:r>
            <w:r w:rsidR="00E11277" w:rsidRPr="00E11277">
              <w:rPr>
                <w:noProof/>
                <w:webHidden/>
              </w:rPr>
              <w:t>…...........…...........…...........…...........…...........…...........</w:t>
            </w:r>
            <w:r w:rsidR="00E11277">
              <w:rPr>
                <w:noProof/>
                <w:webHidden/>
                <w:lang w:val="sr-Cyrl-RS"/>
              </w:rPr>
              <w:t>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9A78B" w14:textId="0DE6EE31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3" w:history="1">
            <w:r w:rsidRPr="00206EFE">
              <w:rPr>
                <w:rStyle w:val="Hyperlink"/>
                <w:noProof/>
                <w:lang w:val="sr-Cyrl-RS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Конкретна синтакса</w:t>
            </w:r>
            <w:r w:rsidR="00E11277" w:rsidRPr="00E11277">
              <w:rPr>
                <w:noProof/>
                <w:webHidden/>
              </w:rPr>
              <w:t>…...........…...........…...........…...........…...........…...........</w:t>
            </w:r>
            <w:r w:rsidR="00E11277">
              <w:rPr>
                <w:noProof/>
                <w:webHidden/>
                <w:lang w:val="sr-Cyrl-RS"/>
              </w:rPr>
              <w:t>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D6254" w14:textId="53A299E3" w:rsidR="001701ED" w:rsidRDefault="001701E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4" w:history="1">
            <w:r w:rsidRPr="00206EFE">
              <w:rPr>
                <w:rStyle w:val="Hyperlink"/>
                <w:noProof/>
                <w:lang w:val="sr-Cyrl-RS"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Граматика наменског језика </w:t>
            </w:r>
            <w:r w:rsidRPr="00206EFE">
              <w:rPr>
                <w:rStyle w:val="Hyperlink"/>
                <w:i/>
                <w:noProof/>
                <w:lang w:val="sr-Cyrl-RS"/>
              </w:rPr>
              <w:t>secur</w:t>
            </w:r>
            <w:r w:rsidRPr="00206EFE">
              <w:rPr>
                <w:rStyle w:val="Hyperlink"/>
                <w:i/>
                <w:noProof/>
              </w:rPr>
              <w:t>a</w:t>
            </w:r>
            <w:r w:rsidRPr="00206EFE">
              <w:rPr>
                <w:rStyle w:val="Hyperlink"/>
                <w:i/>
                <w:noProof/>
                <w:lang w:val="sr-Cyrl-RS"/>
              </w:rPr>
              <w:t>DSL</w:t>
            </w:r>
            <w:r w:rsidR="00E11277" w:rsidRPr="00E11277">
              <w:rPr>
                <w:noProof/>
                <w:webHidden/>
              </w:rPr>
              <w:t>…...........…...........…...........…</w:t>
            </w:r>
            <w:r w:rsidR="00E11277">
              <w:rPr>
                <w:noProof/>
                <w:webHidden/>
              </w:rPr>
              <w:t>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1FA65" w14:textId="0A5BA60C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5" w:history="1">
            <w:r w:rsidRPr="00206EFE">
              <w:rPr>
                <w:rStyle w:val="Hyperlink"/>
                <w:noProof/>
                <w:lang w:val="sr-Cyrl-RS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Примери модела описаних наменским језиком </w:t>
            </w:r>
            <w:r w:rsidRPr="00206EFE">
              <w:rPr>
                <w:rStyle w:val="Hyperlink"/>
                <w:i/>
                <w:noProof/>
                <w:lang w:val="sr-Cyrl-RS"/>
              </w:rPr>
              <w:t>secur</w:t>
            </w:r>
            <w:r w:rsidRPr="00206EFE">
              <w:rPr>
                <w:rStyle w:val="Hyperlink"/>
                <w:i/>
                <w:noProof/>
              </w:rPr>
              <w:t>a</w:t>
            </w:r>
            <w:r w:rsidRPr="00206EFE">
              <w:rPr>
                <w:rStyle w:val="Hyperlink"/>
                <w:i/>
                <w:noProof/>
                <w:lang w:val="sr-Cyrl-RS"/>
              </w:rPr>
              <w:t>DSL</w:t>
            </w:r>
            <w:r w:rsidR="00E11277">
              <w:rPr>
                <w:noProof/>
                <w:webHidden/>
              </w:rPr>
              <w:t>…</w:t>
            </w:r>
            <w:r w:rsidR="00E11277">
              <w:rPr>
                <w:noProof/>
                <w:webHidden/>
                <w:lang w:val="sr-Cyrl-RS"/>
              </w:rPr>
              <w:t>.......................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D604D" w14:textId="77777777" w:rsidR="00E11277" w:rsidRDefault="001701ED">
          <w:pPr>
            <w:pStyle w:val="TOC3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"_Toc144365556"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4.3.1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</w:rPr>
            <w:t xml:space="preserve">Пример модела </w:t>
          </w:r>
          <w:r w:rsidRPr="00206EFE">
            <w:rPr>
              <w:rStyle w:val="Hyperlink"/>
              <w:i/>
              <w:noProof/>
            </w:rPr>
            <w:t>Spring</w:t>
          </w:r>
          <w:r w:rsidRPr="00206EFE">
            <w:rPr>
              <w:rStyle w:val="Hyperlink"/>
              <w:noProof/>
            </w:rPr>
            <w:t xml:space="preserve"> веб апликације са </w:t>
          </w:r>
          <w:r w:rsidRPr="00206EFE">
            <w:rPr>
              <w:rStyle w:val="Hyperlink"/>
              <w:noProof/>
              <w:lang w:val="sr-Cyrl-RS"/>
            </w:rPr>
            <w:t xml:space="preserve">конфигурисаном основном </w:t>
          </w:r>
          <w:r w:rsidR="00E11277">
            <w:rPr>
              <w:rStyle w:val="Hyperlink"/>
              <w:noProof/>
              <w:lang w:val="sr-Cyrl-RS"/>
            </w:rPr>
            <w:t xml:space="preserve"> </w:t>
          </w:r>
        </w:p>
        <w:p w14:paraId="3C6FD247" w14:textId="689B84AC" w:rsidR="001701ED" w:rsidRDefault="00E1127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  <w:lang w:val="sr-Cyrl-RS"/>
            </w:rPr>
            <w:t>аутентификацијом</w:t>
          </w:r>
          <w:r w:rsidRPr="00E11277">
            <w:rPr>
              <w:noProof/>
              <w:webHidden/>
            </w:rPr>
            <w:t>…...........…...........…...........…...........…...........…..........</w:t>
          </w:r>
          <w:r>
            <w:rPr>
              <w:noProof/>
              <w:webHidden/>
            </w:rPr>
            <w:t>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_Toc144365556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1701ED">
            <w:rPr>
              <w:noProof/>
              <w:webHidden/>
            </w:rPr>
            <w:t>31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33A690AA" w14:textId="77777777" w:rsidR="00E11277" w:rsidRDefault="001701ED">
          <w:pPr>
            <w:pStyle w:val="TOC3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"_Toc144365557"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4.3.2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</w:rPr>
            <w:t xml:space="preserve">Пример модела </w:t>
          </w:r>
          <w:r w:rsidRPr="00206EFE">
            <w:rPr>
              <w:rStyle w:val="Hyperlink"/>
              <w:i/>
              <w:noProof/>
            </w:rPr>
            <w:t>Spring</w:t>
          </w:r>
          <w:r w:rsidRPr="00206EFE">
            <w:rPr>
              <w:rStyle w:val="Hyperlink"/>
              <w:noProof/>
            </w:rPr>
            <w:t xml:space="preserve"> веб апликације са конфигурисаним безбедносним </w:t>
          </w:r>
          <w:r w:rsidR="00E11277">
            <w:rPr>
              <w:rStyle w:val="Hyperlink"/>
              <w:noProof/>
              <w:lang w:val="sr-Cyrl-RS"/>
            </w:rPr>
            <w:t xml:space="preserve"> </w:t>
          </w:r>
        </w:p>
        <w:p w14:paraId="28E2C29D" w14:textId="36703C9A" w:rsidR="001701ED" w:rsidRDefault="00E11277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</w:rPr>
            <w:t xml:space="preserve">механизмом </w:t>
          </w:r>
          <w:r w:rsidR="001701ED" w:rsidRPr="00206EFE">
            <w:rPr>
              <w:rStyle w:val="Hyperlink"/>
              <w:i/>
              <w:noProof/>
            </w:rPr>
            <w:t>JWT</w:t>
          </w:r>
          <w:r w:rsidRPr="00E11277">
            <w:rPr>
              <w:noProof/>
              <w:webHidden/>
            </w:rPr>
            <w:t>…...........…...........…...........…...........…...........…...........</w:t>
          </w:r>
          <w:r w:rsidR="004A1999">
            <w:rPr>
              <w:noProof/>
              <w:webHidden/>
              <w:lang w:val="sr-Cyrl-RS"/>
            </w:rPr>
            <w:t>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_Toc144365557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1701ED">
            <w:rPr>
              <w:noProof/>
              <w:webHidden/>
            </w:rPr>
            <w:t>32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6BF56538" w14:textId="77777777" w:rsidR="00315CE4" w:rsidRDefault="001701ED">
          <w:pPr>
            <w:pStyle w:val="TOC3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"_Toc144365558"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4.3.3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</w:rPr>
            <w:t xml:space="preserve">Пример модела </w:t>
          </w:r>
          <w:r w:rsidRPr="00206EFE">
            <w:rPr>
              <w:rStyle w:val="Hyperlink"/>
              <w:i/>
              <w:noProof/>
            </w:rPr>
            <w:t>Spring</w:t>
          </w:r>
          <w:r w:rsidRPr="00206EFE">
            <w:rPr>
              <w:rStyle w:val="Hyperlink"/>
              <w:noProof/>
            </w:rPr>
            <w:t xml:space="preserve"> веб апликације са конфигурисаним </w:t>
          </w:r>
          <w:r w:rsidR="00315CE4">
            <w:rPr>
              <w:rStyle w:val="Hyperlink"/>
              <w:noProof/>
              <w:lang w:val="sr-Cyrl-RS"/>
            </w:rPr>
            <w:t xml:space="preserve"> </w:t>
          </w:r>
        </w:p>
        <w:p w14:paraId="1E50CC31" w14:textId="28A8A8F1" w:rsidR="001701ED" w:rsidRDefault="00315CE4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</w:rPr>
            <w:t xml:space="preserve">безбедносним механизмом </w:t>
          </w:r>
          <w:r w:rsidR="001701ED" w:rsidRPr="00206EFE">
            <w:rPr>
              <w:rStyle w:val="Hyperlink"/>
              <w:i/>
              <w:noProof/>
            </w:rPr>
            <w:t>OAuth2</w:t>
          </w:r>
          <w:r>
            <w:rPr>
              <w:rStyle w:val="Hyperlink"/>
              <w:i/>
              <w:noProof/>
              <w:lang w:val="sr-Cyrl-RS"/>
            </w:rPr>
            <w:t>.0</w:t>
          </w:r>
          <w:r w:rsidRPr="00315CE4">
            <w:rPr>
              <w:noProof/>
              <w:webHidden/>
            </w:rPr>
            <w:t>..........…...........…...........…...........</w:t>
          </w:r>
          <w:r>
            <w:rPr>
              <w:noProof/>
              <w:webHidden/>
              <w:lang w:val="sr-Cyrl-RS"/>
            </w:rPr>
            <w:t>....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_Toc144365558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1701ED">
            <w:rPr>
              <w:noProof/>
              <w:webHidden/>
            </w:rPr>
            <w:t>34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1CB62E66" w14:textId="29FC2DB0" w:rsidR="001701ED" w:rsidRDefault="001701E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59" w:history="1">
            <w:r w:rsidRPr="00206EFE">
              <w:rPr>
                <w:rStyle w:val="Hyperlink"/>
                <w:noProof/>
                <w:lang w:val="en-US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Генерисање </w:t>
            </w:r>
            <w:r w:rsidRPr="00206EFE">
              <w:rPr>
                <w:rStyle w:val="Hyperlink"/>
                <w:i/>
                <w:noProof/>
                <w:lang w:val="en-US"/>
              </w:rPr>
              <w:t xml:space="preserve">Spring </w:t>
            </w:r>
            <w:r w:rsidRPr="00206EFE">
              <w:rPr>
                <w:rStyle w:val="Hyperlink"/>
                <w:noProof/>
                <w:lang w:val="sr-Cyrl-RS"/>
              </w:rPr>
              <w:t>веб апликација са безбедносном конфигурацијом</w:t>
            </w:r>
            <w:r w:rsidR="00315CE4" w:rsidRPr="00315CE4">
              <w:rPr>
                <w:noProof/>
                <w:webHidden/>
              </w:rPr>
              <w:t>…...........</w:t>
            </w:r>
            <w:r w:rsidR="00315CE4">
              <w:rPr>
                <w:noProof/>
                <w:webHidden/>
                <w:lang w:val="sr-Cyrl-RS"/>
              </w:rPr>
              <w:t>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EB42F" w14:textId="6FA31C6E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0" w:history="1">
            <w:r w:rsidRPr="00206EFE">
              <w:rPr>
                <w:rStyle w:val="Hyperlink"/>
                <w:noProof/>
                <w:lang w:val="sr-Cyrl-RS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Генератор статичких датотека</w:t>
            </w:r>
            <w:r w:rsidR="00315CE4" w:rsidRPr="00315CE4">
              <w:rPr>
                <w:noProof/>
                <w:webHidden/>
              </w:rPr>
              <w:t>…...........…...........…...........…...........…</w:t>
            </w:r>
            <w:r w:rsidR="00315CE4">
              <w:rPr>
                <w:noProof/>
                <w:webHidden/>
              </w:rPr>
              <w:t>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31A3B" w14:textId="62B9DDE9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1" w:history="1">
            <w:r w:rsidRPr="00206EFE">
              <w:rPr>
                <w:rStyle w:val="Hyperlink"/>
                <w:noProof/>
                <w:lang w:val="sr-Cyrl-RS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Генератор општих конфигурационих фајлова</w:t>
            </w:r>
            <w:r w:rsidR="00315CE4" w:rsidRPr="00315CE4">
              <w:rPr>
                <w:noProof/>
                <w:webHidden/>
              </w:rPr>
              <w:t>…...........…...........…...........</w:t>
            </w:r>
            <w:r w:rsidR="00315CE4">
              <w:rPr>
                <w:noProof/>
                <w:webHidden/>
                <w:lang w:val="sr-Cyrl-RS"/>
              </w:rPr>
              <w:t>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23B40" w14:textId="7F85C604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2" w:history="1">
            <w:r w:rsidRPr="00206EFE">
              <w:rPr>
                <w:rStyle w:val="Hyperlink"/>
                <w:noProof/>
                <w:lang w:val="sr-Cyrl-RS"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Генератор слоја који моделује податке из базе података</w:t>
            </w:r>
            <w:r>
              <w:rPr>
                <w:noProof/>
                <w:webHidden/>
              </w:rPr>
              <w:tab/>
            </w:r>
            <w:r w:rsidR="00315CE4" w:rsidRPr="00315CE4">
              <w:rPr>
                <w:noProof/>
                <w:webHidden/>
              </w:rPr>
              <w:t>…...........</w:t>
            </w:r>
            <w:r w:rsidR="00315CE4">
              <w:rPr>
                <w:noProof/>
                <w:webHidden/>
                <w:lang w:val="sr-Cyrl-RS"/>
              </w:rPr>
              <w:t>...............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7DCCC" w14:textId="34E8649C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3" w:history="1">
            <w:r w:rsidRPr="00206EFE">
              <w:rPr>
                <w:rStyle w:val="Hyperlink"/>
                <w:noProof/>
                <w:lang w:val="sr-Cyrl-RS"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Генератор слоја за обраду захтева корисника</w:t>
            </w:r>
            <w:r w:rsidR="00315CE4" w:rsidRPr="00315CE4">
              <w:rPr>
                <w:noProof/>
                <w:webHidden/>
              </w:rPr>
              <w:t>…...........…...........…...........</w:t>
            </w:r>
            <w:r w:rsidR="00315CE4">
              <w:rPr>
                <w:noProof/>
                <w:webHidden/>
                <w:lang w:val="sr-Cyrl-RS"/>
              </w:rPr>
              <w:t>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E29B8" w14:textId="1D5C4101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4" w:history="1">
            <w:r w:rsidRPr="00206EFE">
              <w:rPr>
                <w:rStyle w:val="Hyperlink"/>
                <w:noProof/>
                <w:lang w:val="sr-Cyrl-RS"/>
              </w:rPr>
              <w:t>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Генератор конфигурационих фајлова за основну аутентификацију</w:t>
            </w:r>
            <w:r w:rsidR="00315CE4" w:rsidRPr="00315CE4">
              <w:rPr>
                <w:noProof/>
                <w:webHidden/>
              </w:rPr>
              <w:t>…</w:t>
            </w:r>
            <w:r w:rsidR="00315CE4">
              <w:rPr>
                <w:noProof/>
                <w:webHidden/>
              </w:rPr>
              <w:t>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346BF" w14:textId="013A539B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5" w:history="1">
            <w:r w:rsidRPr="00206EFE">
              <w:rPr>
                <w:rStyle w:val="Hyperlink"/>
                <w:noProof/>
              </w:rPr>
              <w:t>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 xml:space="preserve">Генератор конфигурационих фајлова за стандард </w:t>
            </w:r>
            <w:r w:rsidRPr="00206EFE">
              <w:rPr>
                <w:rStyle w:val="Hyperlink"/>
                <w:i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 w:rsidR="00315CE4" w:rsidRPr="00315CE4">
              <w:rPr>
                <w:noProof/>
                <w:webHidden/>
              </w:rPr>
              <w:t>…...........…...........</w:t>
            </w:r>
            <w:r w:rsidR="00315CE4">
              <w:rPr>
                <w:noProof/>
                <w:webHidden/>
                <w:lang w:val="sr-Cyrl-RS"/>
              </w:rPr>
              <w:t>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DCB21" w14:textId="47E642A1" w:rsidR="001701ED" w:rsidRDefault="001701E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6" w:history="1">
            <w:r w:rsidRPr="00206EFE">
              <w:rPr>
                <w:rStyle w:val="Hyperlink"/>
                <w:noProof/>
              </w:rPr>
              <w:t>5.7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Генератор конфигурационих фајлова за</w:t>
            </w:r>
            <w:r w:rsidRPr="00206EFE">
              <w:rPr>
                <w:rStyle w:val="Hyperlink"/>
                <w:noProof/>
              </w:rPr>
              <w:t xml:space="preserve"> </w:t>
            </w:r>
            <w:r w:rsidRPr="00206EFE">
              <w:rPr>
                <w:rStyle w:val="Hyperlink"/>
                <w:noProof/>
                <w:lang w:val="sr-Cyrl-RS"/>
              </w:rPr>
              <w:t xml:space="preserve">стандард </w:t>
            </w:r>
            <w:r w:rsidRPr="00206EFE">
              <w:rPr>
                <w:rStyle w:val="Hyperlink"/>
                <w:i/>
                <w:noProof/>
              </w:rPr>
              <w:t>OAuth2</w:t>
            </w:r>
            <w:r w:rsidR="00315CE4">
              <w:rPr>
                <w:rStyle w:val="Hyperlink"/>
                <w:i/>
                <w:noProof/>
                <w:lang w:val="sr-Cyrl-RS"/>
              </w:rPr>
              <w:t>.0</w:t>
            </w:r>
            <w:r w:rsidR="00315CE4" w:rsidRPr="00315CE4">
              <w:rPr>
                <w:noProof/>
                <w:webHidden/>
              </w:rPr>
              <w:t>…...........</w:t>
            </w:r>
            <w:r w:rsidR="00315CE4">
              <w:rPr>
                <w:noProof/>
                <w:webHidden/>
                <w:lang w:val="sr-Cyrl-RS"/>
              </w:rPr>
              <w:t>..........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D868E" w14:textId="77777777" w:rsidR="007A4016" w:rsidRDefault="001701ED">
          <w:pPr>
            <w:pStyle w:val="TOC2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"_Toc144365567"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5.8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  <w:lang w:val="sr-Cyrl-RS"/>
            </w:rPr>
            <w:t xml:space="preserve">Тестирање генерисаних </w:t>
          </w:r>
          <w:r w:rsidRPr="00206EFE">
            <w:rPr>
              <w:rStyle w:val="Hyperlink"/>
              <w:i/>
              <w:noProof/>
            </w:rPr>
            <w:t xml:space="preserve">Spring </w:t>
          </w:r>
          <w:r w:rsidRPr="00206EFE">
            <w:rPr>
              <w:rStyle w:val="Hyperlink"/>
              <w:noProof/>
              <w:lang w:val="sr-Cyrl-RS"/>
            </w:rPr>
            <w:t xml:space="preserve">апликација са конфигурисаном </w:t>
          </w:r>
          <w:r w:rsidR="007A4016">
            <w:rPr>
              <w:rStyle w:val="Hyperlink"/>
              <w:noProof/>
              <w:lang w:val="sr-Cyrl-RS"/>
            </w:rPr>
            <w:t xml:space="preserve"> </w:t>
          </w:r>
        </w:p>
        <w:p w14:paraId="7F867E3C" w14:textId="1FB4067F" w:rsidR="001701ED" w:rsidRDefault="007A401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  <w:lang w:val="sr-Cyrl-RS"/>
            </w:rPr>
            <w:t xml:space="preserve">основном аутентификацијом или стандардом </w:t>
          </w:r>
          <w:r w:rsidR="001701ED" w:rsidRPr="00206EFE">
            <w:rPr>
              <w:rStyle w:val="Hyperlink"/>
              <w:i/>
              <w:noProof/>
            </w:rPr>
            <w:t>JWT</w:t>
          </w:r>
          <w:r w:rsidRPr="007A4016">
            <w:rPr>
              <w:noProof/>
              <w:webHidden/>
            </w:rPr>
            <w:t>…...........…...........…</w:t>
          </w:r>
          <w:r>
            <w:rPr>
              <w:noProof/>
              <w:webHidden/>
            </w:rPr>
            <w:t>......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_Toc144365567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1701ED">
            <w:rPr>
              <w:noProof/>
              <w:webHidden/>
            </w:rPr>
            <w:t>67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5967896D" w14:textId="77777777" w:rsidR="007A4016" w:rsidRDefault="001701ED">
          <w:pPr>
            <w:pStyle w:val="TOC2"/>
            <w:rPr>
              <w:rStyle w:val="Hyperlink"/>
              <w:noProof/>
              <w:lang w:val="sr-Cyrl-RS"/>
            </w:rPr>
          </w:pPr>
          <w:r w:rsidRPr="00206EFE">
            <w:rPr>
              <w:rStyle w:val="Hyperlink"/>
              <w:noProof/>
            </w:rPr>
            <w:fldChar w:fldCharType="begin"/>
          </w:r>
          <w:r w:rsidRPr="00206EFE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"_Toc144365568"</w:instrText>
          </w:r>
          <w:r w:rsidRPr="00206EFE">
            <w:rPr>
              <w:rStyle w:val="Hyperlink"/>
              <w:noProof/>
            </w:rPr>
            <w:instrText xml:space="preserve"> </w:instrText>
          </w:r>
          <w:r w:rsidRPr="00206EFE">
            <w:rPr>
              <w:rStyle w:val="Hyperlink"/>
              <w:noProof/>
            </w:rPr>
          </w:r>
          <w:r w:rsidRPr="00206EFE">
            <w:rPr>
              <w:rStyle w:val="Hyperlink"/>
              <w:noProof/>
            </w:rPr>
            <w:fldChar w:fldCharType="separate"/>
          </w:r>
          <w:r w:rsidRPr="00206EFE">
            <w:rPr>
              <w:rStyle w:val="Hyperlink"/>
              <w:noProof/>
            </w:rPr>
            <w:t>5.9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  <w:tab/>
          </w:r>
          <w:r w:rsidRPr="00206EFE">
            <w:rPr>
              <w:rStyle w:val="Hyperlink"/>
              <w:noProof/>
              <w:lang w:val="sr-Cyrl-RS"/>
            </w:rPr>
            <w:t xml:space="preserve">Тестирање генерисаних </w:t>
          </w:r>
          <w:r w:rsidRPr="00206EFE">
            <w:rPr>
              <w:rStyle w:val="Hyperlink"/>
              <w:i/>
              <w:noProof/>
            </w:rPr>
            <w:t xml:space="preserve">Spring </w:t>
          </w:r>
          <w:r w:rsidRPr="00206EFE">
            <w:rPr>
              <w:rStyle w:val="Hyperlink"/>
              <w:noProof/>
              <w:lang w:val="sr-Cyrl-RS"/>
            </w:rPr>
            <w:t xml:space="preserve">апликација са конфигурисаним </w:t>
          </w:r>
          <w:r w:rsidR="007A4016">
            <w:rPr>
              <w:rStyle w:val="Hyperlink"/>
              <w:noProof/>
              <w:lang w:val="sr-Cyrl-RS"/>
            </w:rPr>
            <w:t xml:space="preserve"> </w:t>
          </w:r>
        </w:p>
        <w:p w14:paraId="65A5CE6A" w14:textId="4B265084" w:rsidR="001701ED" w:rsidRDefault="007A401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>
            <w:rPr>
              <w:rStyle w:val="Hyperlink"/>
              <w:noProof/>
              <w:lang w:val="sr-Cyrl-RS"/>
            </w:rPr>
            <w:tab/>
          </w:r>
          <w:r w:rsidR="001701ED" w:rsidRPr="00206EFE">
            <w:rPr>
              <w:rStyle w:val="Hyperlink"/>
              <w:noProof/>
              <w:lang w:val="sr-Cyrl-RS"/>
            </w:rPr>
            <w:t xml:space="preserve">стандардом </w:t>
          </w:r>
          <w:r w:rsidR="001701ED" w:rsidRPr="00206EFE">
            <w:rPr>
              <w:rStyle w:val="Hyperlink"/>
              <w:i/>
              <w:noProof/>
            </w:rPr>
            <w:t>OAuth2.0</w:t>
          </w:r>
          <w:r w:rsidRPr="007A4016">
            <w:rPr>
              <w:noProof/>
              <w:webHidden/>
            </w:rPr>
            <w:t>…...........…...........…...........…...........…...........…</w:t>
          </w:r>
          <w:r>
            <w:rPr>
              <w:noProof/>
              <w:webHidden/>
            </w:rPr>
            <w:t>..........</w:t>
          </w:r>
          <w:r w:rsidR="001701ED">
            <w:rPr>
              <w:noProof/>
              <w:webHidden/>
            </w:rPr>
            <w:fldChar w:fldCharType="begin"/>
          </w:r>
          <w:r w:rsidR="001701ED">
            <w:rPr>
              <w:noProof/>
              <w:webHidden/>
            </w:rPr>
            <w:instrText xml:space="preserve"> PAGEREF _Toc144365568 \h </w:instrText>
          </w:r>
          <w:r w:rsidR="001701ED">
            <w:rPr>
              <w:noProof/>
              <w:webHidden/>
            </w:rPr>
          </w:r>
          <w:r w:rsidR="001701ED">
            <w:rPr>
              <w:noProof/>
              <w:webHidden/>
            </w:rPr>
            <w:fldChar w:fldCharType="separate"/>
          </w:r>
          <w:r w:rsidR="001701ED">
            <w:rPr>
              <w:noProof/>
              <w:webHidden/>
            </w:rPr>
            <w:t>69</w:t>
          </w:r>
          <w:r w:rsidR="001701ED">
            <w:rPr>
              <w:noProof/>
              <w:webHidden/>
            </w:rPr>
            <w:fldChar w:fldCharType="end"/>
          </w:r>
          <w:r w:rsidR="001701ED" w:rsidRPr="00206EFE">
            <w:rPr>
              <w:rStyle w:val="Hyperlink"/>
              <w:noProof/>
            </w:rPr>
            <w:fldChar w:fldCharType="end"/>
          </w:r>
        </w:p>
        <w:p w14:paraId="24EC93D9" w14:textId="6EEB1A2C" w:rsidR="001701ED" w:rsidRDefault="001701E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69" w:history="1">
            <w:r w:rsidRPr="00206EFE">
              <w:rPr>
                <w:rStyle w:val="Hyperlink"/>
                <w:noProof/>
                <w:lang w:val="sr-Cyrl-RS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206EFE">
              <w:rPr>
                <w:rStyle w:val="Hyperlink"/>
                <w:noProof/>
                <w:lang w:val="sr-Cyrl-RS"/>
              </w:rPr>
              <w:t>Закључак</w:t>
            </w:r>
            <w:r w:rsidR="007A4016" w:rsidRPr="007A4016">
              <w:rPr>
                <w:noProof/>
                <w:webHidden/>
              </w:rPr>
              <w:t>…...........…...........…...........…...........…...........…...........…...........…</w:t>
            </w:r>
            <w:r w:rsidR="007A4016">
              <w:rPr>
                <w:noProof/>
                <w:webHidden/>
              </w:rPr>
              <w:t>........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0AF6B" w14:textId="6C0CFA9E" w:rsidR="001701ED" w:rsidRDefault="001701E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70" w:history="1">
            <w:r w:rsidRPr="00206EFE">
              <w:rPr>
                <w:rStyle w:val="Hyperlink"/>
                <w:noProof/>
                <w:lang w:val="sr-Cyrl-RS"/>
              </w:rPr>
              <w:t>Скраћенице</w:t>
            </w:r>
            <w:r w:rsidR="007A4016" w:rsidRPr="007A4016">
              <w:rPr>
                <w:noProof/>
                <w:webHidden/>
              </w:rPr>
              <w:t>…...........…...........…...........…...........…...........…...........…...........…...........</w:t>
            </w:r>
            <w:r w:rsidR="007A4016">
              <w:rPr>
                <w:noProof/>
                <w:webHidden/>
                <w:lang w:val="sr-Cyrl-RS"/>
              </w:rPr>
              <w:t>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66F92" w14:textId="644E749A" w:rsidR="001701ED" w:rsidRDefault="001701E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71" w:history="1">
            <w:r w:rsidRPr="00206EFE">
              <w:rPr>
                <w:rStyle w:val="Hyperlink"/>
                <w:noProof/>
                <w:lang w:val="sr-Cyrl-RS"/>
              </w:rPr>
              <w:t>Литература</w:t>
            </w:r>
            <w:r w:rsidR="007A4016" w:rsidRPr="007A4016">
              <w:rPr>
                <w:noProof/>
                <w:webHidden/>
              </w:rPr>
              <w:t>…...........…...........…...........…...........…...........…...........…...........…...........</w:t>
            </w:r>
            <w:r w:rsidR="007A4016">
              <w:rPr>
                <w:noProof/>
                <w:webHidden/>
              </w:rPr>
              <w:t>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2E364" w14:textId="1D7DB502" w:rsidR="001701ED" w:rsidRDefault="001701E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4365572" w:history="1">
            <w:r w:rsidRPr="00206EFE">
              <w:rPr>
                <w:rStyle w:val="Hyperlink"/>
                <w:noProof/>
                <w:lang w:val="sr-Cyrl-RS"/>
              </w:rPr>
              <w:t>Биографија</w:t>
            </w:r>
            <w:r w:rsidR="007A4016" w:rsidRPr="007A4016">
              <w:rPr>
                <w:noProof/>
                <w:webHidden/>
              </w:rPr>
              <w:t>…...........…...........…...........…...........…...........…...........…...........…...........</w:t>
            </w:r>
            <w:r w:rsidR="00661EB8">
              <w:rPr>
                <w:noProof/>
                <w:webHidden/>
                <w:lang w:val="sr-Cyrl-RS"/>
              </w:rPr>
              <w:t>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_Toc144365572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A9F09" w14:textId="51C8DE97" w:rsidR="00AA4407" w:rsidRPr="00A43182" w:rsidRDefault="00426132" w:rsidP="00661EB8">
          <w:pPr>
            <w:tabs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bCs/>
              <w:noProof/>
              <w:lang w:val="sr-Cyrl-RS"/>
            </w:rPr>
          </w:pPr>
          <w:r w:rsidRPr="00A43182">
            <w:rPr>
              <w:b/>
              <w:bCs/>
              <w:noProof/>
              <w:lang w:val="sr-Cyrl-RS"/>
            </w:rPr>
            <w:fldChar w:fldCharType="end"/>
          </w:r>
        </w:p>
        <w:p w14:paraId="30A1775E" w14:textId="150C3003" w:rsidR="00426132" w:rsidRPr="00A43182" w:rsidRDefault="00432A85" w:rsidP="00AA4407">
          <w:pPr>
            <w:tabs>
              <w:tab w:val="right" w:leader="dot" w:pos="9346"/>
            </w:tabs>
            <w:spacing w:before="75" w:line="276" w:lineRule="auto"/>
            <w:ind w:left="202"/>
            <w:jc w:val="center"/>
            <w:rPr>
              <w:lang w:val="sr-Cyrl-RS"/>
            </w:rPr>
          </w:pPr>
        </w:p>
      </w:sdtContent>
    </w:sdt>
    <w:p w14:paraId="155BB41F" w14:textId="712F1823" w:rsidR="00A2204C" w:rsidRPr="00A43182" w:rsidRDefault="00A2204C" w:rsidP="00AF2FD8">
      <w:pPr>
        <w:tabs>
          <w:tab w:val="right" w:leader="dot" w:pos="9346"/>
        </w:tabs>
        <w:spacing w:before="75" w:line="276" w:lineRule="auto"/>
        <w:ind w:left="202"/>
        <w:jc w:val="both"/>
        <w:rPr>
          <w:b/>
          <w:bCs/>
          <w:highlight w:val="black"/>
          <w:lang w:val="sr-Cyrl-RS"/>
        </w:rPr>
      </w:pPr>
    </w:p>
    <w:p w14:paraId="02DE8F11" w14:textId="4D1349FC" w:rsidR="00340E40" w:rsidRPr="00A43182" w:rsidRDefault="00340E40" w:rsidP="00340E40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340E40" w:rsidRPr="00A43182" w:rsidSect="006352D4">
          <w:headerReference w:type="default" r:id="rId27"/>
          <w:pgSz w:w="11906" w:h="16838" w:code="9"/>
          <w:pgMar w:top="1138" w:right="1296" w:bottom="1138" w:left="1440" w:header="1022" w:footer="1022" w:gutter="288"/>
          <w:cols w:space="720"/>
          <w:docGrid w:linePitch="360"/>
        </w:sectPr>
      </w:pPr>
    </w:p>
    <w:p w14:paraId="2C74E510" w14:textId="77AB118E" w:rsidR="00184853" w:rsidRPr="00A43182" w:rsidRDefault="00426132" w:rsidP="00426132">
      <w:pPr>
        <w:pStyle w:val="Heading1"/>
        <w:rPr>
          <w:lang w:val="sr-Cyrl-RS"/>
        </w:rPr>
      </w:pPr>
      <w:bookmarkStart w:id="12" w:name="_Toc144365491"/>
      <w:r w:rsidRPr="00A43182">
        <w:rPr>
          <w:lang w:val="sr-Cyrl-RS"/>
        </w:rPr>
        <w:lastRenderedPageBreak/>
        <w:t>Увод</w:t>
      </w:r>
      <w:bookmarkEnd w:id="12"/>
    </w:p>
    <w:p w14:paraId="28B5B688" w14:textId="470B7E91" w:rsidR="000F5A06" w:rsidRPr="00A43182" w:rsidRDefault="008450FD" w:rsidP="00BF4A8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</w:t>
      </w:r>
      <w:r w:rsidR="00392BF8" w:rsidRPr="00A43182">
        <w:rPr>
          <w:lang w:val="sr-Cyrl-RS"/>
        </w:rPr>
        <w:t xml:space="preserve">ришћење веб апликација </w:t>
      </w:r>
      <w:r w:rsidR="00F27740" w:rsidRPr="00A43182">
        <w:rPr>
          <w:lang w:val="sr-Cyrl-RS"/>
        </w:rPr>
        <w:t>представља</w:t>
      </w:r>
      <w:r w:rsidR="00392BF8" w:rsidRPr="00A43182">
        <w:rPr>
          <w:lang w:val="sr-Cyrl-RS"/>
        </w:rPr>
        <w:t xml:space="preserve"> </w:t>
      </w:r>
      <w:r w:rsidR="00183AAC" w:rsidRPr="00A43182">
        <w:rPr>
          <w:lang w:val="sr-Cyrl-RS"/>
        </w:rPr>
        <w:t>неизоставни део свакодневног</w:t>
      </w:r>
      <w:r w:rsidR="00C13161">
        <w:rPr>
          <w:lang w:val="sr-Cyrl-RS"/>
        </w:rPr>
        <w:t xml:space="preserve"> живота за велики део популације</w:t>
      </w:r>
      <w:r w:rsidR="004170D0">
        <w:rPr>
          <w:lang w:val="sr-Cyrl-RS"/>
        </w:rPr>
        <w:t>. К</w:t>
      </w:r>
      <w:r w:rsidRPr="00A43182">
        <w:rPr>
          <w:lang w:val="sr-Cyrl-RS"/>
        </w:rPr>
        <w:t xml:space="preserve">орисници </w:t>
      </w:r>
      <w:r w:rsidR="007F07D8">
        <w:rPr>
          <w:lang w:val="sr-Cyrl-RS"/>
        </w:rPr>
        <w:t xml:space="preserve">веб апликација </w:t>
      </w:r>
      <w:r w:rsidRPr="00A43182">
        <w:rPr>
          <w:lang w:val="sr-Cyrl-RS"/>
        </w:rPr>
        <w:t xml:space="preserve">често нису свесни колико личних података те апликације </w:t>
      </w:r>
      <w:r w:rsidR="00785DBB" w:rsidRPr="00A43182">
        <w:rPr>
          <w:lang w:val="sr-Cyrl-RS"/>
        </w:rPr>
        <w:t xml:space="preserve">прикупљају, обрађују и </w:t>
      </w:r>
      <w:r w:rsidRPr="00A43182">
        <w:rPr>
          <w:lang w:val="sr-Cyrl-RS"/>
        </w:rPr>
        <w:t>складиште и колик</w:t>
      </w:r>
      <w:r w:rsidR="003D7ECB" w:rsidRPr="00A43182">
        <w:rPr>
          <w:lang w:val="sr-Cyrl-RS"/>
        </w:rPr>
        <w:t xml:space="preserve">о безбедносни </w:t>
      </w:r>
      <w:r w:rsidR="00FB20B0" w:rsidRPr="00A43182">
        <w:rPr>
          <w:lang w:val="sr-Cyrl-RS"/>
        </w:rPr>
        <w:t>пропусти</w:t>
      </w:r>
      <w:r w:rsidR="003D7ECB" w:rsidRPr="00A43182">
        <w:rPr>
          <w:lang w:val="sr-Cyrl-RS"/>
        </w:rPr>
        <w:t xml:space="preserve"> могу да утичу на њих.</w:t>
      </w:r>
      <w:r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>С о</w:t>
      </w:r>
      <w:r w:rsidR="00E77FF9" w:rsidRPr="00A43182">
        <w:rPr>
          <w:lang w:val="sr-Cyrl-RS"/>
        </w:rPr>
        <w:t>бзиром на осетљивост и важност података којим</w:t>
      </w:r>
      <w:r w:rsidR="00C37D75" w:rsidRPr="00A43182">
        <w:rPr>
          <w:lang w:val="sr-Cyrl-RS"/>
        </w:rPr>
        <w:t>а</w:t>
      </w:r>
      <w:r w:rsidR="00E77FF9" w:rsidRPr="00A43182">
        <w:rPr>
          <w:lang w:val="sr-Cyrl-RS"/>
        </w:rPr>
        <w:t xml:space="preserve"> а</w:t>
      </w:r>
      <w:r w:rsidR="002A71C5" w:rsidRPr="00A43182">
        <w:rPr>
          <w:lang w:val="sr-Cyrl-RS"/>
        </w:rPr>
        <w:t>пликације неретко рукују</w:t>
      </w:r>
      <w:r w:rsidR="00E77FF9" w:rsidRPr="00A43182">
        <w:rPr>
          <w:lang w:val="sr-Cyrl-RS"/>
        </w:rPr>
        <w:t xml:space="preserve">, </w:t>
      </w:r>
      <w:r w:rsidR="00662936" w:rsidRPr="00A43182">
        <w:rPr>
          <w:lang w:val="sr-Cyrl-RS"/>
        </w:rPr>
        <w:t>нео</w:t>
      </w:r>
      <w:r w:rsidR="00764768" w:rsidRPr="00A43182">
        <w:rPr>
          <w:lang w:val="sr-Cyrl-RS"/>
        </w:rPr>
        <w:t>влашћ</w:t>
      </w:r>
      <w:r w:rsidR="00724266" w:rsidRPr="00A43182">
        <w:rPr>
          <w:lang w:val="sr-Cyrl-RS"/>
        </w:rPr>
        <w:t xml:space="preserve">ен приступ </w:t>
      </w:r>
      <w:r w:rsidR="002B5797">
        <w:rPr>
          <w:lang w:val="sr-Cyrl-RS"/>
        </w:rPr>
        <w:t xml:space="preserve">подацима </w:t>
      </w:r>
      <w:r w:rsidR="0036364E" w:rsidRPr="00A43182">
        <w:rPr>
          <w:lang w:val="sr-Cyrl-RS"/>
        </w:rPr>
        <w:t xml:space="preserve">би </w:t>
      </w:r>
      <w:r w:rsidR="00724266" w:rsidRPr="00A43182">
        <w:rPr>
          <w:lang w:val="sr-Cyrl-RS"/>
        </w:rPr>
        <w:t xml:space="preserve">могао да доведе до </w:t>
      </w:r>
      <w:r w:rsidR="000D2AB8" w:rsidRPr="00A43182">
        <w:rPr>
          <w:lang w:val="sr-Cyrl-RS"/>
        </w:rPr>
        <w:t>безбедносн</w:t>
      </w:r>
      <w:r w:rsidR="0036364E" w:rsidRPr="00A43182">
        <w:rPr>
          <w:lang w:val="sr-Cyrl-RS"/>
        </w:rPr>
        <w:t>их ризика, укључујући злоупотребу и нарушавање</w:t>
      </w:r>
      <w:r w:rsidR="00724266" w:rsidRPr="00A43182">
        <w:rPr>
          <w:lang w:val="sr-Cyrl-RS"/>
        </w:rPr>
        <w:t xml:space="preserve"> приватности корисника</w:t>
      </w:r>
      <w:r w:rsidR="00662936" w:rsidRPr="00A43182">
        <w:rPr>
          <w:lang w:val="sr-Cyrl-RS"/>
        </w:rPr>
        <w:t>.</w:t>
      </w:r>
      <w:r w:rsidR="009E4A19" w:rsidRPr="00A43182">
        <w:rPr>
          <w:lang w:val="sr-Cyrl-RS"/>
        </w:rPr>
        <w:t xml:space="preserve"> </w:t>
      </w:r>
      <w:r w:rsidR="00BF4A8D" w:rsidRPr="00A43182">
        <w:rPr>
          <w:lang w:val="sr-Cyrl-RS"/>
        </w:rPr>
        <w:t>С</w:t>
      </w:r>
      <w:r w:rsidR="00BD7BE2" w:rsidRPr="00A43182">
        <w:rPr>
          <w:lang w:val="sr-Cyrl-RS"/>
        </w:rPr>
        <w:t>тога</w:t>
      </w:r>
      <w:r w:rsidR="00BF4A8D" w:rsidRPr="00A43182">
        <w:rPr>
          <w:lang w:val="sr-Cyrl-RS"/>
        </w:rPr>
        <w:t xml:space="preserve">, </w:t>
      </w:r>
      <w:r w:rsidR="00A000C3" w:rsidRPr="00A43182">
        <w:rPr>
          <w:lang w:val="sr-Cyrl-RS"/>
        </w:rPr>
        <w:t>обез</w:t>
      </w:r>
      <w:r w:rsidR="00C37D75" w:rsidRPr="00A43182">
        <w:rPr>
          <w:lang w:val="sr-Cyrl-RS"/>
        </w:rPr>
        <w:t>б</w:t>
      </w:r>
      <w:r w:rsidR="00A000C3" w:rsidRPr="00A43182">
        <w:rPr>
          <w:lang w:val="sr-Cyrl-RS"/>
        </w:rPr>
        <w:t xml:space="preserve">еђивање </w:t>
      </w:r>
      <w:r w:rsidR="005D4E01" w:rsidRPr="00A43182">
        <w:rPr>
          <w:lang w:val="sr-Cyrl-RS"/>
        </w:rPr>
        <w:t xml:space="preserve">високог нивоа </w:t>
      </w:r>
      <w:r w:rsidR="00AA0623" w:rsidRPr="00A43182">
        <w:rPr>
          <w:lang w:val="sr-Cyrl-RS"/>
        </w:rPr>
        <w:t>з</w:t>
      </w:r>
      <w:r w:rsidR="000F5A06" w:rsidRPr="00A43182">
        <w:rPr>
          <w:lang w:val="sr-Cyrl-RS"/>
        </w:rPr>
        <w:t>аштите</w:t>
      </w:r>
      <w:r w:rsidR="00AA0623" w:rsidRPr="00A43182">
        <w:rPr>
          <w:lang w:val="sr-Cyrl-RS"/>
        </w:rPr>
        <w:t xml:space="preserve"> корисника и њихових података представља </w:t>
      </w:r>
      <w:r w:rsidR="008061F0">
        <w:rPr>
          <w:lang w:val="sr-Cyrl-RS"/>
        </w:rPr>
        <w:t xml:space="preserve">важан део </w:t>
      </w:r>
      <w:r w:rsidR="00AA0623" w:rsidRPr="00A43182">
        <w:rPr>
          <w:lang w:val="sr-Cyrl-RS"/>
        </w:rPr>
        <w:t xml:space="preserve">развоја </w:t>
      </w:r>
      <w:r w:rsidR="000F5A06" w:rsidRPr="00A43182">
        <w:rPr>
          <w:lang w:val="sr-Cyrl-RS"/>
        </w:rPr>
        <w:t xml:space="preserve">сигурних </w:t>
      </w:r>
      <w:r w:rsidR="00AA0623" w:rsidRPr="00A43182">
        <w:rPr>
          <w:lang w:val="sr-Cyrl-RS"/>
        </w:rPr>
        <w:t xml:space="preserve">веб апликација. </w:t>
      </w:r>
      <w:r w:rsidR="00BF4A8D" w:rsidRPr="00A43182">
        <w:rPr>
          <w:lang w:val="sr-Cyrl-RS"/>
        </w:rPr>
        <w:t xml:space="preserve"> </w:t>
      </w:r>
    </w:p>
    <w:p w14:paraId="394C8567" w14:textId="3E4A0915" w:rsidR="00A93193" w:rsidRDefault="004E50B4" w:rsidP="00F27740">
      <w:pPr>
        <w:pStyle w:val="Obiantekst"/>
        <w:ind w:firstLine="360"/>
        <w:rPr>
          <w:ins w:id="13" w:author="Jelena Hrnjak" w:date="2023-08-29T15:46:00Z"/>
          <w:lang w:val="sr-Cyrl-RS"/>
        </w:rPr>
      </w:pPr>
      <w:r>
        <w:rPr>
          <w:lang w:val="sr-Cyrl-RS"/>
        </w:rPr>
        <w:t>Сигурност у веб апликацијама предст</w:t>
      </w:r>
      <w:r w:rsidR="00E3750E">
        <w:rPr>
          <w:lang w:val="sr-Cyrl-RS"/>
        </w:rPr>
        <w:t>авља скуп мера и механизама који су примењени</w:t>
      </w:r>
      <w:r>
        <w:rPr>
          <w:lang w:val="sr-Cyrl-RS"/>
        </w:rPr>
        <w:t xml:space="preserve"> како би </w:t>
      </w:r>
      <w:r w:rsidR="00E3750E">
        <w:rPr>
          <w:lang w:val="sr-Cyrl-RS"/>
        </w:rPr>
        <w:t xml:space="preserve">се </w:t>
      </w:r>
      <w:r>
        <w:rPr>
          <w:lang w:val="sr-Cyrl-RS"/>
        </w:rPr>
        <w:t xml:space="preserve">корисници, систем и подаци </w:t>
      </w:r>
      <w:r w:rsidR="00F56263">
        <w:rPr>
          <w:lang w:val="sr-Cyrl-RS"/>
        </w:rPr>
        <w:t xml:space="preserve">заштитили </w:t>
      </w:r>
      <w:r>
        <w:rPr>
          <w:lang w:val="sr-Cyrl-RS"/>
        </w:rPr>
        <w:t xml:space="preserve">од </w:t>
      </w:r>
      <w:r w:rsidR="00E3750E">
        <w:rPr>
          <w:lang w:val="sr-Cyrl-RS"/>
        </w:rPr>
        <w:t>различитих вид</w:t>
      </w:r>
      <w:r>
        <w:rPr>
          <w:lang w:val="sr-Cyrl-RS"/>
        </w:rPr>
        <w:t xml:space="preserve">ова </w:t>
      </w:r>
      <w:del w:id="14" w:author="Vladimir Dimitrieski" w:date="2023-08-13T10:19:00Z">
        <w:r w:rsidR="00D771D4" w:rsidDel="00FC396B">
          <w:rPr>
            <w:lang w:val="sr-Cyrl-RS"/>
          </w:rPr>
          <w:delText xml:space="preserve">потенцијалних </w:delText>
        </w:r>
      </w:del>
      <w:r>
        <w:rPr>
          <w:lang w:val="sr-Cyrl-RS"/>
        </w:rPr>
        <w:t>напада</w:t>
      </w:r>
      <w:r w:rsidR="00D771D4">
        <w:rPr>
          <w:lang w:val="sr-Cyrl-RS"/>
        </w:rPr>
        <w:t>, крађа</w:t>
      </w:r>
      <w:r>
        <w:rPr>
          <w:lang w:val="sr-Cyrl-RS"/>
        </w:rPr>
        <w:t xml:space="preserve"> и злоупотреба. </w:t>
      </w:r>
      <w:r w:rsidR="002A43C5" w:rsidRPr="00A43182">
        <w:rPr>
          <w:lang w:val="sr-Cyrl-RS"/>
        </w:rPr>
        <w:t>Имплементација жељеног нивоа аутентификације и ауторизације</w:t>
      </w:r>
      <w:ins w:id="15" w:author="Vladimir Dimitrieski" w:date="2023-08-13T10:19:00Z">
        <w:r w:rsidR="00E03245">
          <w:rPr>
            <w:lang w:val="sr-Cyrl-RS"/>
          </w:rPr>
          <w:t>,</w:t>
        </w:r>
      </w:ins>
      <w:r w:rsidR="00F47349">
        <w:rPr>
          <w:lang w:val="sr-Cyrl-RS"/>
        </w:rPr>
        <w:t xml:space="preserve"> као два основна концепта у области безбедноснти</w:t>
      </w:r>
      <w:r w:rsidR="002A43C5" w:rsidRPr="00A43182">
        <w:rPr>
          <w:lang w:val="sr-Cyrl-RS"/>
        </w:rPr>
        <w:t>, представља основу ефик</w:t>
      </w:r>
      <w:r w:rsidR="00D771D4">
        <w:rPr>
          <w:lang w:val="sr-Cyrl-RS"/>
        </w:rPr>
        <w:t>асне заштите</w:t>
      </w:r>
      <w:r w:rsidR="002A43C5" w:rsidRPr="00A43182">
        <w:rPr>
          <w:lang w:val="sr-Cyrl-RS"/>
        </w:rPr>
        <w:t>.</w:t>
      </w:r>
      <w:r w:rsidR="00F27740" w:rsidRPr="00A43182">
        <w:rPr>
          <w:lang w:val="sr-Cyrl-RS"/>
        </w:rPr>
        <w:t xml:space="preserve"> </w:t>
      </w:r>
      <w:r w:rsidR="00B21C7E">
        <w:rPr>
          <w:lang w:val="sr-Cyrl-RS"/>
        </w:rPr>
        <w:t xml:space="preserve">Аутентификација </w:t>
      </w:r>
      <w:r w:rsidR="00F47349">
        <w:rPr>
          <w:lang w:val="sr-Cyrl-RS"/>
        </w:rPr>
        <w:t xml:space="preserve">се односни на процес потврђивања идентитета корисника или ентитета који приступа систему. Ауторизација представља контролу приступа </w:t>
      </w:r>
      <w:r w:rsidR="004B6D51">
        <w:rPr>
          <w:lang w:val="sr-Cyrl-RS"/>
        </w:rPr>
        <w:t>корисника</w:t>
      </w:r>
      <w:r w:rsidR="00F47349">
        <w:rPr>
          <w:lang w:val="sr-Cyrl-RS"/>
        </w:rPr>
        <w:t xml:space="preserve"> или </w:t>
      </w:r>
      <w:r w:rsidR="004B6D51">
        <w:rPr>
          <w:lang w:val="sr-Cyrl-RS"/>
        </w:rPr>
        <w:t>ентитета</w:t>
      </w:r>
      <w:r w:rsidR="00F47349">
        <w:rPr>
          <w:lang w:val="sr-Cyrl-RS"/>
        </w:rPr>
        <w:t xml:space="preserve"> при приступању одређеним ресурсима или функционалностима система.</w:t>
      </w:r>
      <w:r w:rsidR="00B21C7E">
        <w:rPr>
          <w:lang w:val="sr-Cyrl-RS"/>
        </w:rPr>
        <w:t xml:space="preserve"> </w:t>
      </w:r>
    </w:p>
    <w:p w14:paraId="4EA79291" w14:textId="452F1A8A" w:rsidR="00C83DFE" w:rsidRPr="001B530F" w:rsidRDefault="00C83DFE" w:rsidP="00F27740">
      <w:pPr>
        <w:pStyle w:val="Obiantekst"/>
        <w:ind w:firstLine="360"/>
        <w:rPr>
          <w:color w:val="FF0000"/>
          <w:lang w:val="sr-Cyrl-RS"/>
          <w:rPrChange w:id="16" w:author="Jelena Hrnjak" w:date="2023-08-29T17:34:00Z">
            <w:rPr>
              <w:lang w:val="sr-Cyrl-RS"/>
            </w:rPr>
          </w:rPrChange>
        </w:rPr>
      </w:pPr>
      <w:ins w:id="17" w:author="Jelena Hrnjak" w:date="2023-08-29T15:47:00Z">
        <w:r>
          <w:rPr>
            <w:i/>
            <w:color w:val="FF0000"/>
            <w:lang w:val="en-US"/>
          </w:rPr>
          <w:t>Java</w:t>
        </w:r>
      </w:ins>
      <w:ins w:id="18" w:author="Jelena Hrnjak" w:date="2023-08-29T15:55:00Z">
        <w:r w:rsidR="00B81543">
          <w:rPr>
            <w:i/>
            <w:color w:val="FF0000"/>
            <w:lang w:val="en-US"/>
          </w:rPr>
          <w:t xml:space="preserve"> </w:t>
        </w:r>
        <w:r w:rsidR="00B81543" w:rsidRPr="00135370">
          <w:rPr>
            <w:color w:val="FF0000"/>
            <w:lang w:val="en-US"/>
            <w:rPrChange w:id="19" w:author="Jelena Hrnjak" w:date="2023-08-30T01:22:00Z">
              <w:rPr>
                <w:i/>
                <w:color w:val="FF0000"/>
                <w:lang w:val="en-US"/>
              </w:rPr>
            </w:rPrChange>
          </w:rPr>
          <w:t>[1]</w:t>
        </w:r>
      </w:ins>
      <w:ins w:id="20" w:author="Jelena Hrnjak" w:date="2023-08-29T15:47:00Z">
        <w:r>
          <w:rPr>
            <w:i/>
            <w:color w:val="FF0000"/>
            <w:lang w:val="en-US"/>
          </w:rPr>
          <w:t xml:space="preserve"> </w:t>
        </w:r>
        <w:r w:rsidR="00B4406E">
          <w:rPr>
            <w:color w:val="FF0000"/>
            <w:lang w:val="sr-Cyrl-RS"/>
          </w:rPr>
          <w:t>представља</w:t>
        </w:r>
        <w:r>
          <w:rPr>
            <w:color w:val="FF0000"/>
            <w:lang w:val="sr-Cyrl-RS"/>
          </w:rPr>
          <w:t xml:space="preserve"> један од најпопула</w:t>
        </w:r>
      </w:ins>
      <w:ins w:id="21" w:author="Jelena Hrnjak" w:date="2023-08-29T15:48:00Z">
        <w:r w:rsidR="00B4406E">
          <w:rPr>
            <w:color w:val="FF0000"/>
            <w:lang w:val="sr-Cyrl-RS"/>
          </w:rPr>
          <w:t>рниј</w:t>
        </w:r>
      </w:ins>
      <w:ins w:id="22" w:author="Jelena Hrnjak" w:date="2023-08-29T15:49:00Z">
        <w:r w:rsidR="00B4406E">
          <w:rPr>
            <w:color w:val="FF0000"/>
            <w:lang w:val="sr-Cyrl-RS"/>
          </w:rPr>
          <w:t>их програмских језика</w:t>
        </w:r>
        <w:r w:rsidR="0013413C">
          <w:rPr>
            <w:color w:val="FF0000"/>
            <w:lang w:val="sr-Cyrl-RS"/>
          </w:rPr>
          <w:t xml:space="preserve"> </w:t>
        </w:r>
      </w:ins>
      <w:ins w:id="23" w:author="Jelena Hrnjak" w:date="2023-08-29T17:25:00Z">
        <w:r w:rsidR="00D26167" w:rsidRPr="00135370">
          <w:rPr>
            <w:color w:val="FF0000"/>
            <w:szCs w:val="24"/>
            <w:lang w:val="en-US"/>
            <w:rPrChange w:id="24" w:author="Jelena Hrnjak" w:date="2023-08-30T01:22:00Z">
              <w:rPr>
                <w:i/>
                <w:color w:val="FF0000"/>
                <w:sz w:val="20"/>
                <w:lang w:val="en-US"/>
              </w:rPr>
            </w:rPrChange>
          </w:rPr>
          <w:t>[2]</w:t>
        </w:r>
      </w:ins>
      <w:ins w:id="25" w:author="Jelena Hrnjak" w:date="2023-08-29T15:52:00Z">
        <w:r w:rsidR="001D267A" w:rsidRPr="00E515B5">
          <w:rPr>
            <w:color w:val="FF0000"/>
            <w:szCs w:val="24"/>
            <w:lang w:val="en-US"/>
          </w:rPr>
          <w:t>.</w:t>
        </w:r>
      </w:ins>
      <w:ins w:id="26" w:author="Jelena Hrnjak" w:date="2023-08-29T15:53:00Z">
        <w:r w:rsidR="0013413C">
          <w:rPr>
            <w:color w:val="FF0000"/>
            <w:lang w:val="sr-Cyrl-RS"/>
          </w:rPr>
          <w:t xml:space="preserve"> </w:t>
        </w:r>
      </w:ins>
      <w:ins w:id="27" w:author="Jelena Hrnjak" w:date="2023-08-29T17:33:00Z">
        <w:r w:rsidR="001B530F">
          <w:rPr>
            <w:color w:val="FF0000"/>
            <w:lang w:val="sr-Cyrl-RS"/>
          </w:rPr>
          <w:t xml:space="preserve">Радни оквир </w:t>
        </w:r>
        <w:r w:rsidR="001B530F">
          <w:rPr>
            <w:i/>
            <w:color w:val="FF0000"/>
            <w:lang w:val="en-US"/>
          </w:rPr>
          <w:t xml:space="preserve">Spring </w:t>
        </w:r>
        <w:r w:rsidR="001B530F" w:rsidRPr="00135370">
          <w:rPr>
            <w:color w:val="FF0000"/>
            <w:lang w:val="en-US"/>
            <w:rPrChange w:id="28" w:author="Jelena Hrnjak" w:date="2023-08-30T01:22:00Z">
              <w:rPr>
                <w:i/>
                <w:color w:val="FF0000"/>
                <w:lang w:val="en-US"/>
              </w:rPr>
            </w:rPrChange>
          </w:rPr>
          <w:t>[3]</w:t>
        </w:r>
        <w:r w:rsidR="001B530F">
          <w:rPr>
            <w:i/>
            <w:color w:val="FF0000"/>
            <w:lang w:val="en-US"/>
          </w:rPr>
          <w:t xml:space="preserve"> </w:t>
        </w:r>
        <w:r w:rsidR="001B530F">
          <w:rPr>
            <w:color w:val="FF0000"/>
            <w:lang w:val="sr-Cyrl-RS"/>
          </w:rPr>
          <w:t xml:space="preserve">чини развој апликација у </w:t>
        </w:r>
      </w:ins>
      <w:ins w:id="29" w:author="Jelena Hrnjak" w:date="2023-08-29T17:34:00Z">
        <w:r w:rsidR="001B530F">
          <w:rPr>
            <w:color w:val="FF0000"/>
            <w:lang w:val="sr-Cyrl-RS"/>
          </w:rPr>
          <w:t xml:space="preserve">програмском језику </w:t>
        </w:r>
        <w:r w:rsidR="001B530F">
          <w:rPr>
            <w:i/>
            <w:color w:val="FF0000"/>
            <w:lang w:val="en-US"/>
          </w:rPr>
          <w:t xml:space="preserve">Java </w:t>
        </w:r>
        <w:r w:rsidR="001B530F">
          <w:rPr>
            <w:color w:val="FF0000"/>
            <w:lang w:val="sr-Cyrl-RS"/>
          </w:rPr>
          <w:t xml:space="preserve">бржим, једноставнијим и сигурнијим што га чини </w:t>
        </w:r>
        <w:r w:rsidR="009C4AF2">
          <w:rPr>
            <w:color w:val="FF0000"/>
            <w:lang w:val="sr-Cyrl-RS"/>
          </w:rPr>
          <w:t xml:space="preserve">најпопуларнијим радним оквиром за </w:t>
        </w:r>
      </w:ins>
      <w:ins w:id="30" w:author="Jelena Hrnjak" w:date="2023-08-29T17:35:00Z">
        <w:r w:rsidR="009C4AF2">
          <w:rPr>
            <w:color w:val="FF0000"/>
            <w:lang w:val="sr-Cyrl-RS"/>
          </w:rPr>
          <w:t xml:space="preserve">овај програмски језик </w:t>
        </w:r>
        <w:r w:rsidR="009C4AF2" w:rsidRPr="00135370">
          <w:rPr>
            <w:color w:val="FF0000"/>
            <w:lang w:val="en-US"/>
            <w:rPrChange w:id="31" w:author="Jelena Hrnjak" w:date="2023-08-30T01:22:00Z">
              <w:rPr>
                <w:i/>
                <w:color w:val="FF0000"/>
                <w:lang w:val="en-US"/>
              </w:rPr>
            </w:rPrChange>
          </w:rPr>
          <w:t>[4]</w:t>
        </w:r>
        <w:r w:rsidR="009C4AF2" w:rsidRPr="00135370">
          <w:rPr>
            <w:color w:val="FF0000"/>
            <w:lang w:val="sr-Cyrl-RS"/>
          </w:rPr>
          <w:t>.</w:t>
        </w:r>
      </w:ins>
    </w:p>
    <w:p w14:paraId="78F112B2" w14:textId="0F784A59" w:rsidR="009E4A19" w:rsidRPr="001D11E7" w:rsidRDefault="00F27740" w:rsidP="00F27740">
      <w:pPr>
        <w:pStyle w:val="Obiantekst"/>
        <w:ind w:firstLine="360"/>
        <w:rPr>
          <w:lang w:val="sr-Cyrl-RS"/>
        </w:rPr>
      </w:pPr>
      <w:commentRangeStart w:id="32"/>
      <w:r w:rsidRPr="00A43182">
        <w:rPr>
          <w:lang w:val="sr-Cyrl-RS"/>
        </w:rPr>
        <w:t>Међутим</w:t>
      </w:r>
      <w:commentRangeEnd w:id="32"/>
      <w:r w:rsidR="00F573F1">
        <w:rPr>
          <w:rStyle w:val="CommentReference"/>
          <w:lang w:val="en-US"/>
        </w:rPr>
        <w:commentReference w:id="32"/>
      </w:r>
      <w:r w:rsidRPr="00A43182">
        <w:rPr>
          <w:lang w:val="sr-Cyrl-RS"/>
        </w:rPr>
        <w:t xml:space="preserve">, обезбеђивање </w:t>
      </w:r>
      <w:r w:rsidR="009E4A19" w:rsidRPr="00A43182">
        <w:rPr>
          <w:lang w:val="sr-Cyrl-RS"/>
        </w:rPr>
        <w:t>одговарајуће заш</w:t>
      </w:r>
      <w:r w:rsidR="000D2AB8" w:rsidRPr="00A43182">
        <w:rPr>
          <w:lang w:val="sr-Cyrl-RS"/>
        </w:rPr>
        <w:t>тите за апликације</w:t>
      </w:r>
      <w:r w:rsidR="00AD3279">
        <w:rPr>
          <w:lang w:val="sr-Cyrl-RS"/>
        </w:rPr>
        <w:t xml:space="preserve"> у радном оквиру </w:t>
      </w:r>
      <w:r w:rsidR="00AD3279">
        <w:rPr>
          <w:i/>
          <w:lang w:val="en-US"/>
        </w:rPr>
        <w:t>Spring</w:t>
      </w:r>
      <w:r w:rsidR="000D2AB8"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 xml:space="preserve">представља </w:t>
      </w:r>
      <w:r w:rsidR="000D2AB8" w:rsidRPr="00A43182">
        <w:rPr>
          <w:lang w:val="sr-Cyrl-RS"/>
        </w:rPr>
        <w:t>сложен и временски захтеван процес</w:t>
      </w:r>
      <w:r w:rsidR="000E4A62" w:rsidRPr="00A43182">
        <w:rPr>
          <w:lang w:val="sr-Cyrl-RS"/>
        </w:rPr>
        <w:t xml:space="preserve">, </w:t>
      </w:r>
      <w:r w:rsidR="00BD7BE2" w:rsidRPr="00A43182">
        <w:rPr>
          <w:lang w:val="sr-Cyrl-RS"/>
        </w:rPr>
        <w:t>те је самим тим подложан</w:t>
      </w:r>
      <w:r w:rsidR="000E4A62" w:rsidRPr="00A43182">
        <w:rPr>
          <w:lang w:val="sr-Cyrl-RS"/>
        </w:rPr>
        <w:t xml:space="preserve"> грешкама</w:t>
      </w:r>
      <w:r w:rsidR="000E1B2B">
        <w:rPr>
          <w:lang w:val="sr-Cyrl-RS"/>
        </w:rPr>
        <w:t xml:space="preserve">. </w:t>
      </w:r>
      <w:ins w:id="33" w:author="Vladimir Dimitrieski" w:date="2023-08-13T10:22:00Z">
        <w:r w:rsidR="006C5168">
          <w:rPr>
            <w:lang w:val="sr-Cyrl-RS"/>
          </w:rPr>
          <w:t>О</w:t>
        </w:r>
      </w:ins>
      <w:del w:id="34" w:author="Vladimir Dimitrieski" w:date="2023-08-13T10:22:00Z">
        <w:r w:rsidR="000E1B2B" w:rsidDel="006C5168">
          <w:rPr>
            <w:lang w:val="sr-Cyrl-RS"/>
          </w:rPr>
          <w:delText>С о</w:delText>
        </w:r>
      </w:del>
      <w:r w:rsidR="000E1B2B">
        <w:rPr>
          <w:lang w:val="sr-Cyrl-RS"/>
        </w:rPr>
        <w:t>бзиром да се безбед</w:t>
      </w:r>
      <w:r w:rsidR="009E4A19" w:rsidRPr="00A43182">
        <w:rPr>
          <w:lang w:val="sr-Cyrl-RS"/>
        </w:rPr>
        <w:t xml:space="preserve">носни апекти </w:t>
      </w:r>
      <w:r w:rsidR="001C2FD2" w:rsidRPr="00A43182">
        <w:rPr>
          <w:lang w:val="sr-Cyrl-RS"/>
        </w:rPr>
        <w:t>изнова</w:t>
      </w:r>
      <w:r w:rsidR="009E4A19" w:rsidRPr="00A43182">
        <w:rPr>
          <w:lang w:val="sr-Cyrl-RS"/>
        </w:rPr>
        <w:t xml:space="preserve"> конфигуришу при </w:t>
      </w:r>
      <w:r w:rsidR="001C2FD2" w:rsidRPr="00A43182">
        <w:rPr>
          <w:lang w:val="sr-Cyrl-RS"/>
        </w:rPr>
        <w:t xml:space="preserve">почетној </w:t>
      </w:r>
      <w:r w:rsidR="004637AD" w:rsidRPr="00A43182">
        <w:rPr>
          <w:lang w:val="sr-Cyrl-RS"/>
        </w:rPr>
        <w:t>имплементацији</w:t>
      </w:r>
      <w:r w:rsidR="009E4A19" w:rsidRPr="00A43182">
        <w:rPr>
          <w:lang w:val="sr-Cyrl-RS"/>
        </w:rPr>
        <w:t xml:space="preserve"> сваке апликације, поре</w:t>
      </w:r>
      <w:r w:rsidR="00031B51" w:rsidRPr="00A43182">
        <w:rPr>
          <w:lang w:val="sr-Cyrl-RS"/>
        </w:rPr>
        <w:t>д тога што је сложен и дуготрајан</w:t>
      </w:r>
      <w:r w:rsidR="009E4A19" w:rsidRPr="00A43182">
        <w:rPr>
          <w:lang w:val="sr-Cyrl-RS"/>
        </w:rPr>
        <w:t>, овак</w:t>
      </w:r>
      <w:r w:rsidR="001D11E7">
        <w:rPr>
          <w:lang w:val="sr-Cyrl-RS"/>
        </w:rPr>
        <w:t xml:space="preserve">ав посао постаје и репетативан. </w:t>
      </w:r>
    </w:p>
    <w:p w14:paraId="446BB182" w14:textId="07792EA5" w:rsidR="00BF4A8D" w:rsidRPr="008C13F4" w:rsidRDefault="005A4379" w:rsidP="00BF4A8D">
      <w:pPr>
        <w:pStyle w:val="Obiantekst"/>
        <w:ind w:firstLine="360"/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 циљем уклањања наведених недостатака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,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тежи се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птимизацији и аутоматизацији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развоја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безбедних веб апликација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како би се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елиминисали 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безбед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носни пропусти</w:t>
      </w:r>
      <w:r w:rsidR="001C2FD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и грешке,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али и уштедело време потребно </w:t>
      </w:r>
      <w:r w:rsidR="003770E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</w:t>
      </w:r>
      <w:r w:rsidR="001C2FD2" w:rsidRPr="00A43182">
        <w:rPr>
          <w:lang w:val="sr-Cyrl-RS"/>
        </w:rPr>
        <w:t xml:space="preserve"> 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</w:t>
      </w:r>
      <w:r w:rsidR="003770E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ју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BC5B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 од могућих решења представља аутоматско генерисање почетне</w:t>
      </w:r>
      <w:r w:rsidR="00405400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405400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Spring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веб апликације са конфигурисаним безбедносним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аспектима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који</w:t>
      </w:r>
      <w:r w:rsidR="00AB2AE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задовољавају потребе и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захтеве корисника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на основу дефинисања основних параметара апликације</w:t>
      </w:r>
      <w:r w:rsidR="007C7972" w:rsidRPr="008C13F4">
        <w:rPr>
          <w:rStyle w:val="fontstyle01"/>
          <w:rFonts w:ascii="Times New Roman" w:hAnsi="Times New Roman" w:cs="Times New Roman"/>
          <w:color w:val="000000" w:themeColor="text1"/>
          <w:szCs w:val="20"/>
          <w:lang w:val="sr-Cyrl-RS"/>
        </w:rPr>
        <w:t>.</w:t>
      </w:r>
      <w:r w:rsidR="00AB2AE4" w:rsidRPr="008C13F4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 А</w:t>
      </w:r>
      <w:r w:rsidR="00692C79" w:rsidRPr="008C13F4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утоматизација</w:t>
      </w:r>
      <w:ins w:id="35" w:author="Jelena Hrnjak" w:date="2023-08-25T13:00:00Z">
        <w:r w:rsidR="00877DE2" w:rsidRPr="008C13F4">
          <w:rPr>
            <w:rStyle w:val="fontstyle01"/>
            <w:rFonts w:ascii="Times New Roman" w:hAnsi="Times New Roman" w:cs="Times New Roman"/>
            <w:color w:val="FF0000"/>
            <w:szCs w:val="20"/>
            <w:lang w:val="en-US"/>
          </w:rPr>
          <w:t xml:space="preserve"> </w:t>
        </w:r>
        <w:r w:rsidR="00877DE2" w:rsidRPr="008C13F4">
          <w:rPr>
            <w:rStyle w:val="fontstyle01"/>
            <w:rFonts w:ascii="Times New Roman" w:hAnsi="Times New Roman" w:cs="Times New Roman"/>
            <w:color w:val="FF0000"/>
            <w:szCs w:val="20"/>
            <w:lang w:val="sr-Cyrl-RS"/>
          </w:rPr>
          <w:t xml:space="preserve">би </w:t>
        </w:r>
      </w:ins>
      <w:del w:id="36" w:author="Jelena Hrnjak" w:date="2023-08-25T13:00:00Z">
        <w:r w:rsidR="00692C79" w:rsidRPr="008C13F4" w:rsidDel="00877DE2">
          <w:rPr>
            <w:rStyle w:val="fontstyle01"/>
            <w:rFonts w:ascii="Times New Roman" w:hAnsi="Times New Roman" w:cs="Times New Roman"/>
            <w:color w:val="FF0000"/>
            <w:szCs w:val="20"/>
            <w:lang w:val="sr-Cyrl-RS"/>
          </w:rPr>
          <w:delText xml:space="preserve"> </w:delText>
        </w:r>
      </w:del>
      <w:r w:rsidR="00A44788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уштедела време</w:t>
      </w:r>
      <w:r w:rsidR="009F4A59" w:rsidRPr="008C13F4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 </w:t>
      </w:r>
      <w:r w:rsidR="007947C0" w:rsidRPr="008C13F4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експертима у пољу безбедносних конфигурација</w:t>
      </w:r>
      <w:r w:rsidR="00A44788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 и самим тим олакшала рад, допринела</w:t>
      </w:r>
      <w:del w:id="37" w:author="Jelena Hrnjak" w:date="2023-08-25T15:58:00Z">
        <w:r w:rsidR="001E286D" w:rsidRPr="008C13F4" w:rsidDel="000F1B9D">
          <w:rPr>
            <w:rStyle w:val="fontstyle01"/>
            <w:rFonts w:ascii="Times New Roman" w:hAnsi="Times New Roman" w:cs="Times New Roman"/>
            <w:color w:val="FF0000"/>
            <w:szCs w:val="20"/>
            <w:lang w:val="sr-Cyrl-RS"/>
          </w:rPr>
          <w:delText>и</w:delText>
        </w:r>
      </w:del>
      <w:r w:rsidR="00A44788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 квалитету софтвера и</w:t>
      </w:r>
      <w:del w:id="38" w:author="Jelena Hrnjak" w:date="2023-08-25T15:58:00Z">
        <w:r w:rsidR="00692C79" w:rsidRPr="008C13F4" w:rsidDel="000F1B9D">
          <w:rPr>
            <w:rStyle w:val="fontstyle01"/>
            <w:rFonts w:ascii="Times New Roman" w:hAnsi="Times New Roman" w:cs="Times New Roman"/>
            <w:color w:val="FF0000"/>
            <w:szCs w:val="20"/>
            <w:lang w:val="sr-Cyrl-RS"/>
          </w:rPr>
          <w:delText>ира</w:delText>
        </w:r>
      </w:del>
      <w:r w:rsidR="00692C79" w:rsidRPr="008C13F4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 шансе за грешк</w:t>
      </w:r>
      <w:r w:rsidR="00601475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е</w:t>
      </w:r>
      <w:r w:rsidR="00A44788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 свела на минимум</w:t>
      </w:r>
      <w:r w:rsidR="001E286D" w:rsidRPr="008C13F4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.</w:t>
      </w:r>
    </w:p>
    <w:p w14:paraId="6F0591E4" w14:textId="118FDE6D" w:rsidR="006865EF" w:rsidRDefault="00A67D0A" w:rsidP="00EC1C40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За постизање овог циља креиран је наменски језик 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>Se</w:t>
      </w:r>
      <w:r w:rsidR="004F5B27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cura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Domain-Specific Language (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)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 моделовање</w:t>
      </w: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Spring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11317A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веб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апликација уз генераторе који модел трансформишу у извршиви код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>.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Иако је п</w:t>
      </w:r>
      <w:r w:rsidR="00221E8E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осебна пажња 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усмерена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del w:id="39" w:author="Vladimir Dimitrieski" w:date="2023-08-13T10:23:00Z">
        <w:r w:rsidR="00BA0C03" w:rsidRPr="00A43182" w:rsidDel="00584D0C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>је</w:delText>
        </w:r>
        <w:r w:rsidR="001D544C" w:rsidRPr="00A43182" w:rsidDel="00584D0C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 xml:space="preserve"> </w:delText>
        </w:r>
      </w:del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 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брз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ању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конфигурисања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безбедносних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аспеката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 како би</w:t>
      </w:r>
      <w:r w:rsidR="007E72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моделовање веб апликација било могуће, неопходно је да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70F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садржи концепте за моделовање свих елемената </w:t>
      </w:r>
      <w:r w:rsidR="00E70F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lastRenderedPageBreak/>
        <w:t xml:space="preserve">апликације. </w:t>
      </w:r>
      <w:r w:rsidR="00E70F62" w:rsidRPr="0024790C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Основни елементи се односе на базу података, слој за </w:t>
      </w:r>
      <w:r w:rsidR="0024790C" w:rsidRPr="0024790C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моделовање података из базе</w:t>
      </w:r>
      <w:r w:rsidR="00E70F62" w:rsidRPr="0024790C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>, обраду захтева корисника и безбедносну конфигурацију.</w:t>
      </w:r>
      <w:r w:rsidR="001C1F20" w:rsidRPr="0024790C">
        <w:rPr>
          <w:rStyle w:val="fontstyle01"/>
          <w:rFonts w:ascii="Times New Roman" w:hAnsi="Times New Roman" w:cs="Times New Roman"/>
          <w:color w:val="FF0000"/>
          <w:szCs w:val="20"/>
          <w:lang w:val="sr-Cyrl-RS"/>
        </w:rPr>
        <w:t xml:space="preserve"> 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 основу модела и наведених параметара, генератори генеришу извршиви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код</w:t>
      </w:r>
      <w:r w:rsidR="008C66F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нап</w:t>
      </w:r>
      <w:r w:rsidR="00CB21AB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исан у</w:t>
      </w:r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програмском </w:t>
      </w:r>
      <w:commentRangeStart w:id="40"/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језику </w:t>
      </w:r>
      <w:r w:rsidR="001904C9" w:rsidRPr="00A43182">
        <w:rPr>
          <w:i/>
          <w:lang w:val="sr-Cyrl-RS"/>
        </w:rPr>
        <w:t>Java</w:t>
      </w:r>
      <w:del w:id="41" w:author="Jelena Hrnjak" w:date="2023-08-25T13:21:00Z">
        <w:r w:rsidR="001904C9" w:rsidRPr="00A43182" w:rsidDel="00293DF5">
          <w:rPr>
            <w:i/>
            <w:lang w:val="sr-Cyrl-RS"/>
          </w:rPr>
          <w:delText xml:space="preserve"> [1]</w:delText>
        </w:r>
      </w:del>
      <w:r w:rsidR="001904C9" w:rsidRPr="00A43182">
        <w:rPr>
          <w:lang w:val="sr-Cyrl-RS"/>
        </w:rPr>
        <w:t xml:space="preserve">, коришћењем развојног оквира </w:t>
      </w:r>
      <w:r w:rsidR="008C66F2" w:rsidRPr="00A43182">
        <w:rPr>
          <w:i/>
          <w:lang w:val="sr-Cyrl-RS"/>
        </w:rPr>
        <w:t>Spring</w:t>
      </w:r>
      <w:ins w:id="42" w:author="Jelena Hrnjak" w:date="2023-08-25T13:21:00Z">
        <w:r w:rsidR="00293DF5">
          <w:rPr>
            <w:lang w:val="sr-Cyrl-RS"/>
          </w:rPr>
          <w:t xml:space="preserve">. </w:t>
        </w:r>
      </w:ins>
      <w:del w:id="43" w:author="Jelena Hrnjak" w:date="2023-08-25T13:21:00Z">
        <w:r w:rsidR="008C66F2" w:rsidRPr="00A43182" w:rsidDel="00293DF5">
          <w:rPr>
            <w:i/>
            <w:lang w:val="sr-Cyrl-RS"/>
          </w:rPr>
          <w:delText xml:space="preserve"> </w:delText>
        </w:r>
        <w:r w:rsidR="001904C9" w:rsidRPr="00A43182" w:rsidDel="00293DF5">
          <w:rPr>
            <w:i/>
            <w:lang w:val="sr-Cyrl-RS"/>
          </w:rPr>
          <w:delText>[2</w:delText>
        </w:r>
        <w:commentRangeEnd w:id="40"/>
        <w:r w:rsidR="00B06791" w:rsidDel="00293DF5">
          <w:rPr>
            <w:rStyle w:val="CommentReference"/>
            <w:lang w:val="en-US"/>
          </w:rPr>
          <w:commentReference w:id="40"/>
        </w:r>
        <w:r w:rsidR="001904C9" w:rsidRPr="00A43182" w:rsidDel="00293DF5">
          <w:rPr>
            <w:i/>
            <w:lang w:val="sr-Cyrl-RS"/>
          </w:rPr>
          <w:delText>]</w:delText>
        </w:r>
        <w:r w:rsidR="006B0B7F" w:rsidDel="00293DF5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 xml:space="preserve">. </w:delText>
        </w:r>
      </w:del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Користећи овај језик, експерти у пољу безбедносних конфигурација могу брзо и једноставно да дефинишу параметре апликација и конфигуришу различите безбедносне механизме 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помоћу </w:t>
      </w:r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синтаксе која им је лако читљива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. 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Имплементација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сигурних веб апликација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 овај начин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постаје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једноставнија и ефикасниј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</w:t>
      </w:r>
      <w:r w:rsidR="00E0502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 уједно смањује 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могућност</w:t>
      </w:r>
      <w:r w:rsidR="00170D2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грешака у процесу развоја</w:t>
      </w:r>
      <w:r w:rsidR="00120AB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0A254A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</w:p>
    <w:p w14:paraId="6C39DEB0" w14:textId="697600B2" w:rsidR="00BD46AD" w:rsidRPr="00EC1C40" w:rsidRDefault="00BD46AD" w:rsidP="006865EF">
      <w:pPr>
        <w:pStyle w:val="Heading2"/>
        <w:rPr>
          <w:i/>
          <w:lang w:val="sr-Cyrl-RS"/>
        </w:rPr>
      </w:pPr>
      <w:bookmarkStart w:id="44" w:name="_Toc144365492"/>
      <w:r w:rsidRPr="00A43182">
        <w:rPr>
          <w:lang w:val="sr-Cyrl-RS"/>
        </w:rPr>
        <w:t>Структура рада</w:t>
      </w:r>
      <w:bookmarkEnd w:id="44"/>
    </w:p>
    <w:p w14:paraId="7912792D" w14:textId="7789EF82" w:rsidR="00620FB9" w:rsidRPr="00620FB9" w:rsidRDefault="00BD46AD" w:rsidP="009347EF">
      <w:pPr>
        <w:pStyle w:val="Obiantekst"/>
        <w:ind w:firstLine="360"/>
        <w:rPr>
          <w:lang w:val="sr-Cyrl-RS"/>
        </w:rPr>
      </w:pPr>
      <w:r w:rsidRPr="00A43182">
        <w:t xml:space="preserve">Након уводног поглавља следи поглавње </w:t>
      </w:r>
      <w:r w:rsidR="00620FB9">
        <w:t>,,</w:t>
      </w:r>
      <w:r w:rsidR="00620FB9" w:rsidRPr="00A43182">
        <w:t>Теоријске основе моделима вођеног развоја</w:t>
      </w:r>
      <w:r w:rsidR="00E6534F">
        <w:rPr>
          <w:lang w:val="sr-Cyrl-RS"/>
        </w:rPr>
        <w:t xml:space="preserve"> софтвера</w:t>
      </w:r>
      <w:r w:rsidR="00620FB9" w:rsidRPr="00A43182">
        <w:t xml:space="preserve">, наменских језика и безбедносних аспеката у радном оквиру </w:t>
      </w:r>
      <w:r w:rsidR="00620FB9" w:rsidRPr="00A43182">
        <w:rPr>
          <w:i/>
        </w:rPr>
        <w:t>Spring</w:t>
      </w:r>
      <w:r w:rsidR="00620FB9">
        <w:t>“</w:t>
      </w:r>
      <w:r w:rsidR="00620FB9">
        <w:rPr>
          <w:lang w:val="sr-Cyrl-RS"/>
        </w:rPr>
        <w:t xml:space="preserve"> у ко</w:t>
      </w:r>
      <w:r w:rsidR="00D9017E">
        <w:rPr>
          <w:lang w:val="sr-Cyrl-RS"/>
        </w:rPr>
        <w:t>м су описане теоријске основе моделима вођеног развоја и технологије коришћене при развоју.</w:t>
      </w:r>
    </w:p>
    <w:p w14:paraId="3A8CB8D2" w14:textId="3E280E9C" w:rsidR="00AA00AB" w:rsidRPr="00A43182" w:rsidRDefault="009347EF" w:rsidP="000C2200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Затим следи поглавље </w:t>
      </w:r>
      <w:r w:rsidR="00BD46AD" w:rsidRPr="00A43182">
        <w:rPr>
          <w:lang w:val="sr-Cyrl-RS"/>
        </w:rPr>
        <w:t>,,</w:t>
      </w:r>
      <w:r w:rsidR="000C2200" w:rsidRPr="00A43182">
        <w:rPr>
          <w:lang w:val="sr-Cyrl-RS"/>
        </w:rPr>
        <w:t>Преглед постојећег стања у области</w:t>
      </w:r>
      <w:r w:rsidR="002D505D" w:rsidRPr="00A43182">
        <w:rPr>
          <w:lang w:val="sr-Cyrl-RS"/>
        </w:rPr>
        <w:t>”</w:t>
      </w:r>
      <w:r w:rsidR="00A06E8C" w:rsidRPr="00A43182">
        <w:rPr>
          <w:lang w:val="sr-Cyrl-RS"/>
        </w:rPr>
        <w:t xml:space="preserve"> где </w:t>
      </w:r>
      <w:r w:rsidR="00BB3727" w:rsidRPr="00A43182">
        <w:rPr>
          <w:lang w:val="sr-Cyrl-RS"/>
        </w:rPr>
        <w:t>је направљен осврт на постојећ</w:t>
      </w:r>
      <w:r w:rsidR="00725228" w:rsidRPr="00A43182">
        <w:rPr>
          <w:lang w:val="sr-Cyrl-RS"/>
        </w:rPr>
        <w:t xml:space="preserve">а </w:t>
      </w:r>
      <w:r w:rsidR="007D26A7">
        <w:rPr>
          <w:lang w:val="sr-Cyrl-RS"/>
        </w:rPr>
        <w:t>решења,</w:t>
      </w:r>
      <w:r w:rsidR="003C1EC1" w:rsidRPr="00A43182">
        <w:rPr>
          <w:lang w:val="sr-Cyrl-RS"/>
        </w:rPr>
        <w:t xml:space="preserve"> пружајући увид у постојеће стандарде.</w:t>
      </w:r>
      <w:r w:rsidR="00CA70D5" w:rsidRPr="00A43182">
        <w:rPr>
          <w:lang w:val="sr-Cyrl-RS"/>
        </w:rPr>
        <w:t xml:space="preserve"> </w:t>
      </w:r>
    </w:p>
    <w:p w14:paraId="43AB592F" w14:textId="4646F927" w:rsidR="007954F5" w:rsidRPr="00A43182" w:rsidRDefault="00E817FA" w:rsidP="00CA70D5">
      <w:pPr>
        <w:pStyle w:val="Obiantekst"/>
        <w:ind w:firstLine="360"/>
        <w:rPr>
          <w:lang w:val="sr-Cyrl-RS"/>
        </w:rPr>
      </w:pPr>
      <w:r>
        <w:rPr>
          <w:lang w:val="sr-Cyrl-RS"/>
        </w:rPr>
        <w:t>Четврто</w:t>
      </w:r>
      <w:r w:rsidR="00CA70D5" w:rsidRPr="00A43182">
        <w:rPr>
          <w:lang w:val="sr-Cyrl-RS"/>
        </w:rPr>
        <w:t xml:space="preserve"> поглавље ,,Наменски језик за </w:t>
      </w:r>
      <w:r w:rsidR="007D26A7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D26A7" w:rsidRPr="00A43182">
        <w:rPr>
          <w:i/>
          <w:lang w:val="sr-Cyrl-RS"/>
        </w:rPr>
        <w:t>Spring</w:t>
      </w:r>
      <w:r w:rsidR="00CA70D5" w:rsidRPr="00A43182">
        <w:rPr>
          <w:lang w:val="sr-Cyrl-RS"/>
        </w:rPr>
        <w:t xml:space="preserve">“ </w:t>
      </w:r>
      <w:r w:rsidR="003C1EC1" w:rsidRPr="00A43182">
        <w:rPr>
          <w:lang w:val="sr-Cyrl-RS"/>
        </w:rPr>
        <w:t>обухвата детаљан опис делова</w:t>
      </w:r>
      <w:r w:rsidR="00CA70D5" w:rsidRPr="00A43182">
        <w:rPr>
          <w:lang w:val="sr-Cyrl-RS"/>
        </w:rPr>
        <w:t xml:space="preserve"> наменског језика и конце</w:t>
      </w:r>
      <w:r w:rsidR="003C1EC1" w:rsidRPr="00A43182">
        <w:rPr>
          <w:lang w:val="sr-Cyrl-RS"/>
        </w:rPr>
        <w:t>пата</w:t>
      </w:r>
      <w:r w:rsidR="00CA70D5" w:rsidRPr="00A43182">
        <w:rPr>
          <w:lang w:val="sr-Cyrl-RS"/>
        </w:rPr>
        <w:t xml:space="preserve"> које </w:t>
      </w:r>
      <w:r w:rsidR="003C1EC1" w:rsidRPr="00A43182">
        <w:rPr>
          <w:lang w:val="sr-Cyrl-RS"/>
        </w:rPr>
        <w:t>овај</w:t>
      </w:r>
      <w:r w:rsidR="007954F5" w:rsidRPr="00A43182">
        <w:rPr>
          <w:lang w:val="sr-Cyrl-RS"/>
        </w:rPr>
        <w:t xml:space="preserve"> језик садржи</w:t>
      </w:r>
      <w:r w:rsidR="00924E86">
        <w:rPr>
          <w:lang w:val="sr-Cyrl-RS"/>
        </w:rPr>
        <w:t xml:space="preserve"> уз примере модела описаних наменским језиком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</w:t>
      </w:r>
      <w:r w:rsidR="00CC7F39" w:rsidRPr="00CC7F39">
        <w:rPr>
          <w:rStyle w:val="fontstyle01"/>
          <w:rFonts w:ascii="Times New Roman" w:hAnsi="Times New Roman" w:cs="Times New Roman"/>
          <w:i/>
          <w:color w:val="000000" w:themeColor="text1"/>
          <w:szCs w:val="20"/>
          <w:lang w:val="en-US"/>
        </w:rPr>
        <w:t>curaDS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L</w:t>
      </w:r>
      <w:r w:rsidR="007954F5" w:rsidRPr="00A43182">
        <w:rPr>
          <w:lang w:val="sr-Cyrl-RS"/>
        </w:rPr>
        <w:t>.</w:t>
      </w:r>
    </w:p>
    <w:p w14:paraId="14E6781C" w14:textId="5A37E3F8" w:rsidR="005B287A" w:rsidRPr="005B287A" w:rsidRDefault="007954F5" w:rsidP="00903750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>У</w:t>
      </w:r>
      <w:r w:rsidR="00CA70D5" w:rsidRPr="00A43182">
        <w:rPr>
          <w:lang w:val="sr-Cyrl-RS"/>
        </w:rPr>
        <w:t xml:space="preserve"> поглављу ,,Г</w:t>
      </w:r>
      <w:r w:rsidR="0061789C" w:rsidRPr="00A43182">
        <w:rPr>
          <w:lang w:val="sr-Cyrl-RS"/>
        </w:rPr>
        <w:t>енерисање</w:t>
      </w:r>
      <w:r w:rsidR="005C6748">
        <w:rPr>
          <w:lang w:val="en-US"/>
        </w:rPr>
        <w:t xml:space="preserve"> </w:t>
      </w:r>
      <w:r w:rsidR="005C6748">
        <w:rPr>
          <w:i/>
          <w:lang w:val="en-US"/>
        </w:rPr>
        <w:t>Spring</w:t>
      </w:r>
      <w:r w:rsidR="0061789C" w:rsidRPr="00A43182">
        <w:rPr>
          <w:lang w:val="sr-Cyrl-RS"/>
        </w:rPr>
        <w:t xml:space="preserve"> веб апликација са безбедносном конфигурацијом</w:t>
      </w:r>
      <w:r w:rsidR="00CA70D5" w:rsidRPr="00A43182">
        <w:rPr>
          <w:lang w:val="sr-Cyrl-RS"/>
        </w:rPr>
        <w:t>“ описана</w:t>
      </w:r>
      <w:r w:rsidRPr="00A43182">
        <w:rPr>
          <w:lang w:val="sr-Cyrl-RS"/>
        </w:rPr>
        <w:t xml:space="preserve"> је имплементација генератора који </w:t>
      </w:r>
      <w:r w:rsidR="00555C0A">
        <w:rPr>
          <w:lang w:val="sr-Cyrl-RS"/>
        </w:rPr>
        <w:t>преводе</w:t>
      </w:r>
      <w:r w:rsidRPr="00A43182">
        <w:rPr>
          <w:lang w:val="sr-Cyrl-RS"/>
        </w:rPr>
        <w:t xml:space="preserve"> модел у извршиви код. Детаљно су описани кораци генерисања апликације и конфигурације безбедносних аспеката</w:t>
      </w:r>
      <w:r w:rsidR="00616EF8">
        <w:rPr>
          <w:lang w:val="sr-Cyrl-RS"/>
        </w:rPr>
        <w:t xml:space="preserve"> и приказани су примери генерисаног кода</w:t>
      </w:r>
      <w:r w:rsidRPr="00A43182">
        <w:rPr>
          <w:lang w:val="sr-Cyrl-RS"/>
        </w:rPr>
        <w:t>.</w:t>
      </w:r>
      <w:r w:rsidR="00725228" w:rsidRPr="00A43182">
        <w:rPr>
          <w:lang w:val="sr-Cyrl-RS"/>
        </w:rPr>
        <w:t xml:space="preserve"> </w:t>
      </w:r>
    </w:p>
    <w:p w14:paraId="2CCB6517" w14:textId="6AA0FF12" w:rsidR="00CA70D5" w:rsidRPr="00A43182" w:rsidRDefault="006F384A" w:rsidP="006F384A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Поглавље</w:t>
      </w:r>
      <w:r w:rsidR="00725228" w:rsidRPr="00A43182">
        <w:rPr>
          <w:lang w:val="sr-Cyrl-RS"/>
        </w:rPr>
        <w:t xml:space="preserve"> ,,Закључак“ </w:t>
      </w:r>
      <w:r w:rsidRPr="00A43182">
        <w:rPr>
          <w:lang w:val="sr-Cyrl-RS"/>
        </w:rPr>
        <w:t>садржи</w:t>
      </w:r>
      <w:r w:rsidR="00725228" w:rsidRPr="00A43182">
        <w:rPr>
          <w:lang w:val="sr-Cyrl-RS"/>
        </w:rPr>
        <w:t xml:space="preserve"> </w:t>
      </w:r>
      <w:r w:rsidRPr="00A43182">
        <w:rPr>
          <w:lang w:val="sr-Cyrl-RS"/>
        </w:rPr>
        <w:t>резултате</w:t>
      </w:r>
      <w:r w:rsidR="00725228" w:rsidRPr="00A43182">
        <w:rPr>
          <w:lang w:val="sr-Cyrl-RS"/>
        </w:rPr>
        <w:t xml:space="preserve"> истраживања</w:t>
      </w:r>
      <w:r w:rsidRPr="00A43182">
        <w:rPr>
          <w:lang w:val="sr-Cyrl-RS"/>
        </w:rPr>
        <w:t xml:space="preserve"> и осврт на постигнућа у раду. Дате су препоруке за будућа унапређења и развој, као и могућност примене</w:t>
      </w:r>
      <w:r w:rsidR="00725228" w:rsidRPr="00A43182">
        <w:rPr>
          <w:lang w:val="sr-Cyrl-RS"/>
        </w:rPr>
        <w:t xml:space="preserve">. </w:t>
      </w:r>
    </w:p>
    <w:p w14:paraId="6102CA97" w14:textId="4CBC03F5" w:rsidR="005336AF" w:rsidRPr="009E4D34" w:rsidRDefault="0027498B" w:rsidP="0027498B">
      <w:pPr>
        <w:pStyle w:val="Heading1"/>
        <w:rPr>
          <w:ins w:id="45" w:author="Jelena Hrnjak" w:date="2023-08-28T23:43:00Z"/>
          <w:color w:val="FF0000"/>
          <w:lang w:val="sr-Cyrl-RS"/>
        </w:rPr>
      </w:pPr>
      <w:bookmarkStart w:id="46" w:name="_Toc144365493"/>
      <w:r w:rsidRPr="009E4D34">
        <w:rPr>
          <w:color w:val="FF0000"/>
          <w:lang w:val="sr-Cyrl-RS"/>
        </w:rPr>
        <w:lastRenderedPageBreak/>
        <w:t>Теоријске основе моделима вођеног развоја</w:t>
      </w:r>
      <w:ins w:id="47" w:author="Jelena Hrnjak" w:date="2023-08-29T20:16:00Z">
        <w:r w:rsidR="0038769D" w:rsidRPr="009E4D34">
          <w:rPr>
            <w:color w:val="FF0000"/>
            <w:lang w:val="sr-Cyrl-RS"/>
          </w:rPr>
          <w:t xml:space="preserve"> софтвера</w:t>
        </w:r>
      </w:ins>
      <w:r w:rsidRPr="009E4D34">
        <w:rPr>
          <w:color w:val="FF0000"/>
          <w:lang w:val="sr-Cyrl-RS"/>
        </w:rPr>
        <w:t xml:space="preserve">, наменских језика </w:t>
      </w:r>
      <w:r w:rsidR="00B65BF0" w:rsidRPr="009E4D34">
        <w:rPr>
          <w:color w:val="FF0000"/>
          <w:lang w:val="sr-Cyrl-RS"/>
        </w:rPr>
        <w:t xml:space="preserve">и безбедносних аспеката у радном оквиру </w:t>
      </w:r>
      <w:r w:rsidR="00B65BF0" w:rsidRPr="009E4D34">
        <w:rPr>
          <w:i/>
          <w:color w:val="FF0000"/>
          <w:lang w:val="sr-Cyrl-RS"/>
        </w:rPr>
        <w:t>Spring</w:t>
      </w:r>
      <w:bookmarkEnd w:id="46"/>
      <w:r w:rsidRPr="009E4D34">
        <w:rPr>
          <w:color w:val="FF0000"/>
          <w:lang w:val="sr-Cyrl-RS"/>
        </w:rPr>
        <w:t xml:space="preserve"> </w:t>
      </w:r>
    </w:p>
    <w:p w14:paraId="5F6A5FB6" w14:textId="578CB766" w:rsidR="00CB5957" w:rsidRPr="009E4D34" w:rsidRDefault="00CB5957">
      <w:pPr>
        <w:pStyle w:val="Obiantekst"/>
        <w:ind w:firstLine="360"/>
        <w:rPr>
          <w:color w:val="FF0000"/>
          <w:lang w:val="sr-Cyrl-RS"/>
          <w:rPrChange w:id="48" w:author="Jelena Hrnjak" w:date="2023-08-28T23:46:00Z">
            <w:rPr>
              <w:lang w:val="sr-Cyrl-RS"/>
            </w:rPr>
          </w:rPrChange>
        </w:rPr>
        <w:pPrChange w:id="49" w:author="Jelena Hrnjak" w:date="2023-08-28T23:46:00Z">
          <w:pPr>
            <w:pStyle w:val="Heading1"/>
          </w:pPr>
        </w:pPrChange>
      </w:pPr>
      <w:ins w:id="50" w:author="Jelena Hrnjak" w:date="2023-08-28T23:43:00Z">
        <w:r w:rsidRPr="009E4D34">
          <w:rPr>
            <w:color w:val="FF0000"/>
            <w:lang w:val="sr-Cyrl-RS"/>
          </w:rPr>
          <w:t>У овом поглављу дате</w:t>
        </w:r>
      </w:ins>
      <w:ins w:id="51" w:author="Jelena Hrnjak" w:date="2023-08-29T19:44:00Z">
        <w:r w:rsidR="003112CA" w:rsidRPr="009E4D34">
          <w:rPr>
            <w:color w:val="FF0000"/>
            <w:lang w:val="sr-Cyrl-RS"/>
          </w:rPr>
          <w:t xml:space="preserve"> су</w:t>
        </w:r>
      </w:ins>
      <w:ins w:id="52" w:author="Jelena Hrnjak" w:date="2023-08-28T23:43:00Z">
        <w:r w:rsidRPr="009E4D34">
          <w:rPr>
            <w:color w:val="FF0000"/>
            <w:lang w:val="sr-Cyrl-RS"/>
          </w:rPr>
          <w:t xml:space="preserve"> теоријске основе моделима вођеног развоја софтвера и наменских језика</w:t>
        </w:r>
      </w:ins>
      <w:ins w:id="53" w:author="Jelena Hrnjak" w:date="2023-08-28T23:44:00Z">
        <w:r w:rsidR="00865888" w:rsidRPr="009E4D34">
          <w:rPr>
            <w:color w:val="FF0000"/>
            <w:lang w:val="sr-Cyrl-RS"/>
          </w:rPr>
          <w:t xml:space="preserve"> уз опис технологија коришћених при развоју.</w:t>
        </w:r>
      </w:ins>
      <w:ins w:id="54" w:author="Jelena Hrnjak" w:date="2023-08-28T23:45:00Z">
        <w:r w:rsidR="00AF0C13" w:rsidRPr="009E4D34">
          <w:rPr>
            <w:color w:val="FF0000"/>
            <w:lang w:val="sr-Cyrl-RS"/>
          </w:rPr>
          <w:t xml:space="preserve"> Након тога, </w:t>
        </w:r>
      </w:ins>
      <w:r w:rsidR="00462241" w:rsidRPr="009E4D34">
        <w:rPr>
          <w:color w:val="FF0000"/>
          <w:lang w:val="sr-Cyrl-RS"/>
        </w:rPr>
        <w:t xml:space="preserve">дат је преглед безбедносних механизама у </w:t>
      </w:r>
      <w:r w:rsidR="00462241" w:rsidRPr="009E4D34">
        <w:rPr>
          <w:i/>
          <w:color w:val="FF0000"/>
          <w:lang w:val="en-US"/>
        </w:rPr>
        <w:t xml:space="preserve">Spring </w:t>
      </w:r>
      <w:r w:rsidR="00462241" w:rsidRPr="009E4D34">
        <w:rPr>
          <w:color w:val="FF0000"/>
          <w:lang w:val="sr-Cyrl-RS"/>
        </w:rPr>
        <w:t>апликацијама.</w:t>
      </w:r>
    </w:p>
    <w:p w14:paraId="412E45FB" w14:textId="0B20FCEB" w:rsidR="005336AF" w:rsidRPr="009E4D34" w:rsidRDefault="001847E1" w:rsidP="005336AF">
      <w:pPr>
        <w:pStyle w:val="Heading2"/>
        <w:rPr>
          <w:ins w:id="55" w:author="Jelena Hrnjak" w:date="2023-08-29T20:04:00Z"/>
          <w:color w:val="FF0000"/>
          <w:lang w:val="sr-Cyrl-RS"/>
        </w:rPr>
      </w:pPr>
      <w:bookmarkStart w:id="56" w:name="_Toc144365494"/>
      <w:r w:rsidRPr="009E4D34">
        <w:rPr>
          <w:color w:val="FF0000"/>
          <w:lang w:val="sr-Cyrl-RS"/>
        </w:rPr>
        <w:t>Теоријске основе моделима вођеног развоја</w:t>
      </w:r>
      <w:ins w:id="57" w:author="Jelena Hrnjak" w:date="2023-08-29T20:16:00Z">
        <w:r w:rsidR="0038769D" w:rsidRPr="009E4D34">
          <w:rPr>
            <w:color w:val="FF0000"/>
            <w:lang w:val="sr-Cyrl-RS"/>
          </w:rPr>
          <w:t xml:space="preserve"> софтвера</w:t>
        </w:r>
      </w:ins>
      <w:r w:rsidR="003B5754" w:rsidRPr="009E4D34">
        <w:rPr>
          <w:color w:val="FF0000"/>
          <w:lang w:val="sr-Cyrl-RS"/>
        </w:rPr>
        <w:t xml:space="preserve"> и наменских језика</w:t>
      </w:r>
      <w:bookmarkEnd w:id="56"/>
    </w:p>
    <w:p w14:paraId="7A77C33C" w14:textId="2867D8D4" w:rsidR="008640AC" w:rsidRPr="009E4D34" w:rsidRDefault="008640AC">
      <w:pPr>
        <w:pStyle w:val="BodyText"/>
        <w:rPr>
          <w:ins w:id="58" w:author="Jelena Hrnjak" w:date="2023-08-29T20:10:00Z"/>
          <w:color w:val="FF0000"/>
          <w:lang w:val="sr-Cyrl-RS"/>
        </w:rPr>
        <w:pPrChange w:id="59" w:author="Jelena Hrnjak" w:date="2023-08-29T20:04:00Z">
          <w:pPr>
            <w:pStyle w:val="Heading2"/>
          </w:pPr>
        </w:pPrChange>
      </w:pPr>
      <w:ins w:id="60" w:author="Jelena Hrnjak" w:date="2023-08-29T20:04:00Z">
        <w:r w:rsidRPr="009E4D34">
          <w:rPr>
            <w:color w:val="FF0000"/>
            <w:lang w:val="sr-Cyrl-RS"/>
          </w:rPr>
          <w:t>Модел представља поједностављену</w:t>
        </w:r>
      </w:ins>
      <w:ins w:id="61" w:author="Jelena Hrnjak" w:date="2023-08-29T20:05:00Z">
        <w:r w:rsidR="007D5689" w:rsidRPr="009E4D34">
          <w:rPr>
            <w:color w:val="FF0000"/>
            <w:lang w:val="sr-Cyrl-RS"/>
          </w:rPr>
          <w:t xml:space="preserve"> слику, односно апстрактни приказ неког реалног система</w:t>
        </w:r>
      </w:ins>
      <w:ins w:id="62" w:author="Jelena Hrnjak" w:date="2023-08-29T20:13:00Z">
        <w:r w:rsidR="0079641A" w:rsidRPr="009E4D34">
          <w:rPr>
            <w:color w:val="FF0000"/>
            <w:lang w:val="sr-Cyrl-RS"/>
          </w:rPr>
          <w:t>, концепта, објекта или процеса</w:t>
        </w:r>
      </w:ins>
      <w:ins w:id="63" w:author="Jelena Hrnjak" w:date="2023-08-29T20:05:00Z">
        <w:r w:rsidR="00D216A2" w:rsidRPr="009E4D34">
          <w:rPr>
            <w:color w:val="FF0000"/>
            <w:lang w:val="sr-Cyrl-RS"/>
          </w:rPr>
          <w:t xml:space="preserve">. </w:t>
        </w:r>
      </w:ins>
      <w:ins w:id="64" w:author="Jelena Hrnjak" w:date="2023-08-29T20:12:00Z">
        <w:r w:rsidR="00D216A2" w:rsidRPr="009E4D34">
          <w:rPr>
            <w:color w:val="FF0000"/>
            <w:lang w:val="sr-Cyrl-RS"/>
          </w:rPr>
          <w:t>Д</w:t>
        </w:r>
      </w:ins>
      <w:ins w:id="65" w:author="Jelena Hrnjak" w:date="2023-08-29T20:05:00Z">
        <w:r w:rsidR="00540D8D" w:rsidRPr="009E4D34">
          <w:rPr>
            <w:color w:val="FF0000"/>
            <w:lang w:val="sr-Cyrl-RS"/>
          </w:rPr>
          <w:t>оприноси бољем разумевању, анализи</w:t>
        </w:r>
      </w:ins>
      <w:ins w:id="66" w:author="Jelena Hrnjak" w:date="2023-08-29T20:10:00Z">
        <w:r w:rsidR="00540D8D" w:rsidRPr="009E4D34">
          <w:rPr>
            <w:color w:val="FF0000"/>
            <w:lang w:val="sr-Cyrl-RS"/>
          </w:rPr>
          <w:t>, развоју и тестирању</w:t>
        </w:r>
      </w:ins>
      <w:ins w:id="67" w:author="Jelena Hrnjak" w:date="2023-08-29T20:05:00Z">
        <w:r w:rsidRPr="009E4D34">
          <w:rPr>
            <w:color w:val="FF0000"/>
            <w:lang w:val="sr-Cyrl-RS"/>
          </w:rPr>
          <w:t>.</w:t>
        </w:r>
        <w:r w:rsidR="00AC6928" w:rsidRPr="009E4D34">
          <w:rPr>
            <w:color w:val="FF0000"/>
            <w:lang w:val="sr-Cyrl-RS"/>
          </w:rPr>
          <w:t xml:space="preserve"> </w:t>
        </w:r>
      </w:ins>
      <w:ins w:id="68" w:author="Jelena Hrnjak" w:date="2023-08-29T20:06:00Z">
        <w:r w:rsidR="00DA7C76" w:rsidRPr="009E4D34">
          <w:rPr>
            <w:color w:val="FF0000"/>
            <w:lang w:val="sr-Cyrl-RS"/>
          </w:rPr>
          <w:t xml:space="preserve"> Модел</w:t>
        </w:r>
      </w:ins>
      <w:ins w:id="69" w:author="Jelena Hrnjak" w:date="2023-08-29T20:16:00Z">
        <w:r w:rsidR="0038769D" w:rsidRPr="009E4D34">
          <w:rPr>
            <w:color w:val="FF0000"/>
            <w:lang w:val="sr-Cyrl-RS"/>
          </w:rPr>
          <w:t>и</w:t>
        </w:r>
      </w:ins>
      <w:ins w:id="70" w:author="Jelena Hrnjak" w:date="2023-08-29T20:06:00Z">
        <w:r w:rsidR="00DA7C76" w:rsidRPr="009E4D34">
          <w:rPr>
            <w:color w:val="FF0000"/>
            <w:lang w:val="sr-Cyrl-RS"/>
          </w:rPr>
          <w:t xml:space="preserve"> не треба да описуј</w:t>
        </w:r>
      </w:ins>
      <w:ins w:id="71" w:author="Jelena Hrnjak" w:date="2023-08-29T20:16:00Z">
        <w:r w:rsidR="0038769D" w:rsidRPr="009E4D34">
          <w:rPr>
            <w:color w:val="FF0000"/>
            <w:lang w:val="sr-Cyrl-RS"/>
          </w:rPr>
          <w:t>у</w:t>
        </w:r>
      </w:ins>
      <w:ins w:id="72" w:author="Jelena Hrnjak" w:date="2023-08-29T20:06:00Z">
        <w:r w:rsidR="00DA7C76" w:rsidRPr="009E4D34">
          <w:rPr>
            <w:color w:val="FF0000"/>
            <w:lang w:val="sr-Cyrl-RS"/>
          </w:rPr>
          <w:t xml:space="preserve"> </w:t>
        </w:r>
      </w:ins>
      <w:ins w:id="73" w:author="Jelena Hrnjak" w:date="2023-08-29T20:09:00Z">
        <w:r w:rsidR="00540D8D" w:rsidRPr="009E4D34">
          <w:rPr>
            <w:color w:val="FF0000"/>
            <w:lang w:val="sr-Cyrl-RS"/>
          </w:rPr>
          <w:t>реалност</w:t>
        </w:r>
      </w:ins>
      <w:ins w:id="74" w:author="Jelena Hrnjak" w:date="2023-08-29T20:06:00Z">
        <w:r w:rsidR="00DA7C76" w:rsidRPr="009E4D34">
          <w:rPr>
            <w:color w:val="FF0000"/>
            <w:lang w:val="sr-Cyrl-RS"/>
          </w:rPr>
          <w:t xml:space="preserve"> у целости, већ </w:t>
        </w:r>
      </w:ins>
      <w:ins w:id="75" w:author="Jelena Hrnjak" w:date="2023-08-29T20:10:00Z">
        <w:r w:rsidR="00335339" w:rsidRPr="009E4D34">
          <w:rPr>
            <w:color w:val="FF0000"/>
            <w:lang w:val="sr-Cyrl-RS"/>
          </w:rPr>
          <w:t>се у обз</w:t>
        </w:r>
        <w:r w:rsidR="00D216A2" w:rsidRPr="009E4D34">
          <w:rPr>
            <w:color w:val="FF0000"/>
            <w:lang w:val="sr-Cyrl-RS"/>
          </w:rPr>
          <w:t xml:space="preserve">ир узимају </w:t>
        </w:r>
      </w:ins>
      <w:ins w:id="76" w:author="Jelena Hrnjak" w:date="2023-08-30T01:33:00Z">
        <w:r w:rsidR="00A36F51" w:rsidRPr="009E4D34">
          <w:rPr>
            <w:color w:val="FF0000"/>
            <w:lang w:val="sr-Cyrl-RS"/>
          </w:rPr>
          <w:t xml:space="preserve">релевантни </w:t>
        </w:r>
      </w:ins>
      <w:ins w:id="77" w:author="Jelena Hrnjak" w:date="2023-08-29T20:10:00Z">
        <w:r w:rsidR="00A36F51" w:rsidRPr="009E4D34">
          <w:rPr>
            <w:color w:val="FF0000"/>
            <w:lang w:val="sr-Cyrl-RS"/>
          </w:rPr>
          <w:t>делови</w:t>
        </w:r>
      </w:ins>
      <w:ins w:id="78" w:author="Jelena Hrnjak" w:date="2023-08-29T20:12:00Z">
        <w:r w:rsidR="0079641A" w:rsidRPr="009E4D34">
          <w:rPr>
            <w:color w:val="FF0000"/>
            <w:lang w:val="sr-Cyrl-RS"/>
          </w:rPr>
          <w:t>.</w:t>
        </w:r>
      </w:ins>
    </w:p>
    <w:p w14:paraId="7E58C2EE" w14:textId="3F8976EE" w:rsidR="00335339" w:rsidRPr="009E4D34" w:rsidRDefault="00335339">
      <w:pPr>
        <w:pStyle w:val="BodyText"/>
        <w:rPr>
          <w:ins w:id="79" w:author="Jelena Hrnjak" w:date="2023-08-30T01:23:00Z"/>
          <w:color w:val="FF0000"/>
          <w:lang w:val="sr-Cyrl-RS"/>
        </w:rPr>
        <w:pPrChange w:id="80" w:author="Jelena Hrnjak" w:date="2023-08-29T20:04:00Z">
          <w:pPr>
            <w:pStyle w:val="Heading2"/>
          </w:pPr>
        </w:pPrChange>
      </w:pPr>
      <w:ins w:id="81" w:author="Jelena Hrnjak" w:date="2023-08-29T20:10:00Z">
        <w:r w:rsidRPr="009E4D34">
          <w:rPr>
            <w:color w:val="FF0000"/>
            <w:lang w:val="sr-Cyrl-RS"/>
          </w:rPr>
          <w:t xml:space="preserve">Развој </w:t>
        </w:r>
      </w:ins>
      <w:ins w:id="82" w:author="Jelena Hrnjak" w:date="2023-08-29T20:17:00Z">
        <w:r w:rsidR="002433EE" w:rsidRPr="009E4D34">
          <w:rPr>
            <w:color w:val="FF0000"/>
            <w:lang w:val="sr-Cyrl-RS"/>
          </w:rPr>
          <w:t xml:space="preserve">софтвера </w:t>
        </w:r>
      </w:ins>
      <w:ins w:id="83" w:author="Jelena Hrnjak" w:date="2023-08-29T20:10:00Z">
        <w:r w:rsidRPr="009E4D34">
          <w:rPr>
            <w:color w:val="FF0000"/>
            <w:lang w:val="sr-Cyrl-RS"/>
          </w:rPr>
          <w:t xml:space="preserve">вођен моделима (енгл. </w:t>
        </w:r>
      </w:ins>
      <w:ins w:id="84" w:author="Jelena Hrnjak" w:date="2023-08-29T20:11:00Z">
        <w:r w:rsidRPr="009E4D34">
          <w:rPr>
            <w:i/>
            <w:color w:val="FF0000"/>
            <w:lang w:val="en-US"/>
          </w:rPr>
          <w:t>Model-Driven</w:t>
        </w:r>
      </w:ins>
      <w:ins w:id="85" w:author="Jelena Hrnjak" w:date="2023-08-29T20:17:00Z">
        <w:r w:rsidR="002433EE" w:rsidRPr="009E4D34">
          <w:rPr>
            <w:i/>
            <w:color w:val="FF0000"/>
            <w:lang w:val="sr-Cyrl-RS"/>
          </w:rPr>
          <w:t xml:space="preserve"> </w:t>
        </w:r>
        <w:r w:rsidR="002433EE" w:rsidRPr="009E4D34">
          <w:rPr>
            <w:i/>
            <w:color w:val="FF0000"/>
            <w:lang w:val="en-US"/>
          </w:rPr>
          <w:t>Software</w:t>
        </w:r>
      </w:ins>
      <w:ins w:id="86" w:author="Jelena Hrnjak" w:date="2023-08-29T20:11:00Z">
        <w:r w:rsidRPr="009E4D34">
          <w:rPr>
            <w:i/>
            <w:color w:val="FF0000"/>
            <w:lang w:val="en-US"/>
          </w:rPr>
          <w:t xml:space="preserve"> D</w:t>
        </w:r>
        <w:r w:rsidR="00435A78" w:rsidRPr="009E4D34">
          <w:rPr>
            <w:i/>
            <w:color w:val="FF0000"/>
            <w:lang w:val="en-US"/>
          </w:rPr>
          <w:t>evelopment</w:t>
        </w:r>
      </w:ins>
      <w:ins w:id="87" w:author="Jelena Hrnjak" w:date="2023-08-29T20:10:00Z">
        <w:r w:rsidRPr="009E4D34">
          <w:rPr>
            <w:color w:val="FF0000"/>
            <w:lang w:val="sr-Cyrl-RS"/>
          </w:rPr>
          <w:t>)</w:t>
        </w:r>
      </w:ins>
      <w:ins w:id="88" w:author="Jelena Hrnjak" w:date="2023-08-29T20:11:00Z">
        <w:r w:rsidRPr="009E4D34">
          <w:rPr>
            <w:color w:val="FF0000"/>
            <w:lang w:val="en-US"/>
          </w:rPr>
          <w:t xml:space="preserve"> </w:t>
        </w:r>
      </w:ins>
      <w:ins w:id="89" w:author="Jelena Hrnjak" w:date="2023-08-29T20:14:00Z">
        <w:r w:rsidR="00435A78" w:rsidRPr="009E4D34">
          <w:rPr>
            <w:color w:val="FF0000"/>
            <w:lang w:val="sr-Cyrl-RS"/>
          </w:rPr>
          <w:t>је ме</w:t>
        </w:r>
        <w:r w:rsidR="00A07B0C" w:rsidRPr="009E4D34">
          <w:rPr>
            <w:color w:val="FF0000"/>
            <w:lang w:val="sr-Cyrl-RS"/>
          </w:rPr>
          <w:t>тодологија у којој модел представља централну тачку</w:t>
        </w:r>
        <w:r w:rsidR="00435A78" w:rsidRPr="009E4D34">
          <w:rPr>
            <w:color w:val="FF0000"/>
            <w:lang w:val="sr-Cyrl-RS"/>
          </w:rPr>
          <w:t xml:space="preserve"> у процесу развоја</w:t>
        </w:r>
      </w:ins>
      <w:ins w:id="90" w:author="Jelena Hrnjak" w:date="2023-08-29T20:17:00Z">
        <w:r w:rsidR="002433EE" w:rsidRPr="009E4D34">
          <w:rPr>
            <w:color w:val="FF0000"/>
            <w:lang w:val="en-US"/>
          </w:rPr>
          <w:t xml:space="preserve"> </w:t>
        </w:r>
        <w:r w:rsidR="002433EE" w:rsidRPr="009E4D34">
          <w:rPr>
            <w:color w:val="FF0000"/>
            <w:lang w:val="sr-Cyrl-RS"/>
          </w:rPr>
          <w:t>софтвера</w:t>
        </w:r>
      </w:ins>
      <w:ins w:id="91" w:author="Jelena Hrnjak" w:date="2023-08-29T20:14:00Z">
        <w:r w:rsidR="00435A78" w:rsidRPr="009E4D34">
          <w:rPr>
            <w:color w:val="FF0000"/>
            <w:lang w:val="sr-Cyrl-RS"/>
          </w:rPr>
          <w:t>.</w:t>
        </w:r>
      </w:ins>
      <w:ins w:id="92" w:author="Jelena Hrnjak" w:date="2023-08-29T20:18:00Z">
        <w:r w:rsidR="00301B41" w:rsidRPr="009E4D34">
          <w:rPr>
            <w:color w:val="FF0000"/>
            <w:lang w:val="sr-Cyrl-RS"/>
          </w:rPr>
          <w:t xml:space="preserve"> Развој софтвера може да постане комплексан, те његовом </w:t>
        </w:r>
      </w:ins>
      <w:ins w:id="93" w:author="Jelena Hrnjak" w:date="2023-08-29T20:20:00Z">
        <w:r w:rsidR="00220D0B" w:rsidRPr="009E4D34">
          <w:rPr>
            <w:color w:val="FF0000"/>
            <w:lang w:val="sr-Cyrl-RS"/>
          </w:rPr>
          <w:t>квалитету</w:t>
        </w:r>
      </w:ins>
      <w:ins w:id="94" w:author="Jelena Hrnjak" w:date="2023-08-29T20:18:00Z">
        <w:r w:rsidR="00301B41" w:rsidRPr="009E4D34">
          <w:rPr>
            <w:color w:val="FF0000"/>
            <w:lang w:val="sr-Cyrl-RS"/>
          </w:rPr>
          <w:t xml:space="preserve"> може да допринесе дискусија на различитим нивоима апстракције</w:t>
        </w:r>
        <w:r w:rsidR="00220D0B" w:rsidRPr="009E4D34">
          <w:rPr>
            <w:color w:val="FF0000"/>
            <w:lang w:val="sr-Cyrl-RS"/>
          </w:rPr>
          <w:t>, зависно од укључених људи и фазе развоја</w:t>
        </w:r>
      </w:ins>
      <w:ins w:id="95" w:author="Jelena Hrnjak" w:date="2023-08-30T01:35:00Z">
        <w:r w:rsidR="007C5B4A" w:rsidRPr="009E4D34">
          <w:rPr>
            <w:color w:val="FF0000"/>
            <w:lang w:val="sr-Cyrl-RS"/>
          </w:rPr>
          <w:t>. Модели могу да буду представљени као скице, нацрти или као програм</w:t>
        </w:r>
      </w:ins>
      <w:ins w:id="96" w:author="Jelena Hrnjak" w:date="2023-08-30T01:36:00Z">
        <w:r w:rsidR="007C5B4A" w:rsidRPr="009E4D34">
          <w:rPr>
            <w:color w:val="FF0000"/>
            <w:lang w:val="sr-Cyrl-RS"/>
          </w:rPr>
          <w:t>,</w:t>
        </w:r>
      </w:ins>
      <w:ins w:id="97" w:author="Jelena Hrnjak" w:date="2023-08-30T01:35:00Z">
        <w:r w:rsidR="007C5B4A" w:rsidRPr="009E4D34">
          <w:rPr>
            <w:color w:val="FF0000"/>
            <w:lang w:val="sr-Cyrl-RS"/>
          </w:rPr>
          <w:t xml:space="preserve"> где се на основу модела генерише извршиви код</w:t>
        </w:r>
      </w:ins>
      <w:ins w:id="98" w:author="Jelena Hrnjak" w:date="2023-08-29T20:20:00Z">
        <w:r w:rsidR="00220D0B" w:rsidRPr="009E4D34">
          <w:rPr>
            <w:color w:val="FF0000"/>
            <w:lang w:val="sr-Cyrl-RS"/>
          </w:rPr>
          <w:t xml:space="preserve"> </w:t>
        </w:r>
        <w:r w:rsidR="00220D0B" w:rsidRPr="009E4D34">
          <w:rPr>
            <w:color w:val="FF0000"/>
            <w:lang w:val="en-US"/>
            <w:rPrChange w:id="99" w:author="Jelena Hrnjak" w:date="2023-08-30T01:22:00Z">
              <w:rPr>
                <w:i/>
              </w:rPr>
            </w:rPrChange>
          </w:rPr>
          <w:t>[5]</w:t>
        </w:r>
      </w:ins>
      <w:ins w:id="100" w:author="Jelena Hrnjak" w:date="2023-08-29T20:18:00Z">
        <w:r w:rsidR="00220D0B" w:rsidRPr="009E4D34">
          <w:rPr>
            <w:color w:val="FF0000"/>
            <w:lang w:val="sr-Cyrl-RS"/>
          </w:rPr>
          <w:t>.</w:t>
        </w:r>
      </w:ins>
    </w:p>
    <w:p w14:paraId="2DA91576" w14:textId="7CDB0446" w:rsidR="00135370" w:rsidRPr="009E4D34" w:rsidRDefault="00C96669">
      <w:pPr>
        <w:pStyle w:val="BodyText"/>
        <w:rPr>
          <w:ins w:id="101" w:author="Jelena Hrnjak" w:date="2023-08-30T03:26:00Z"/>
          <w:color w:val="FF0000"/>
          <w:lang w:val="sr-Cyrl-RS"/>
        </w:rPr>
        <w:pPrChange w:id="102" w:author="Jelena Hrnjak" w:date="2023-08-29T20:04:00Z">
          <w:pPr>
            <w:pStyle w:val="Heading2"/>
          </w:pPr>
        </w:pPrChange>
      </w:pPr>
      <w:ins w:id="103" w:author="Jelena Hrnjak" w:date="2023-08-30T01:23:00Z">
        <w:r w:rsidRPr="009E4D34">
          <w:rPr>
            <w:color w:val="FF0000"/>
            <w:lang w:val="sr-Cyrl-RS"/>
          </w:rPr>
          <w:t>Сваки модел је заснован н</w:t>
        </w:r>
        <w:r w:rsidR="00DD3CFD" w:rsidRPr="009E4D34">
          <w:rPr>
            <w:color w:val="FF0000"/>
            <w:lang w:val="sr-Cyrl-RS"/>
          </w:rPr>
          <w:t>а језику, односно</w:t>
        </w:r>
      </w:ins>
      <w:ins w:id="104" w:author="Jelena Hrnjak" w:date="2023-08-30T01:25:00Z">
        <w:r w:rsidR="00FC0A9C" w:rsidRPr="009E4D34">
          <w:rPr>
            <w:color w:val="FF0000"/>
            <w:lang w:val="sr-Cyrl-RS"/>
          </w:rPr>
          <w:t xml:space="preserve"> формализму</w:t>
        </w:r>
        <w:r w:rsidR="00DD3CFD" w:rsidRPr="009E4D34">
          <w:rPr>
            <w:color w:val="FF0000"/>
            <w:lang w:val="sr-Cyrl-RS"/>
          </w:rPr>
          <w:t>.</w:t>
        </w:r>
      </w:ins>
      <w:ins w:id="105" w:author="Jelena Hrnjak" w:date="2023-08-30T01:24:00Z">
        <w:r w:rsidRPr="009E4D34">
          <w:rPr>
            <w:color w:val="FF0000"/>
            <w:lang w:val="sr-Cyrl-RS"/>
          </w:rPr>
          <w:t xml:space="preserve"> </w:t>
        </w:r>
      </w:ins>
      <w:ins w:id="106" w:author="Jelena Hrnjak" w:date="2023-08-30T01:47:00Z">
        <w:r w:rsidR="00DD3CFD" w:rsidRPr="009E4D34">
          <w:rPr>
            <w:color w:val="FF0000"/>
            <w:lang w:val="sr-Cyrl-RS"/>
          </w:rPr>
          <w:t>Језик за моделовање</w:t>
        </w:r>
      </w:ins>
      <w:ins w:id="107" w:author="Jelena Hrnjak" w:date="2023-08-30T01:24:00Z">
        <w:r w:rsidRPr="009E4D34">
          <w:rPr>
            <w:color w:val="FF0000"/>
            <w:lang w:val="sr-Cyrl-RS"/>
          </w:rPr>
          <w:t xml:space="preserve"> прецизно </w:t>
        </w:r>
        <w:r w:rsidR="00FC0A9C" w:rsidRPr="009E4D34">
          <w:rPr>
            <w:color w:val="FF0000"/>
            <w:lang w:val="sr-Cyrl-RS"/>
          </w:rPr>
          <w:t>дефинише синтаксу, односно нота</w:t>
        </w:r>
        <w:r w:rsidRPr="009E4D34">
          <w:rPr>
            <w:color w:val="FF0000"/>
            <w:lang w:val="sr-Cyrl-RS"/>
          </w:rPr>
          <w:t>цију модела и његову семантику, тј. значење</w:t>
        </w:r>
      </w:ins>
      <w:ins w:id="108" w:author="Jelena Hrnjak" w:date="2023-08-30T01:26:00Z">
        <w:r w:rsidR="00CD2793" w:rsidRPr="009E4D34">
          <w:rPr>
            <w:color w:val="FF0000"/>
            <w:lang w:val="sr-Cyrl-RS"/>
          </w:rPr>
          <w:t xml:space="preserve"> (слика 2.1)</w:t>
        </w:r>
      </w:ins>
      <w:r w:rsidR="00473054" w:rsidRPr="009E4D34">
        <w:rPr>
          <w:color w:val="FF0000"/>
          <w:lang w:val="sr-Cyrl-RS"/>
        </w:rPr>
        <w:t xml:space="preserve"> </w:t>
      </w:r>
      <w:r w:rsidR="00473054" w:rsidRPr="009E4D34">
        <w:rPr>
          <w:color w:val="FF0000"/>
          <w:lang w:val="en-US"/>
        </w:rPr>
        <w:t>[6]</w:t>
      </w:r>
      <w:ins w:id="109" w:author="Jelena Hrnjak" w:date="2023-08-30T01:24:00Z">
        <w:r w:rsidRPr="009E4D34">
          <w:rPr>
            <w:color w:val="FF0000"/>
            <w:lang w:val="sr-Cyrl-RS"/>
          </w:rPr>
          <w:t>. Синтаксу језика</w:t>
        </w:r>
      </w:ins>
      <w:ins w:id="110" w:author="Jelena Hrnjak" w:date="2023-08-30T01:25:00Z">
        <w:r w:rsidR="00FC0A9C" w:rsidRPr="009E4D34">
          <w:rPr>
            <w:color w:val="FF0000"/>
            <w:lang w:val="sr-Cyrl-RS"/>
          </w:rPr>
          <w:t xml:space="preserve"> чине а</w:t>
        </w:r>
        <w:r w:rsidR="005357AF" w:rsidRPr="009E4D34">
          <w:rPr>
            <w:color w:val="FF0000"/>
            <w:lang w:val="sr-Cyrl-RS"/>
          </w:rPr>
          <w:t>пстракнта и конкретна синтакса</w:t>
        </w:r>
      </w:ins>
      <w:ins w:id="111" w:author="Jelena Hrnjak" w:date="2023-08-30T03:24:00Z">
        <w:r w:rsidR="005357AF" w:rsidRPr="009E4D34">
          <w:rPr>
            <w:color w:val="FF0000"/>
            <w:lang w:val="en-US"/>
          </w:rPr>
          <w:t xml:space="preserve">. </w:t>
        </w:r>
      </w:ins>
      <w:ins w:id="112" w:author="Jelena Hrnjak" w:date="2023-08-30T01:26:00Z">
        <w:r w:rsidR="00CD2793" w:rsidRPr="009E4D34">
          <w:rPr>
            <w:color w:val="FF0000"/>
            <w:lang w:val="sr-Cyrl-RS"/>
          </w:rPr>
          <w:t>Апстрактна синтакса описује структуру језика</w:t>
        </w:r>
      </w:ins>
      <w:ins w:id="113" w:author="Jelena Hrnjak" w:date="2023-08-30T01:31:00Z">
        <w:r w:rsidR="005809B6" w:rsidRPr="009E4D34">
          <w:rPr>
            <w:color w:val="FF0000"/>
            <w:lang w:val="sr-Cyrl-RS"/>
          </w:rPr>
          <w:t xml:space="preserve"> </w:t>
        </w:r>
      </w:ins>
      <w:ins w:id="114" w:author="Jelena Hrnjak" w:date="2023-08-30T01:42:00Z">
        <w:r w:rsidR="00CA5F5C" w:rsidRPr="009E4D34">
          <w:rPr>
            <w:color w:val="FF0000"/>
            <w:lang w:val="sr-Cyrl-RS"/>
          </w:rPr>
          <w:t>и начин на који се различити концепти могу комбиновати</w:t>
        </w:r>
        <w:r w:rsidR="007767B9" w:rsidRPr="009E4D34">
          <w:rPr>
            <w:color w:val="FF0000"/>
            <w:lang w:val="sr-Cyrl-RS"/>
          </w:rPr>
          <w:t xml:space="preserve"> без обзира на репрезентацију </w:t>
        </w:r>
      </w:ins>
      <w:ins w:id="115" w:author="Jelena Hrnjak" w:date="2023-08-30T03:51:00Z">
        <w:r w:rsidR="00B70596" w:rsidRPr="009E4D34">
          <w:rPr>
            <w:color w:val="FF0000"/>
            <w:lang w:val="en-US"/>
          </w:rPr>
          <w:t xml:space="preserve">[5]. </w:t>
        </w:r>
        <w:r w:rsidR="006B69A7" w:rsidRPr="009E4D34">
          <w:rPr>
            <w:color w:val="FF0000"/>
            <w:lang w:val="sr-Cyrl-RS"/>
          </w:rPr>
          <w:t>К</w:t>
        </w:r>
      </w:ins>
      <w:ins w:id="116" w:author="Jelena Hrnjak" w:date="2023-08-30T01:43:00Z">
        <w:r w:rsidR="00CA5F5C" w:rsidRPr="009E4D34">
          <w:rPr>
            <w:color w:val="FF0000"/>
            <w:lang w:val="sr-Cyrl-RS"/>
          </w:rPr>
          <w:t xml:space="preserve">онкретна синтакса </w:t>
        </w:r>
      </w:ins>
      <w:ins w:id="117" w:author="Jelena Hrnjak" w:date="2023-08-30T01:44:00Z">
        <w:r w:rsidR="00DD0101" w:rsidRPr="009E4D34">
          <w:rPr>
            <w:color w:val="FF0000"/>
            <w:lang w:val="sr-Cyrl-RS"/>
          </w:rPr>
          <w:t>описује специфичну репре</w:t>
        </w:r>
        <w:r w:rsidR="00D54C76" w:rsidRPr="009E4D34">
          <w:rPr>
            <w:color w:val="FF0000"/>
            <w:lang w:val="sr-Cyrl-RS"/>
          </w:rPr>
          <w:t>зентацију језика за моделовање</w:t>
        </w:r>
      </w:ins>
      <w:ins w:id="118" w:author="Jelena Hrnjak" w:date="2023-08-30T01:51:00Z">
        <w:r w:rsidR="00BA5465" w:rsidRPr="009E4D34">
          <w:rPr>
            <w:color w:val="FF0000"/>
            <w:lang w:val="sr-Cyrl-RS"/>
          </w:rPr>
          <w:t>, односно представља апстрактну синтаксу</w:t>
        </w:r>
      </w:ins>
      <w:ins w:id="119" w:author="Jelena Hrnjak" w:date="2023-08-30T01:52:00Z">
        <w:r w:rsidR="0010015E" w:rsidRPr="009E4D34">
          <w:rPr>
            <w:color w:val="FF0000"/>
            <w:lang w:val="en-US"/>
          </w:rPr>
          <w:t xml:space="preserve"> [</w:t>
        </w:r>
      </w:ins>
      <w:ins w:id="120" w:author="Jelena Hrnjak" w:date="2023-08-30T01:53:00Z">
        <w:r w:rsidR="0010015E" w:rsidRPr="009E4D34">
          <w:rPr>
            <w:color w:val="FF0000"/>
            <w:lang w:val="en-US"/>
          </w:rPr>
          <w:t>5</w:t>
        </w:r>
      </w:ins>
      <w:ins w:id="121" w:author="Jelena Hrnjak" w:date="2023-08-30T01:52:00Z">
        <w:r w:rsidR="0010015E" w:rsidRPr="009E4D34">
          <w:rPr>
            <w:color w:val="FF0000"/>
            <w:lang w:val="en-US"/>
          </w:rPr>
          <w:t>]</w:t>
        </w:r>
      </w:ins>
      <w:ins w:id="122" w:author="Jelena Hrnjak" w:date="2023-08-30T01:44:00Z">
        <w:r w:rsidR="006B69A7" w:rsidRPr="009E4D34">
          <w:rPr>
            <w:color w:val="FF0000"/>
            <w:lang w:val="sr-Cyrl-RS"/>
          </w:rPr>
          <w:t>.</w:t>
        </w:r>
      </w:ins>
      <w:ins w:id="123" w:author="Jelena Hrnjak" w:date="2023-08-30T01:52:00Z">
        <w:r w:rsidR="0010015E" w:rsidRPr="009E4D34">
          <w:rPr>
            <w:color w:val="FF0000"/>
            <w:lang w:val="sr-Cyrl-RS"/>
          </w:rPr>
          <w:t>Конкретна синтакса м</w:t>
        </w:r>
      </w:ins>
      <w:ins w:id="124" w:author="Jelena Hrnjak" w:date="2023-08-30T01:46:00Z">
        <w:r w:rsidR="00D54C76" w:rsidRPr="009E4D34">
          <w:rPr>
            <w:color w:val="FF0000"/>
            <w:lang w:val="sr-Cyrl-RS"/>
          </w:rPr>
          <w:t>оже бити текстуална или графичка</w:t>
        </w:r>
      </w:ins>
      <w:ins w:id="125" w:author="Jelena Hrnjak" w:date="2023-08-30T03:04:00Z">
        <w:r w:rsidR="00561D04" w:rsidRPr="009E4D34">
          <w:rPr>
            <w:color w:val="FF0000"/>
            <w:lang w:val="en-US"/>
          </w:rPr>
          <w:t>, а на основу апстрактне синтаксе м</w:t>
        </w:r>
        <w:r w:rsidR="004162E2" w:rsidRPr="009E4D34">
          <w:rPr>
            <w:color w:val="FF0000"/>
            <w:lang w:val="en-US"/>
          </w:rPr>
          <w:t>оже се извести више конкретних [5]</w:t>
        </w:r>
      </w:ins>
      <w:ins w:id="126" w:author="Jelena Hrnjak" w:date="2023-08-30T01:46:00Z">
        <w:r w:rsidR="00D54C76" w:rsidRPr="009E4D34">
          <w:rPr>
            <w:color w:val="FF0000"/>
            <w:lang w:val="sr-Cyrl-RS"/>
          </w:rPr>
          <w:t xml:space="preserve">. </w:t>
        </w:r>
      </w:ins>
      <w:ins w:id="127" w:author="Jelena Hrnjak" w:date="2023-08-30T01:47:00Z">
        <w:r w:rsidR="00D54C76" w:rsidRPr="009E4D34">
          <w:rPr>
            <w:color w:val="FF0000"/>
            <w:lang w:val="sr-Cyrl-RS"/>
          </w:rPr>
          <w:t>Семантика</w:t>
        </w:r>
      </w:ins>
      <w:ins w:id="128" w:author="Jelena Hrnjak" w:date="2023-08-30T01:48:00Z">
        <w:r w:rsidR="00DD3CFD" w:rsidRPr="009E4D34">
          <w:rPr>
            <w:color w:val="FF0000"/>
            <w:lang w:val="sr-Cyrl-RS"/>
          </w:rPr>
          <w:t xml:space="preserve"> језика за моделовање описује </w:t>
        </w:r>
        <w:r w:rsidR="00071C00" w:rsidRPr="009E4D34">
          <w:rPr>
            <w:color w:val="FF0000"/>
            <w:lang w:val="sr-Cyrl-RS"/>
          </w:rPr>
          <w:t xml:space="preserve">значење дефинисаних елемената, </w:t>
        </w:r>
        <w:r w:rsidR="00DD3CFD" w:rsidRPr="009E4D34">
          <w:rPr>
            <w:color w:val="FF0000"/>
            <w:lang w:val="sr-Cyrl-RS"/>
          </w:rPr>
          <w:t xml:space="preserve">различитих начина за њихово </w:t>
        </w:r>
        <w:r w:rsidR="0010015E" w:rsidRPr="009E4D34">
          <w:rPr>
            <w:color w:val="FF0000"/>
            <w:lang w:val="sr-Cyrl-RS"/>
          </w:rPr>
          <w:t>комбиновање</w:t>
        </w:r>
      </w:ins>
      <w:ins w:id="129" w:author="Jelena Hrnjak" w:date="2023-08-30T03:14:00Z">
        <w:r w:rsidR="00071C00" w:rsidRPr="009E4D34">
          <w:rPr>
            <w:color w:val="FF0000"/>
            <w:lang w:val="sr-Cyrl-RS"/>
          </w:rPr>
          <w:t xml:space="preserve"> и представља ограничења </w:t>
        </w:r>
      </w:ins>
      <w:ins w:id="130" w:author="Jelena Hrnjak" w:date="2023-08-30T03:21:00Z">
        <w:r w:rsidR="00AC5A4F" w:rsidRPr="009E4D34">
          <w:rPr>
            <w:color w:val="FF0000"/>
            <w:lang w:val="sr-Cyrl-RS"/>
          </w:rPr>
          <w:t>за моделе</w:t>
        </w:r>
      </w:ins>
      <w:ins w:id="131" w:author="Jelena Hrnjak" w:date="2023-08-30T03:14:00Z">
        <w:r w:rsidR="00071C00" w:rsidRPr="009E4D34">
          <w:rPr>
            <w:color w:val="FF0000"/>
            <w:lang w:val="sr-Cyrl-RS"/>
          </w:rPr>
          <w:t xml:space="preserve"> кој</w:t>
        </w:r>
        <w:r w:rsidR="00E20D91" w:rsidRPr="009E4D34">
          <w:rPr>
            <w:color w:val="FF0000"/>
            <w:lang w:val="sr-Cyrl-RS"/>
          </w:rPr>
          <w:t>и могу бити приказани коришћење</w:t>
        </w:r>
        <w:r w:rsidR="00071C00" w:rsidRPr="009E4D34">
          <w:rPr>
            <w:color w:val="FF0000"/>
            <w:lang w:val="sr-Cyrl-RS"/>
          </w:rPr>
          <w:t xml:space="preserve">м </w:t>
        </w:r>
      </w:ins>
      <w:ins w:id="132" w:author="Jelena Hrnjak" w:date="2023-08-30T03:22:00Z">
        <w:r w:rsidR="00AC5A4F" w:rsidRPr="009E4D34">
          <w:rPr>
            <w:color w:val="FF0000"/>
            <w:lang w:val="sr-Cyrl-RS"/>
          </w:rPr>
          <w:t>језика</w:t>
        </w:r>
      </w:ins>
      <w:ins w:id="133" w:author="Jelena Hrnjak" w:date="2023-08-30T03:14:00Z">
        <w:r w:rsidR="00071C00" w:rsidRPr="009E4D34">
          <w:rPr>
            <w:color w:val="FF0000"/>
            <w:lang w:val="sr-Cyrl-RS"/>
          </w:rPr>
          <w:t>.</w:t>
        </w:r>
      </w:ins>
    </w:p>
    <w:p w14:paraId="4FEC02E9" w14:textId="367A114D" w:rsidR="0094480E" w:rsidRPr="009E4D34" w:rsidRDefault="00C372E5">
      <w:pPr>
        <w:pStyle w:val="Obiantekst"/>
        <w:rPr>
          <w:ins w:id="134" w:author="Jelena Hrnjak" w:date="2023-08-30T03:47:00Z"/>
          <w:color w:val="FF0000"/>
          <w:lang w:val="sr-Cyrl-RS"/>
          <w:rPrChange w:id="135" w:author="Jelena Hrnjak" w:date="2023-08-30T03:47:00Z">
            <w:rPr>
              <w:ins w:id="136" w:author="Jelena Hrnjak" w:date="2023-08-30T03:47:00Z"/>
            </w:rPr>
          </w:rPrChange>
        </w:rPr>
        <w:pPrChange w:id="137" w:author="Jelena Hrnjak" w:date="2023-08-30T03:47:00Z">
          <w:pPr>
            <w:pStyle w:val="Heading1"/>
          </w:pPr>
        </w:pPrChange>
      </w:pPr>
      <w:ins w:id="138" w:author="Jelena Hrnjak" w:date="2023-08-30T03:26:00Z">
        <w:r w:rsidRPr="009E4D34">
          <w:rPr>
            <w:color w:val="FF0000"/>
          </w:rPr>
          <w:tab/>
          <w:t>Постоје две класе језика за моделовање:</w:t>
        </w:r>
      </w:ins>
      <w:ins w:id="139" w:author="Jelena Hrnjak" w:date="2023-08-30T03:27:00Z">
        <w:r w:rsidR="0056558D" w:rsidRPr="009E4D34">
          <w:rPr>
            <w:color w:val="FF0000"/>
            <w:lang w:val="en-US"/>
          </w:rPr>
          <w:t xml:space="preserve"> </w:t>
        </w:r>
        <w:r w:rsidR="0056558D" w:rsidRPr="009E4D34">
          <w:rPr>
            <w:color w:val="FF0000"/>
          </w:rPr>
          <w:t>наменски језици</w:t>
        </w:r>
      </w:ins>
      <w:ins w:id="140" w:author="Jelena Hrnjak" w:date="2023-08-30T03:26:00Z">
        <w:r w:rsidRPr="009E4D34">
          <w:rPr>
            <w:color w:val="FF0000"/>
          </w:rPr>
          <w:t xml:space="preserve">, познати и као </w:t>
        </w:r>
      </w:ins>
      <w:ins w:id="141" w:author="Jelena Hrnjak" w:date="2023-08-30T03:27:00Z">
        <w:r w:rsidR="0056558D" w:rsidRPr="009E4D34">
          <w:rPr>
            <w:color w:val="FF0000"/>
          </w:rPr>
          <w:t xml:space="preserve">језици специфични за домен (енгл. </w:t>
        </w:r>
        <w:r w:rsidR="0056558D" w:rsidRPr="009E4D34">
          <w:rPr>
            <w:i/>
            <w:color w:val="FF0000"/>
            <w:lang w:val="en-US"/>
          </w:rPr>
          <w:t>Domain-Specific Languages</w:t>
        </w:r>
        <w:r w:rsidR="0056558D" w:rsidRPr="009E4D34">
          <w:rPr>
            <w:color w:val="FF0000"/>
          </w:rPr>
          <w:t xml:space="preserve">) и језици опште намене (енгл. </w:t>
        </w:r>
        <w:r w:rsidR="0056558D" w:rsidRPr="009E4D34">
          <w:rPr>
            <w:i/>
            <w:color w:val="FF0000"/>
            <w:lang w:val="en-US"/>
          </w:rPr>
          <w:t>General-Purpose Languages</w:t>
        </w:r>
        <w:r w:rsidR="0056558D" w:rsidRPr="009E4D34">
          <w:rPr>
            <w:color w:val="FF0000"/>
          </w:rPr>
          <w:t>)</w:t>
        </w:r>
        <w:r w:rsidR="0056558D" w:rsidRPr="009E4D34">
          <w:rPr>
            <w:color w:val="FF0000"/>
            <w:lang w:val="en-US"/>
          </w:rPr>
          <w:t xml:space="preserve">. </w:t>
        </w:r>
      </w:ins>
      <w:ins w:id="142" w:author="Jelena Hrnjak" w:date="2023-08-30T03:30:00Z">
        <w:r w:rsidR="005F345B" w:rsidRPr="009E4D34">
          <w:rPr>
            <w:color w:val="FF0000"/>
          </w:rPr>
          <w:t>Наменски језици су</w:t>
        </w:r>
        <w:r w:rsidR="005E08F2" w:rsidRPr="009E4D34">
          <w:rPr>
            <w:color w:val="FF0000"/>
          </w:rPr>
          <w:t xml:space="preserve"> уско специјализовани и дизајнирани за специфичан домен</w:t>
        </w:r>
      </w:ins>
      <w:ins w:id="143" w:author="Jelena Hrnjak" w:date="2023-08-30T03:35:00Z">
        <w:r w:rsidR="004D7715" w:rsidRPr="009E4D34">
          <w:rPr>
            <w:color w:val="FF0000"/>
          </w:rPr>
          <w:t>, контекст или компанију</w:t>
        </w:r>
      </w:ins>
      <w:ins w:id="144" w:author="Jelena Hrnjak" w:date="2023-08-30T03:30:00Z">
        <w:r w:rsidR="007F24E2" w:rsidRPr="009E4D34">
          <w:rPr>
            <w:color w:val="FF0000"/>
          </w:rPr>
          <w:t xml:space="preserve"> и развија</w:t>
        </w:r>
      </w:ins>
      <w:ins w:id="145" w:author="Jelena Hrnjak" w:date="2023-08-30T03:36:00Z">
        <w:r w:rsidR="00CD5DE2" w:rsidRPr="009E4D34">
          <w:rPr>
            <w:color w:val="FF0000"/>
          </w:rPr>
          <w:t>ју</w:t>
        </w:r>
      </w:ins>
      <w:ins w:id="146" w:author="Jelena Hrnjak" w:date="2023-08-30T03:30:00Z">
        <w:r w:rsidR="007F24E2" w:rsidRPr="009E4D34">
          <w:rPr>
            <w:color w:val="FF0000"/>
          </w:rPr>
          <w:t xml:space="preserve"> се како би</w:t>
        </w:r>
        <w:r w:rsidR="005E08F2" w:rsidRPr="009E4D34">
          <w:rPr>
            <w:color w:val="FF0000"/>
          </w:rPr>
          <w:t xml:space="preserve"> </w:t>
        </w:r>
      </w:ins>
      <w:ins w:id="147" w:author="Jelena Hrnjak" w:date="2023-08-30T03:34:00Z">
        <w:r w:rsidR="007F24E2" w:rsidRPr="009E4D34">
          <w:rPr>
            <w:color w:val="FF0000"/>
          </w:rPr>
          <w:t>о</w:t>
        </w:r>
        <w:r w:rsidR="00793A15" w:rsidRPr="009E4D34">
          <w:rPr>
            <w:color w:val="FF0000"/>
          </w:rPr>
          <w:t>л</w:t>
        </w:r>
        <w:r w:rsidR="00CD5DE2" w:rsidRPr="009E4D34">
          <w:rPr>
            <w:color w:val="FF0000"/>
          </w:rPr>
          <w:t>акшали</w:t>
        </w:r>
        <w:r w:rsidR="00793A15" w:rsidRPr="009E4D34">
          <w:rPr>
            <w:color w:val="FF0000"/>
          </w:rPr>
          <w:t xml:space="preserve"> </w:t>
        </w:r>
      </w:ins>
      <w:ins w:id="148" w:author="Jelena Hrnjak" w:date="2023-08-30T03:35:00Z">
        <w:r w:rsidR="007F24E2" w:rsidRPr="009E4D34">
          <w:rPr>
            <w:color w:val="FF0000"/>
          </w:rPr>
          <w:t>моделовање</w:t>
        </w:r>
      </w:ins>
      <w:r w:rsidR="002363B5" w:rsidRPr="009E4D34">
        <w:rPr>
          <w:color w:val="FF0000"/>
        </w:rPr>
        <w:t xml:space="preserve"> и</w:t>
      </w:r>
      <w:r w:rsidR="00B01676" w:rsidRPr="009E4D34">
        <w:rPr>
          <w:color w:val="FF0000"/>
        </w:rPr>
        <w:t xml:space="preserve"> дискусију за специфичну намену</w:t>
      </w:r>
      <w:ins w:id="149" w:author="Jelena Hrnjak" w:date="2023-08-30T03:34:00Z">
        <w:r w:rsidR="00793A15" w:rsidRPr="009E4D34">
          <w:rPr>
            <w:color w:val="FF0000"/>
          </w:rPr>
          <w:t>.</w:t>
        </w:r>
      </w:ins>
      <w:ins w:id="150" w:author="Jelena Hrnjak" w:date="2023-08-30T03:31:00Z">
        <w:r w:rsidR="005E08F2" w:rsidRPr="009E4D34">
          <w:rPr>
            <w:color w:val="FF0000"/>
          </w:rPr>
          <w:t xml:space="preserve"> </w:t>
        </w:r>
      </w:ins>
      <w:ins w:id="151" w:author="Jelena Hrnjak" w:date="2023-08-30T03:32:00Z">
        <w:r w:rsidR="008B6508" w:rsidRPr="009E4D34">
          <w:rPr>
            <w:color w:val="FF0000"/>
          </w:rPr>
          <w:t xml:space="preserve">Неки од </w:t>
        </w:r>
      </w:ins>
      <w:r w:rsidR="00DB0DE8" w:rsidRPr="009E4D34">
        <w:rPr>
          <w:color w:val="FF0000"/>
          <w:lang w:val="sr-Cyrl-RS"/>
        </w:rPr>
        <w:t>нај</w:t>
      </w:r>
      <w:ins w:id="152" w:author="Jelena Hrnjak" w:date="2023-08-30T03:32:00Z">
        <w:r w:rsidR="008B6508" w:rsidRPr="009E4D34">
          <w:rPr>
            <w:color w:val="FF0000"/>
          </w:rPr>
          <w:t>познатијих</w:t>
        </w:r>
      </w:ins>
      <w:ins w:id="153" w:author="Jelena Hrnjak" w:date="2023-08-30T03:31:00Z">
        <w:r w:rsidR="005E08F2" w:rsidRPr="009E4D34">
          <w:rPr>
            <w:color w:val="FF0000"/>
          </w:rPr>
          <w:t xml:space="preserve"> наменских језика су </w:t>
        </w:r>
        <w:r w:rsidR="005E08F2" w:rsidRPr="009E4D34">
          <w:rPr>
            <w:i/>
            <w:color w:val="FF0000"/>
            <w:lang w:val="en-US"/>
          </w:rPr>
          <w:t xml:space="preserve">HTML, </w:t>
        </w:r>
      </w:ins>
      <w:ins w:id="154" w:author="Jelena Hrnjak" w:date="2023-08-30T03:34:00Z">
        <w:r w:rsidR="00793A15" w:rsidRPr="009E4D34">
          <w:rPr>
            <w:i/>
            <w:color w:val="FF0000"/>
            <w:lang w:val="en-US"/>
          </w:rPr>
          <w:t>VHDL</w:t>
        </w:r>
      </w:ins>
      <w:ins w:id="155" w:author="Jelena Hrnjak" w:date="2023-08-30T03:32:00Z">
        <w:r w:rsidR="005E08F2" w:rsidRPr="009E4D34">
          <w:rPr>
            <w:i/>
            <w:color w:val="FF0000"/>
          </w:rPr>
          <w:t xml:space="preserve"> </w:t>
        </w:r>
        <w:r w:rsidR="005E08F2" w:rsidRPr="009E4D34">
          <w:rPr>
            <w:color w:val="FF0000"/>
          </w:rPr>
          <w:t xml:space="preserve">и </w:t>
        </w:r>
        <w:r w:rsidR="008B6508" w:rsidRPr="009E4D34">
          <w:rPr>
            <w:i/>
            <w:color w:val="FF0000"/>
            <w:lang w:val="en-US"/>
          </w:rPr>
          <w:t>SQL</w:t>
        </w:r>
        <w:r w:rsidR="008B6508" w:rsidRPr="009E4D34">
          <w:rPr>
            <w:i/>
            <w:color w:val="FF0000"/>
          </w:rPr>
          <w:t xml:space="preserve">. </w:t>
        </w:r>
        <w:r w:rsidR="008B6508" w:rsidRPr="009E4D34">
          <w:rPr>
            <w:color w:val="FF0000"/>
          </w:rPr>
          <w:t xml:space="preserve">Језици опште намене се могу применити </w:t>
        </w:r>
      </w:ins>
      <w:r w:rsidR="00355747" w:rsidRPr="009E4D34">
        <w:rPr>
          <w:color w:val="FF0000"/>
          <w:lang w:val="sr-Cyrl-RS"/>
        </w:rPr>
        <w:t>за</w:t>
      </w:r>
      <w:ins w:id="156" w:author="Jelena Hrnjak" w:date="2023-08-30T03:32:00Z">
        <w:r w:rsidR="008B6508" w:rsidRPr="009E4D34">
          <w:rPr>
            <w:color w:val="FF0000"/>
          </w:rPr>
          <w:t xml:space="preserve"> </w:t>
        </w:r>
      </w:ins>
      <w:ins w:id="157" w:author="Jelena Hrnjak" w:date="2023-08-30T03:33:00Z">
        <w:r w:rsidR="004317E4" w:rsidRPr="009E4D34">
          <w:rPr>
            <w:color w:val="FF0000"/>
          </w:rPr>
          <w:t>моделовање у било ком</w:t>
        </w:r>
      </w:ins>
      <w:ins w:id="158" w:author="Jelena Hrnjak" w:date="2023-08-30T03:32:00Z">
        <w:r w:rsidR="008B6508" w:rsidRPr="009E4D34">
          <w:rPr>
            <w:color w:val="FF0000"/>
          </w:rPr>
          <w:t xml:space="preserve"> </w:t>
        </w:r>
        <w:r w:rsidR="004317E4" w:rsidRPr="009E4D34">
          <w:rPr>
            <w:color w:val="FF0000"/>
          </w:rPr>
          <w:t>домен</w:t>
        </w:r>
      </w:ins>
      <w:ins w:id="159" w:author="Jelena Hrnjak" w:date="2023-08-30T03:33:00Z">
        <w:r w:rsidR="004317E4" w:rsidRPr="009E4D34">
          <w:rPr>
            <w:color w:val="FF0000"/>
          </w:rPr>
          <w:t>у</w:t>
        </w:r>
      </w:ins>
      <w:ins w:id="160" w:author="Jelena Hrnjak" w:date="2023-08-30T03:32:00Z">
        <w:r w:rsidR="008B6508" w:rsidRPr="009E4D34">
          <w:rPr>
            <w:color w:val="FF0000"/>
          </w:rPr>
          <w:t xml:space="preserve">. Примери језика опште намене су </w:t>
        </w:r>
      </w:ins>
      <w:ins w:id="161" w:author="Jelena Hrnjak" w:date="2023-08-30T03:33:00Z">
        <w:r w:rsidR="008B6508" w:rsidRPr="009E4D34">
          <w:rPr>
            <w:i/>
            <w:color w:val="FF0000"/>
            <w:lang w:val="en-US"/>
          </w:rPr>
          <w:t xml:space="preserve">XML, UML </w:t>
        </w:r>
        <w:r w:rsidR="008B6508" w:rsidRPr="009E4D34">
          <w:rPr>
            <w:color w:val="FF0000"/>
          </w:rPr>
          <w:t>и Петријеве мреже</w:t>
        </w:r>
        <w:r w:rsidR="00CD5DE2" w:rsidRPr="009E4D34">
          <w:rPr>
            <w:color w:val="FF0000"/>
          </w:rPr>
          <w:t xml:space="preserve"> </w:t>
        </w:r>
      </w:ins>
      <w:ins w:id="162" w:author="Jelena Hrnjak" w:date="2023-08-30T03:37:00Z">
        <w:r w:rsidR="00CD5DE2" w:rsidRPr="009E4D34">
          <w:rPr>
            <w:color w:val="FF0000"/>
            <w:lang w:val="en-US"/>
          </w:rPr>
          <w:t>[5].</w:t>
        </w:r>
      </w:ins>
      <w:ins w:id="163" w:author="Jelena Hrnjak" w:date="2023-08-30T03:46:00Z">
        <w:r w:rsidR="0094480E" w:rsidRPr="009E4D34">
          <w:rPr>
            <w:color w:val="FF0000"/>
          </w:rPr>
          <w:t xml:space="preserve"> Језик </w:t>
        </w:r>
      </w:ins>
      <w:r w:rsidR="00CC7F39" w:rsidRPr="009E4D34">
        <w:rPr>
          <w:rStyle w:val="fontstyle01"/>
          <w:rFonts w:ascii="Times New Roman" w:hAnsi="Times New Roman" w:cs="Times New Roman"/>
          <w:i/>
          <w:color w:val="FF0000"/>
          <w:szCs w:val="20"/>
          <w:lang w:val="en-US"/>
        </w:rPr>
        <w:t>securaDSL</w:t>
      </w:r>
      <w:r w:rsidR="00CC7F39" w:rsidRPr="009E4D34">
        <w:rPr>
          <w:color w:val="FF0000"/>
        </w:rPr>
        <w:t xml:space="preserve"> </w:t>
      </w:r>
      <w:ins w:id="164" w:author="Jelena Hrnjak" w:date="2023-08-30T03:47:00Z">
        <w:r w:rsidR="0094480E" w:rsidRPr="009E4D34">
          <w:rPr>
            <w:color w:val="FF0000"/>
          </w:rPr>
          <w:t xml:space="preserve">представља наменски језик и његови елементи су описани у поглављу </w:t>
        </w:r>
        <w:r w:rsidR="0094480E" w:rsidRPr="009E4D34">
          <w:rPr>
            <w:color w:val="FF0000"/>
            <w:lang w:val="sr-Cyrl-RS"/>
          </w:rPr>
          <w:t>„</w:t>
        </w:r>
        <w:r w:rsidR="0094480E" w:rsidRPr="009E4D34">
          <w:rPr>
            <w:color w:val="FF0000"/>
          </w:rPr>
          <w:t xml:space="preserve">Наменски језик за подршку брзог успостављања конфигурације безбедносних аспеката у радном оквиру </w:t>
        </w:r>
        <w:r w:rsidR="0094480E" w:rsidRPr="009E4D34">
          <w:rPr>
            <w:i/>
            <w:color w:val="FF0000"/>
          </w:rPr>
          <w:t>Spring</w:t>
        </w:r>
        <w:r w:rsidR="0094480E" w:rsidRPr="009E4D34">
          <w:rPr>
            <w:i/>
            <w:color w:val="FF0000"/>
            <w:lang w:val="sr-Cyrl-RS"/>
          </w:rPr>
          <w:t>“.</w:t>
        </w:r>
      </w:ins>
    </w:p>
    <w:p w14:paraId="19332A9A" w14:textId="6EADD393" w:rsidR="00C372E5" w:rsidRPr="009E4D34" w:rsidRDefault="00C372E5">
      <w:pPr>
        <w:pStyle w:val="Obiantekst"/>
        <w:rPr>
          <w:ins w:id="165" w:author="Jelena Hrnjak" w:date="2023-08-30T01:21:00Z"/>
          <w:color w:val="FF0000"/>
          <w:lang w:val="sr-Cyrl-RS"/>
        </w:rPr>
        <w:pPrChange w:id="166" w:author="Jelena Hrnjak" w:date="2023-08-30T03:26:00Z">
          <w:pPr>
            <w:pStyle w:val="Heading2"/>
          </w:pPr>
        </w:pPrChange>
      </w:pPr>
    </w:p>
    <w:p w14:paraId="69047F4B" w14:textId="4FE6207D" w:rsidR="00135370" w:rsidRPr="009E4D34" w:rsidRDefault="00135370">
      <w:pPr>
        <w:pStyle w:val="BodyText"/>
        <w:ind w:firstLine="0"/>
        <w:jc w:val="center"/>
        <w:rPr>
          <w:ins w:id="167" w:author="Jelena Hrnjak" w:date="2023-08-30T01:21:00Z"/>
          <w:color w:val="FF0000"/>
          <w:lang w:val="sr-Cyrl-RS"/>
        </w:rPr>
        <w:pPrChange w:id="168" w:author="Jelena Hrnjak" w:date="2023-08-30T03:24:00Z">
          <w:pPr>
            <w:pStyle w:val="Heading2"/>
          </w:pPr>
        </w:pPrChange>
      </w:pPr>
      <w:ins w:id="169" w:author="Jelena Hrnjak" w:date="2023-08-30T01:21:00Z">
        <w:r w:rsidRPr="009E4D34">
          <w:rPr>
            <w:noProof/>
            <w:color w:val="FF0000"/>
            <w:lang w:val="sr-Cyrl-RS" w:eastAsia="sr-Cyrl-RS"/>
          </w:rPr>
          <w:lastRenderedPageBreak/>
          <w:drawing>
            <wp:inline distT="0" distB="0" distL="0" distR="0" wp14:anchorId="6E0A2671" wp14:editId="50729C8D">
              <wp:extent cx="5519778" cy="2917372"/>
              <wp:effectExtent l="0" t="0" r="5080" b="0"/>
              <wp:docPr id="43" name="Picture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" name="Untitled.pn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42896" cy="29295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09E293" w14:textId="0A66D85D" w:rsidR="00135370" w:rsidRPr="009E4D34" w:rsidRDefault="00135370">
      <w:pPr>
        <w:pStyle w:val="Labelaslike"/>
        <w:rPr>
          <w:ins w:id="170" w:author="Jelena Hrnjak" w:date="2023-08-30T02:02:00Z"/>
          <w:color w:val="FF0000"/>
        </w:rPr>
        <w:pPrChange w:id="171" w:author="Jelena Hrnjak" w:date="2023-08-30T01:21:00Z">
          <w:pPr>
            <w:pStyle w:val="Heading2"/>
          </w:pPr>
        </w:pPrChange>
      </w:pPr>
      <w:ins w:id="172" w:author="Jelena Hrnjak" w:date="2023-08-30T01:21:00Z">
        <w:r w:rsidRPr="009E4D34">
          <w:rPr>
            <w:color w:val="FF0000"/>
            <w:lang w:val="sr-Cyrl-RS"/>
          </w:rPr>
          <w:t xml:space="preserve">Слика 2.1 </w:t>
        </w:r>
      </w:ins>
      <w:ins w:id="173" w:author="Jelena Hrnjak" w:date="2023-08-30T01:22:00Z">
        <w:r w:rsidRPr="009E4D34">
          <w:rPr>
            <w:color w:val="FF0000"/>
            <w:lang w:val="sr-Cyrl-RS"/>
          </w:rPr>
          <w:t>–</w:t>
        </w:r>
      </w:ins>
      <w:ins w:id="174" w:author="Jelena Hrnjak" w:date="2023-08-30T01:21:00Z">
        <w:r w:rsidRPr="009E4D34">
          <w:rPr>
            <w:color w:val="FF0000"/>
            <w:lang w:val="sr-Cyrl-RS"/>
          </w:rPr>
          <w:t xml:space="preserve"> </w:t>
        </w:r>
      </w:ins>
      <w:ins w:id="175" w:author="Jelena Hrnjak" w:date="2023-08-30T03:23:00Z">
        <w:r w:rsidR="001963D3" w:rsidRPr="009E4D34">
          <w:rPr>
            <w:color w:val="FF0000"/>
            <w:lang w:val="sr-Cyrl-RS"/>
          </w:rPr>
          <w:t>Везе између система, модела и основних елемената језика за моделовање</w:t>
        </w:r>
      </w:ins>
      <w:ins w:id="176" w:author="Jelena Hrnjak" w:date="2023-08-30T01:22:00Z">
        <w:r w:rsidRPr="009E4D34">
          <w:rPr>
            <w:color w:val="FF0000"/>
            <w:lang w:val="sr-Cyrl-RS"/>
          </w:rPr>
          <w:t xml:space="preserve"> </w:t>
        </w:r>
        <w:r w:rsidRPr="009E4D34">
          <w:rPr>
            <w:color w:val="FF0000"/>
            <w:lang w:val="en-US"/>
          </w:rPr>
          <w:t>[</w:t>
        </w:r>
      </w:ins>
      <w:ins w:id="177" w:author="Jelena Hrnjak" w:date="2023-08-30T03:23:00Z">
        <w:r w:rsidR="001963D3" w:rsidRPr="009E4D34">
          <w:rPr>
            <w:color w:val="FF0000"/>
            <w:lang w:val="sr-Cyrl-RS"/>
          </w:rPr>
          <w:t>5</w:t>
        </w:r>
      </w:ins>
      <w:r w:rsidR="00355747" w:rsidRPr="009E4D34">
        <w:rPr>
          <w:color w:val="FF0000"/>
          <w:lang w:val="sr-Cyrl-RS"/>
        </w:rPr>
        <w:t>,</w:t>
      </w:r>
      <w:ins w:id="178" w:author="Jelena Hrnjak" w:date="2023-08-30T01:22:00Z">
        <w:r w:rsidRPr="009E4D34">
          <w:rPr>
            <w:color w:val="FF0000"/>
            <w:lang w:val="en-US"/>
          </w:rPr>
          <w:t>6]</w:t>
        </w:r>
      </w:ins>
    </w:p>
    <w:p w14:paraId="75C53D55" w14:textId="77777777" w:rsidR="00BD08E7" w:rsidRPr="009E4D34" w:rsidRDefault="00BD08E7">
      <w:pPr>
        <w:pStyle w:val="Labelaslike"/>
        <w:rPr>
          <w:ins w:id="179" w:author="Jelena Hrnjak" w:date="2023-08-30T02:02:00Z"/>
          <w:color w:val="FF0000"/>
        </w:rPr>
        <w:pPrChange w:id="180" w:author="Jelena Hrnjak" w:date="2023-08-30T01:21:00Z">
          <w:pPr>
            <w:pStyle w:val="Heading2"/>
          </w:pPr>
        </w:pPrChange>
      </w:pPr>
    </w:p>
    <w:p w14:paraId="101C9C99" w14:textId="2B2358B3" w:rsidR="00FD162E" w:rsidRPr="009E4D34" w:rsidRDefault="004844EC">
      <w:pPr>
        <w:pStyle w:val="BodyText"/>
        <w:rPr>
          <w:ins w:id="181" w:author="Jelena Hrnjak" w:date="2023-08-30T03:49:00Z"/>
          <w:color w:val="FF0000"/>
          <w:lang w:val="sr-Cyrl-RS"/>
        </w:rPr>
        <w:pPrChange w:id="182" w:author="Jelena Hrnjak" w:date="2023-08-29T01:53:00Z">
          <w:pPr>
            <w:pStyle w:val="Heading2"/>
          </w:pPr>
        </w:pPrChange>
      </w:pPr>
      <w:ins w:id="183" w:author="Jelena Hrnjak" w:date="2023-08-30T03:39:00Z">
        <w:r w:rsidRPr="009E4D34">
          <w:rPr>
            <w:color w:val="FF0000"/>
            <w:lang w:val="sr-Cyrl-RS"/>
          </w:rPr>
          <w:t>Пр</w:t>
        </w:r>
        <w:r w:rsidR="008B26CE" w:rsidRPr="009E4D34">
          <w:rPr>
            <w:color w:val="FF0000"/>
            <w:lang w:val="sr-Cyrl-RS"/>
          </w:rPr>
          <w:t>и развоју софтвера вођеним моделом, кључан корак представљају трансформације. Трансформација подразумева аутоматско генерисање циљног модела или текста</w:t>
        </w:r>
      </w:ins>
      <w:ins w:id="184" w:author="Jelena Hrnjak" w:date="2023-08-30T03:40:00Z">
        <w:r w:rsidR="008B26CE" w:rsidRPr="009E4D34">
          <w:rPr>
            <w:color w:val="FF0000"/>
            <w:lang w:val="sr-Cyrl-RS"/>
          </w:rPr>
          <w:t xml:space="preserve"> </w:t>
        </w:r>
      </w:ins>
      <w:ins w:id="185" w:author="Jelena Hrnjak" w:date="2023-08-30T03:39:00Z">
        <w:r w:rsidR="008B26CE" w:rsidRPr="009E4D34">
          <w:rPr>
            <w:color w:val="FF0000"/>
            <w:lang w:val="sr-Cyrl-RS"/>
          </w:rPr>
          <w:t xml:space="preserve">на основу </w:t>
        </w:r>
      </w:ins>
      <w:ins w:id="186" w:author="Jelena Hrnjak" w:date="2023-08-30T03:40:00Z">
        <w:r w:rsidR="008B26CE" w:rsidRPr="009E4D34">
          <w:rPr>
            <w:color w:val="FF0000"/>
            <w:lang w:val="sr-Cyrl-RS"/>
          </w:rPr>
          <w:t xml:space="preserve">изворног модела. </w:t>
        </w:r>
      </w:ins>
      <w:ins w:id="187" w:author="Jelena Hrnjak" w:date="2023-08-30T03:42:00Z">
        <w:r w:rsidR="00302E38" w:rsidRPr="009E4D34">
          <w:rPr>
            <w:color w:val="FF0000"/>
            <w:lang w:val="sr-Cyrl-RS"/>
          </w:rPr>
          <w:t>Уколико је резултат трансформације један или више модела, у питању је трансформација модела у модел, г</w:t>
        </w:r>
      </w:ins>
      <w:r w:rsidR="00427586" w:rsidRPr="009E4D34">
        <w:rPr>
          <w:color w:val="FF0000"/>
          <w:lang w:val="sr-Cyrl-RS"/>
        </w:rPr>
        <w:t>д</w:t>
      </w:r>
      <w:ins w:id="188" w:author="Jelena Hrnjak" w:date="2023-08-30T03:42:00Z">
        <w:r w:rsidR="00302E38" w:rsidRPr="009E4D34">
          <w:rPr>
            <w:color w:val="FF0000"/>
            <w:lang w:val="sr-Cyrl-RS"/>
          </w:rPr>
          <w:t xml:space="preserve">е програми </w:t>
        </w:r>
      </w:ins>
      <w:ins w:id="189" w:author="Jelena Hrnjak" w:date="2023-08-30T03:43:00Z">
        <w:r w:rsidR="00302E38" w:rsidRPr="009E4D34">
          <w:rPr>
            <w:color w:val="FF0000"/>
            <w:lang w:val="sr-Cyrl-RS"/>
          </w:rPr>
          <w:t xml:space="preserve">и </w:t>
        </w:r>
      </w:ins>
      <w:ins w:id="190" w:author="Jelena Hrnjak" w:date="2023-08-30T03:42:00Z">
        <w:r w:rsidR="00302E38" w:rsidRPr="009E4D34">
          <w:rPr>
            <w:color w:val="FF0000"/>
            <w:lang w:val="sr-Cyrl-RS"/>
          </w:rPr>
          <w:t>као улаз</w:t>
        </w:r>
      </w:ins>
      <w:ins w:id="191" w:author="Jelena Hrnjak" w:date="2023-08-30T03:43:00Z">
        <w:r w:rsidR="00302E38" w:rsidRPr="009E4D34">
          <w:rPr>
            <w:color w:val="FF0000"/>
            <w:lang w:val="sr-Cyrl-RS"/>
          </w:rPr>
          <w:t xml:space="preserve"> и као излаз</w:t>
        </w:r>
      </w:ins>
      <w:ins w:id="192" w:author="Jelena Hrnjak" w:date="2023-08-30T03:42:00Z">
        <w:r w:rsidR="00302E38" w:rsidRPr="009E4D34">
          <w:rPr>
            <w:color w:val="FF0000"/>
            <w:lang w:val="sr-Cyrl-RS"/>
          </w:rPr>
          <w:t xml:space="preserve"> имају један или више модела.</w:t>
        </w:r>
      </w:ins>
      <w:ins w:id="193" w:author="Jelena Hrnjak" w:date="2023-08-30T03:43:00Z">
        <w:r w:rsidR="00302E38" w:rsidRPr="009E4D34">
          <w:rPr>
            <w:color w:val="FF0000"/>
            <w:lang w:val="sr-Cyrl-RS"/>
          </w:rPr>
          <w:t xml:space="preserve"> Трансформација модела у текст представља</w:t>
        </w:r>
      </w:ins>
      <w:ins w:id="194" w:author="Jelena Hrnjak" w:date="2023-08-30T03:44:00Z">
        <w:r w:rsidR="00B343C9" w:rsidRPr="009E4D34">
          <w:rPr>
            <w:color w:val="FF0000"/>
            <w:lang w:val="sr-Cyrl-RS"/>
          </w:rPr>
          <w:t xml:space="preserve"> генерисање текста на основу модела.</w:t>
        </w:r>
        <w:r w:rsidR="00995135" w:rsidRPr="009E4D34">
          <w:rPr>
            <w:color w:val="FF0000"/>
            <w:lang w:val="sr-Cyrl-RS"/>
          </w:rPr>
          <w:t xml:space="preserve"> У оквиру овог рада имплементиране су трансформације модела у текст, који представља извршиви код.</w:t>
        </w:r>
      </w:ins>
      <w:ins w:id="195" w:author="Jelena Hrnjak" w:date="2023-08-30T03:45:00Z">
        <w:r w:rsidR="00995135" w:rsidRPr="009E4D34">
          <w:rPr>
            <w:color w:val="FF0000"/>
            <w:lang w:val="sr-Cyrl-RS"/>
          </w:rPr>
          <w:t xml:space="preserve"> Трансформације су постигнуте развојем г</w:t>
        </w:r>
        <w:r w:rsidR="008D6CF4" w:rsidRPr="009E4D34">
          <w:rPr>
            <w:color w:val="FF0000"/>
            <w:lang w:val="sr-Cyrl-RS"/>
          </w:rPr>
          <w:t xml:space="preserve">енератора описаних у поглављу </w:t>
        </w:r>
      </w:ins>
      <w:ins w:id="196" w:author="Jelena Hrnjak" w:date="2023-08-30T03:48:00Z">
        <w:r w:rsidR="0094480E" w:rsidRPr="009E4D34">
          <w:rPr>
            <w:color w:val="FF0000"/>
            <w:lang w:val="sr-Cyrl-RS"/>
          </w:rPr>
          <w:t>„</w:t>
        </w:r>
      </w:ins>
      <w:ins w:id="197" w:author="Jelena Hrnjak" w:date="2023-08-30T03:46:00Z">
        <w:r w:rsidR="008D6CF4" w:rsidRPr="009E4D34">
          <w:rPr>
            <w:color w:val="FF0000"/>
            <w:lang w:val="sr-Cyrl-RS"/>
          </w:rPr>
          <w:t xml:space="preserve">Генерисање </w:t>
        </w:r>
        <w:r w:rsidR="008D6CF4" w:rsidRPr="009E4D34">
          <w:rPr>
            <w:i/>
            <w:color w:val="FF0000"/>
            <w:lang w:val="en-US"/>
          </w:rPr>
          <w:t xml:space="preserve">Spring </w:t>
        </w:r>
        <w:r w:rsidR="008D6CF4" w:rsidRPr="009E4D34">
          <w:rPr>
            <w:color w:val="FF0000"/>
            <w:lang w:val="sr-Cyrl-RS"/>
          </w:rPr>
          <w:t>веб апликације са безбедносном конфигурацијом</w:t>
        </w:r>
        <w:r w:rsidR="008D6CF4" w:rsidRPr="009E4D34">
          <w:rPr>
            <w:color w:val="FF0000"/>
            <w:lang w:val="en-US"/>
          </w:rPr>
          <w:t>”</w:t>
        </w:r>
        <w:r w:rsidR="008D6CF4" w:rsidRPr="009E4D34">
          <w:rPr>
            <w:color w:val="FF0000"/>
            <w:lang w:val="sr-Cyrl-RS"/>
          </w:rPr>
          <w:t>.</w:t>
        </w:r>
      </w:ins>
    </w:p>
    <w:p w14:paraId="5FEDF296" w14:textId="23289A99" w:rsidR="000F0B32" w:rsidRPr="009E4D34" w:rsidRDefault="000F0B32">
      <w:pPr>
        <w:pStyle w:val="Heading3"/>
        <w:rPr>
          <w:ins w:id="198" w:author="Jelena Hrnjak" w:date="2023-08-30T03:53:00Z"/>
          <w:i/>
          <w:color w:val="FF0000"/>
        </w:rPr>
        <w:pPrChange w:id="199" w:author="Jelena Hrnjak" w:date="2023-08-30T03:49:00Z">
          <w:pPr>
            <w:pStyle w:val="Heading2"/>
          </w:pPr>
        </w:pPrChange>
      </w:pPr>
      <w:bookmarkStart w:id="200" w:name="_Toc144365495"/>
      <w:ins w:id="201" w:author="Jelena Hrnjak" w:date="2023-08-30T03:49:00Z">
        <w:r w:rsidRPr="009E4D34">
          <w:rPr>
            <w:color w:val="FF0000"/>
            <w:lang w:val="sr-Cyrl-RS"/>
          </w:rPr>
          <w:t xml:space="preserve">Опис технологија коришћених за развој наменског језика </w:t>
        </w:r>
        <w:r w:rsidRPr="009E4D34">
          <w:rPr>
            <w:i/>
            <w:color w:val="FF0000"/>
            <w:lang w:val="en-US"/>
          </w:rPr>
          <w:t>secur</w:t>
        </w:r>
      </w:ins>
      <w:r w:rsidR="00CC7F39" w:rsidRPr="009E4D34">
        <w:rPr>
          <w:i/>
          <w:color w:val="FF0000"/>
          <w:lang w:val="en-US"/>
        </w:rPr>
        <w:t>a</w:t>
      </w:r>
      <w:ins w:id="202" w:author="Jelena Hrnjak" w:date="2023-08-30T03:49:00Z">
        <w:r w:rsidRPr="009E4D34">
          <w:rPr>
            <w:i/>
            <w:color w:val="FF0000"/>
            <w:lang w:val="en-US"/>
          </w:rPr>
          <w:t>DSL</w:t>
        </w:r>
      </w:ins>
      <w:bookmarkEnd w:id="200"/>
    </w:p>
    <w:p w14:paraId="05B33833" w14:textId="7303822F" w:rsidR="0053255F" w:rsidRPr="009E4D34" w:rsidRDefault="0053255F">
      <w:pPr>
        <w:pStyle w:val="Obiantekst"/>
        <w:ind w:firstLine="360"/>
        <w:rPr>
          <w:ins w:id="203" w:author="Jelena Hrnjak" w:date="2023-08-30T04:00:00Z"/>
          <w:color w:val="FF0000"/>
          <w:lang w:val="sr-Cyrl-RS"/>
        </w:rPr>
        <w:pPrChange w:id="204" w:author="Jelena Hrnjak" w:date="2023-08-30T04:04:00Z">
          <w:pPr>
            <w:pStyle w:val="Heading2"/>
          </w:pPr>
        </w:pPrChange>
      </w:pPr>
      <w:ins w:id="205" w:author="Jelena Hrnjak" w:date="2023-08-30T03:53:00Z">
        <w:r w:rsidRPr="009E4D34">
          <w:rPr>
            <w:color w:val="FF0000"/>
            <w:lang w:val="sr-Cyrl-RS"/>
          </w:rPr>
          <w:t xml:space="preserve">При развоју наменског језика </w:t>
        </w:r>
      </w:ins>
      <w:r w:rsidR="00CC7F39" w:rsidRPr="009E4D34">
        <w:rPr>
          <w:rStyle w:val="fontstyle01"/>
          <w:rFonts w:ascii="Times New Roman" w:hAnsi="Times New Roman" w:cs="Times New Roman"/>
          <w:i/>
          <w:color w:val="FF0000"/>
          <w:szCs w:val="20"/>
          <w:lang w:val="en-US"/>
        </w:rPr>
        <w:t>securaDSL</w:t>
      </w:r>
      <w:ins w:id="206" w:author="Jelena Hrnjak" w:date="2023-08-30T03:53:00Z">
        <w:r w:rsidR="00D174F6" w:rsidRPr="009E4D34">
          <w:rPr>
            <w:i/>
            <w:color w:val="FF0000"/>
            <w:lang w:val="en-US"/>
          </w:rPr>
          <w:t xml:space="preserve">, </w:t>
        </w:r>
        <w:r w:rsidR="00D174F6" w:rsidRPr="009E4D34">
          <w:rPr>
            <w:color w:val="FF0000"/>
            <w:lang w:val="sr-Cyrl-RS"/>
          </w:rPr>
          <w:t>први корак представља креирање апстрактне синтаксе која је приказана помоћу мета</w:t>
        </w:r>
      </w:ins>
      <w:ins w:id="207" w:author="Jelena Hrnjak" w:date="2023-08-30T03:54:00Z">
        <w:r w:rsidR="00D174F6" w:rsidRPr="009E4D34">
          <w:rPr>
            <w:color w:val="FF0000"/>
            <w:lang w:val="sr-Cyrl-RS"/>
          </w:rPr>
          <w:t xml:space="preserve">-модела. </w:t>
        </w:r>
      </w:ins>
      <w:ins w:id="208" w:author="Jelena Hrnjak" w:date="2023-08-30T03:55:00Z">
        <w:r w:rsidR="00B70596" w:rsidRPr="009E4D34">
          <w:rPr>
            <w:color w:val="FF0000"/>
            <w:lang w:val="sr-Cyrl-RS"/>
          </w:rPr>
          <w:t xml:space="preserve">За креирање мета-модела коришћен је </w:t>
        </w:r>
      </w:ins>
      <w:ins w:id="209" w:author="Jelena Hrnjak" w:date="2023-08-30T03:56:00Z">
        <w:r w:rsidR="00B31743" w:rsidRPr="009E4D34">
          <w:rPr>
            <w:color w:val="FF0000"/>
            <w:lang w:val="sr-Cyrl-RS"/>
          </w:rPr>
          <w:t xml:space="preserve">радни оквир </w:t>
        </w:r>
      </w:ins>
      <w:ins w:id="210" w:author="Jelena Hrnjak" w:date="2023-08-30T04:04:00Z">
        <w:r w:rsidR="00145B58" w:rsidRPr="009E4D34">
          <w:rPr>
            <w:color w:val="FF0000"/>
            <w:lang w:val="sr-Cyrl-RS"/>
          </w:rPr>
          <w:t xml:space="preserve">за моделовање и генерисање кода </w:t>
        </w:r>
      </w:ins>
      <w:ins w:id="211" w:author="Jelena Hrnjak" w:date="2023-08-30T03:55:00Z">
        <w:r w:rsidR="00B70596" w:rsidRPr="009E4D34">
          <w:rPr>
            <w:i/>
            <w:color w:val="FF0000"/>
            <w:lang w:val="en-US"/>
          </w:rPr>
          <w:t>Eclipse Modeling Framework</w:t>
        </w:r>
      </w:ins>
      <w:ins w:id="212" w:author="Jelena Hrnjak" w:date="2023-08-30T04:05:00Z">
        <w:r w:rsidR="00C87274" w:rsidRPr="009E4D34">
          <w:rPr>
            <w:i/>
            <w:color w:val="FF0000"/>
            <w:lang w:val="sr-Cyrl-RS"/>
          </w:rPr>
          <w:t xml:space="preserve"> (</w:t>
        </w:r>
        <w:r w:rsidR="00C87274" w:rsidRPr="009E4D34">
          <w:rPr>
            <w:i/>
            <w:color w:val="FF0000"/>
            <w:lang w:val="en-US"/>
          </w:rPr>
          <w:t>EMF</w:t>
        </w:r>
        <w:r w:rsidR="00C87274" w:rsidRPr="009E4D34">
          <w:rPr>
            <w:i/>
            <w:color w:val="FF0000"/>
            <w:lang w:val="sr-Cyrl-RS"/>
          </w:rPr>
          <w:t>)</w:t>
        </w:r>
      </w:ins>
      <w:ins w:id="213" w:author="Jelena Hrnjak" w:date="2023-08-30T03:55:00Z">
        <w:r w:rsidR="00B70596" w:rsidRPr="009E4D34">
          <w:rPr>
            <w:i/>
            <w:color w:val="FF0000"/>
            <w:lang w:val="en-US"/>
          </w:rPr>
          <w:t xml:space="preserve"> </w:t>
        </w:r>
        <w:r w:rsidR="00B70596" w:rsidRPr="009E4D34">
          <w:rPr>
            <w:color w:val="FF0000"/>
            <w:lang w:val="en-US"/>
          </w:rPr>
          <w:t>[7]</w:t>
        </w:r>
      </w:ins>
      <w:ins w:id="214" w:author="Jelena Hrnjak" w:date="2023-08-30T03:56:00Z">
        <w:r w:rsidR="00C87274" w:rsidRPr="009E4D34">
          <w:rPr>
            <w:color w:val="FF0000"/>
            <w:lang w:val="sr-Cyrl-RS"/>
          </w:rPr>
          <w:t>.</w:t>
        </w:r>
      </w:ins>
      <w:ins w:id="215" w:author="Jelena Hrnjak" w:date="2023-08-30T04:05:00Z">
        <w:r w:rsidR="00C87274" w:rsidRPr="009E4D34">
          <w:rPr>
            <w:color w:val="FF0000"/>
            <w:lang w:val="en-US"/>
          </w:rPr>
          <w:t xml:space="preserve"> </w:t>
        </w:r>
        <w:r w:rsidR="00C87274" w:rsidRPr="009E4D34">
          <w:rPr>
            <w:i/>
            <w:color w:val="FF0000"/>
            <w:lang w:val="en-US"/>
          </w:rPr>
          <w:t xml:space="preserve">EMF </w:t>
        </w:r>
        <w:r w:rsidR="00C87274" w:rsidRPr="009E4D34">
          <w:rPr>
            <w:color w:val="FF0000"/>
            <w:lang w:val="sr-Cyrl-RS"/>
          </w:rPr>
          <w:t>као језик за мета-моделовање</w:t>
        </w:r>
      </w:ins>
      <w:ins w:id="216" w:author="Jelena Hrnjak" w:date="2023-08-30T03:56:00Z">
        <w:r w:rsidR="00C87274" w:rsidRPr="009E4D34">
          <w:rPr>
            <w:color w:val="FF0000"/>
            <w:lang w:val="sr-Cyrl-RS"/>
          </w:rPr>
          <w:t xml:space="preserve"> користи језик </w:t>
        </w:r>
      </w:ins>
      <w:ins w:id="217" w:author="Jelena Hrnjak" w:date="2023-08-30T03:57:00Z">
        <w:r w:rsidR="00B31743" w:rsidRPr="009E4D34">
          <w:rPr>
            <w:i/>
            <w:color w:val="FF0000"/>
            <w:lang w:val="en-US"/>
          </w:rPr>
          <w:t>Ecore</w:t>
        </w:r>
      </w:ins>
      <w:r w:rsidR="00AF75F3" w:rsidRPr="009E4D34">
        <w:rPr>
          <w:i/>
          <w:color w:val="FF0000"/>
          <w:lang w:val="en-US"/>
        </w:rPr>
        <w:t xml:space="preserve">. </w:t>
      </w:r>
      <w:ins w:id="218" w:author="Jelena Hrnjak" w:date="2023-08-30T04:07:00Z">
        <w:r w:rsidR="00053FF0" w:rsidRPr="009E4D34">
          <w:rPr>
            <w:color w:val="FF0000"/>
            <w:lang w:val="sr-Cyrl-RS"/>
          </w:rPr>
          <w:t>На основу м</w:t>
        </w:r>
      </w:ins>
      <w:ins w:id="219" w:author="Jelena Hrnjak" w:date="2023-08-30T04:06:00Z">
        <w:r w:rsidR="00866FF9" w:rsidRPr="009E4D34">
          <w:rPr>
            <w:color w:val="FF0000"/>
            <w:lang w:val="sr-Cyrl-RS"/>
          </w:rPr>
          <w:t>ета</w:t>
        </w:r>
        <w:r w:rsidR="00053FF0" w:rsidRPr="009E4D34">
          <w:rPr>
            <w:color w:val="FF0000"/>
            <w:lang w:val="sr-Cyrl-RS"/>
          </w:rPr>
          <w:t>-модела</w:t>
        </w:r>
        <w:r w:rsidR="002532BD" w:rsidRPr="009E4D34">
          <w:rPr>
            <w:color w:val="FF0000"/>
            <w:lang w:val="sr-Cyrl-RS"/>
          </w:rPr>
          <w:t xml:space="preserve"> описаног</w:t>
        </w:r>
        <w:r w:rsidR="00866FF9" w:rsidRPr="009E4D34">
          <w:rPr>
            <w:color w:val="FF0000"/>
            <w:lang w:val="sr-Cyrl-RS"/>
          </w:rPr>
          <w:t xml:space="preserve"> помоћу о</w:t>
        </w:r>
        <w:r w:rsidR="00053FF0" w:rsidRPr="009E4D34">
          <w:rPr>
            <w:color w:val="FF0000"/>
            <w:lang w:val="sr-Cyrl-RS"/>
          </w:rPr>
          <w:t xml:space="preserve">вог језика, </w:t>
        </w:r>
      </w:ins>
      <w:ins w:id="220" w:author="Jelena Hrnjak" w:date="2023-08-30T04:08:00Z">
        <w:r w:rsidR="00053FF0" w:rsidRPr="009E4D34">
          <w:rPr>
            <w:i/>
            <w:color w:val="FF0000"/>
            <w:lang w:val="en-US"/>
          </w:rPr>
          <w:t xml:space="preserve">EMF </w:t>
        </w:r>
        <w:r w:rsidR="00053FF0" w:rsidRPr="009E4D34">
          <w:rPr>
            <w:color w:val="FF0000"/>
            <w:lang w:val="sr-Cyrl-RS"/>
          </w:rPr>
          <w:t xml:space="preserve">омогућава </w:t>
        </w:r>
      </w:ins>
      <w:ins w:id="221" w:author="Jelena Hrnjak" w:date="2023-08-30T04:06:00Z">
        <w:r w:rsidR="00053FF0" w:rsidRPr="009E4D34">
          <w:rPr>
            <w:color w:val="FF0000"/>
            <w:lang w:val="sr-Cyrl-RS"/>
          </w:rPr>
          <w:t>генерисање кода који имплеменитра</w:t>
        </w:r>
      </w:ins>
      <w:ins w:id="222" w:author="Jelena Hrnjak" w:date="2023-08-30T04:08:00Z">
        <w:r w:rsidR="002532BD" w:rsidRPr="009E4D34">
          <w:rPr>
            <w:color w:val="FF0000"/>
            <w:lang w:val="sr-Cyrl-RS"/>
          </w:rPr>
          <w:t xml:space="preserve"> дати</w:t>
        </w:r>
      </w:ins>
      <w:ins w:id="223" w:author="Jelena Hrnjak" w:date="2023-08-30T04:06:00Z">
        <w:r w:rsidR="00053FF0" w:rsidRPr="009E4D34">
          <w:rPr>
            <w:color w:val="FF0000"/>
            <w:lang w:val="sr-Cyrl-RS"/>
          </w:rPr>
          <w:t xml:space="preserve"> мета</w:t>
        </w:r>
      </w:ins>
      <w:ins w:id="224" w:author="Jelena Hrnjak" w:date="2023-08-30T04:08:00Z">
        <w:r w:rsidR="00053FF0" w:rsidRPr="009E4D34">
          <w:rPr>
            <w:color w:val="FF0000"/>
            <w:lang w:val="sr-Cyrl-RS"/>
          </w:rPr>
          <w:t>-модел.</w:t>
        </w:r>
      </w:ins>
      <w:ins w:id="225" w:author="Jelena Hrnjak" w:date="2023-08-30T03:55:00Z">
        <w:r w:rsidR="00B31743" w:rsidRPr="009E4D34">
          <w:rPr>
            <w:color w:val="FF0000"/>
            <w:lang w:val="en-US"/>
          </w:rPr>
          <w:t xml:space="preserve"> </w:t>
        </w:r>
      </w:ins>
      <w:ins w:id="226" w:author="Jelena Hrnjak" w:date="2023-08-30T03:58:00Z">
        <w:r w:rsidR="001C16DA" w:rsidRPr="009E4D34">
          <w:rPr>
            <w:color w:val="FF0000"/>
            <w:lang w:val="sr-Cyrl-RS"/>
          </w:rPr>
          <w:t>Овим језиком није било могуће при</w:t>
        </w:r>
        <w:r w:rsidR="005A6A65" w:rsidRPr="009E4D34">
          <w:rPr>
            <w:color w:val="FF0000"/>
            <w:lang w:val="sr-Cyrl-RS"/>
          </w:rPr>
          <w:t xml:space="preserve">казати сва неопходна ограничења, те су додатна ограничења описана помоћу наменског језика </w:t>
        </w:r>
      </w:ins>
      <w:ins w:id="227" w:author="Jelena Hrnjak" w:date="2023-08-30T03:59:00Z">
        <w:r w:rsidR="005A6A65" w:rsidRPr="009E4D34">
          <w:rPr>
            <w:i/>
            <w:color w:val="FF0000"/>
            <w:lang w:val="en-US"/>
          </w:rPr>
          <w:t>Object Constraint Language</w:t>
        </w:r>
      </w:ins>
      <w:ins w:id="228" w:author="Jelena Hrnjak" w:date="2023-08-30T04:10:00Z">
        <w:r w:rsidR="00381BF2" w:rsidRPr="009E4D34">
          <w:rPr>
            <w:color w:val="FF0000"/>
            <w:lang w:val="en-US"/>
          </w:rPr>
          <w:t xml:space="preserve">, </w:t>
        </w:r>
        <w:r w:rsidR="00381BF2" w:rsidRPr="009E4D34">
          <w:rPr>
            <w:color w:val="FF0000"/>
            <w:lang w:val="sr-Cyrl-RS"/>
          </w:rPr>
          <w:t xml:space="preserve">односно имплементације овог језика за моделе настале помоћу </w:t>
        </w:r>
        <w:r w:rsidR="00381BF2" w:rsidRPr="009E4D34">
          <w:rPr>
            <w:i/>
            <w:color w:val="FF0000"/>
            <w:lang w:val="en-US"/>
          </w:rPr>
          <w:t>EMF-</w:t>
        </w:r>
        <w:r w:rsidR="00381BF2" w:rsidRPr="009E4D34">
          <w:rPr>
            <w:color w:val="FF0000"/>
            <w:lang w:val="en-US"/>
          </w:rPr>
          <w:t>a</w:t>
        </w:r>
        <w:r w:rsidR="00F32126" w:rsidRPr="009E4D34">
          <w:rPr>
            <w:color w:val="FF0000"/>
            <w:lang w:val="en-US"/>
          </w:rPr>
          <w:t xml:space="preserve"> </w:t>
        </w:r>
      </w:ins>
      <w:r w:rsidR="00CE0D93" w:rsidRPr="009E4D34">
        <w:rPr>
          <w:color w:val="FF0000"/>
          <w:lang w:val="sr-Cyrl-RS"/>
        </w:rPr>
        <w:t xml:space="preserve">под називом </w:t>
      </w:r>
      <w:r w:rsidR="00CE0D93" w:rsidRPr="009E4D34">
        <w:rPr>
          <w:i/>
          <w:color w:val="FF0000"/>
          <w:lang w:val="en-US"/>
        </w:rPr>
        <w:t xml:space="preserve">Eclipse OCL </w:t>
      </w:r>
      <w:ins w:id="229" w:author="Jelena Hrnjak" w:date="2023-08-30T04:10:00Z">
        <w:r w:rsidR="00F32126" w:rsidRPr="009E4D34">
          <w:rPr>
            <w:color w:val="FF0000"/>
            <w:lang w:val="en-US"/>
          </w:rPr>
          <w:t>[</w:t>
        </w:r>
      </w:ins>
      <w:r w:rsidR="00AF75F3" w:rsidRPr="009E4D34">
        <w:rPr>
          <w:color w:val="FF0000"/>
          <w:lang w:val="en-US"/>
        </w:rPr>
        <w:t>8</w:t>
      </w:r>
      <w:ins w:id="230" w:author="Jelena Hrnjak" w:date="2023-08-30T04:10:00Z">
        <w:r w:rsidR="00F32126" w:rsidRPr="009E4D34">
          <w:rPr>
            <w:color w:val="FF0000"/>
            <w:lang w:val="en-US"/>
          </w:rPr>
          <w:t>]</w:t>
        </w:r>
      </w:ins>
      <w:ins w:id="231" w:author="Jelena Hrnjak" w:date="2023-08-30T03:59:00Z">
        <w:r w:rsidR="005A6A65" w:rsidRPr="009E4D34">
          <w:rPr>
            <w:i/>
            <w:color w:val="FF0000"/>
            <w:lang w:val="en-US"/>
          </w:rPr>
          <w:t xml:space="preserve">. </w:t>
        </w:r>
        <w:r w:rsidR="005A6A65" w:rsidRPr="009E4D34">
          <w:rPr>
            <w:color w:val="FF0000"/>
            <w:lang w:val="sr-Cyrl-RS"/>
          </w:rPr>
          <w:t xml:space="preserve">Након тога, на основу апстрактне креирана је конкретна синтакса помоћу </w:t>
        </w:r>
      </w:ins>
      <w:ins w:id="232" w:author="Jelena Hrnjak" w:date="2023-08-30T04:00:00Z">
        <w:r w:rsidR="00056A02" w:rsidRPr="009E4D34">
          <w:rPr>
            <w:color w:val="FF0000"/>
            <w:lang w:val="sr-Cyrl-RS"/>
          </w:rPr>
          <w:t xml:space="preserve">радног оквира </w:t>
        </w:r>
        <w:r w:rsidR="00056A02" w:rsidRPr="009E4D34">
          <w:rPr>
            <w:i/>
            <w:color w:val="FF0000"/>
            <w:lang w:val="en-US"/>
          </w:rPr>
          <w:t>Xtext</w:t>
        </w:r>
        <w:r w:rsidR="008E5AB5" w:rsidRPr="009E4D34">
          <w:rPr>
            <w:i/>
            <w:color w:val="FF0000"/>
            <w:lang w:val="en-US"/>
          </w:rPr>
          <w:t xml:space="preserve"> </w:t>
        </w:r>
        <w:r w:rsidR="008E5AB5" w:rsidRPr="009E4D34">
          <w:rPr>
            <w:color w:val="FF0000"/>
            <w:lang w:val="en-US"/>
          </w:rPr>
          <w:t>[</w:t>
        </w:r>
      </w:ins>
      <w:r w:rsidR="00AF75F3" w:rsidRPr="009E4D34">
        <w:rPr>
          <w:color w:val="FF0000"/>
          <w:lang w:val="en-US"/>
        </w:rPr>
        <w:t>9</w:t>
      </w:r>
      <w:ins w:id="233" w:author="Jelena Hrnjak" w:date="2023-08-30T04:00:00Z">
        <w:r w:rsidR="008E5AB5" w:rsidRPr="009E4D34">
          <w:rPr>
            <w:color w:val="FF0000"/>
            <w:lang w:val="en-US"/>
          </w:rPr>
          <w:t>]</w:t>
        </w:r>
      </w:ins>
      <w:ins w:id="234" w:author="Jelena Hrnjak" w:date="2023-08-30T03:59:00Z">
        <w:r w:rsidR="005A6A65" w:rsidRPr="009E4D34">
          <w:rPr>
            <w:color w:val="FF0000"/>
            <w:lang w:val="sr-Cyrl-RS"/>
          </w:rPr>
          <w:t>.</w:t>
        </w:r>
      </w:ins>
      <w:ins w:id="235" w:author="Jelena Hrnjak" w:date="2023-08-30T04:11:00Z">
        <w:r w:rsidR="00F90BD5" w:rsidRPr="009E4D34">
          <w:rPr>
            <w:color w:val="FF0000"/>
            <w:lang w:val="en-US"/>
          </w:rPr>
          <w:t xml:space="preserve"> </w:t>
        </w:r>
        <w:r w:rsidR="00F90BD5" w:rsidRPr="009E4D34">
          <w:rPr>
            <w:color w:val="FF0000"/>
            <w:lang w:val="sr-Cyrl-RS"/>
          </w:rPr>
          <w:t xml:space="preserve">Овај радни оквир се користи за развој програмских и наменских језика. Омогућава </w:t>
        </w:r>
      </w:ins>
      <w:r w:rsidR="0083596A" w:rsidRPr="009E4D34">
        <w:rPr>
          <w:color w:val="FF0000"/>
          <w:lang w:val="sr-Cyrl-RS"/>
        </w:rPr>
        <w:t>креирање</w:t>
      </w:r>
      <w:ins w:id="236" w:author="Jelena Hrnjak" w:date="2023-08-30T04:11:00Z">
        <w:r w:rsidR="00F90BD5" w:rsidRPr="009E4D34">
          <w:rPr>
            <w:color w:val="FF0000"/>
            <w:lang w:val="sr-Cyrl-RS"/>
          </w:rPr>
          <w:t xml:space="preserve"> свих неопходних алата за употребу језика на основу </w:t>
        </w:r>
      </w:ins>
      <w:ins w:id="237" w:author="Jelena Hrnjak" w:date="2023-08-30T04:12:00Z">
        <w:r w:rsidR="00A54AEC" w:rsidRPr="009E4D34">
          <w:rPr>
            <w:color w:val="FF0000"/>
            <w:lang w:val="sr-Cyrl-RS"/>
          </w:rPr>
          <w:t>описаних елемената језика.</w:t>
        </w:r>
      </w:ins>
    </w:p>
    <w:p w14:paraId="52017E57" w14:textId="652E6DC7" w:rsidR="000F0B32" w:rsidRPr="009E4D34" w:rsidRDefault="000F0B32">
      <w:pPr>
        <w:pStyle w:val="Heading3"/>
        <w:rPr>
          <w:ins w:id="238" w:author="Jelena Hrnjak" w:date="2023-08-28T23:51:00Z"/>
          <w:color w:val="FF0000"/>
          <w:rPrChange w:id="239" w:author="Jelena Hrnjak" w:date="2023-08-30T03:49:00Z">
            <w:rPr>
              <w:ins w:id="240" w:author="Jelena Hrnjak" w:date="2023-08-28T23:51:00Z"/>
              <w:lang w:val="sr-Cyrl-RS"/>
            </w:rPr>
          </w:rPrChange>
        </w:rPr>
        <w:pPrChange w:id="241" w:author="Jelena Hrnjak" w:date="2023-08-30T04:04:00Z">
          <w:pPr>
            <w:pStyle w:val="Heading2"/>
          </w:pPr>
        </w:pPrChange>
      </w:pPr>
      <w:bookmarkStart w:id="242" w:name="_Toc144365496"/>
      <w:ins w:id="243" w:author="Jelena Hrnjak" w:date="2023-08-30T03:50:00Z">
        <w:r w:rsidRPr="009E4D34">
          <w:rPr>
            <w:color w:val="FF0000"/>
          </w:rPr>
          <w:lastRenderedPageBreak/>
          <w:t>Опис технологија коришћених за развој генератора</w:t>
        </w:r>
      </w:ins>
      <w:bookmarkEnd w:id="242"/>
    </w:p>
    <w:p w14:paraId="413B3A3C" w14:textId="0A57672E" w:rsidR="00A949D9" w:rsidRPr="009E4D34" w:rsidRDefault="00D614E0">
      <w:pPr>
        <w:pStyle w:val="Obiantekst"/>
        <w:ind w:firstLine="360"/>
        <w:rPr>
          <w:i/>
          <w:color w:val="FF0000"/>
          <w:lang w:val="en-US"/>
          <w:rPrChange w:id="244" w:author="Jelena Hrnjak" w:date="2023-08-30T04:19:00Z">
            <w:rPr>
              <w:lang w:val="sr-Cyrl-RS"/>
            </w:rPr>
          </w:rPrChange>
        </w:rPr>
        <w:pPrChange w:id="245" w:author="Jelena Hrnjak" w:date="2023-08-30T04:19:00Z">
          <w:pPr>
            <w:pStyle w:val="Heading2"/>
          </w:pPr>
        </w:pPrChange>
      </w:pPr>
      <w:ins w:id="246" w:author="Jelena Hrnjak" w:date="2023-08-29T01:52:00Z">
        <w:r w:rsidRPr="009E4D34">
          <w:rPr>
            <w:color w:val="FF0000"/>
            <w:lang w:val="sr-Cyrl-RS"/>
          </w:rPr>
          <w:t>За развој генератора</w:t>
        </w:r>
      </w:ins>
      <w:ins w:id="247" w:author="Jelena Hrnjak" w:date="2023-08-30T04:14:00Z">
        <w:r w:rsidR="00B83A13" w:rsidRPr="009E4D34">
          <w:rPr>
            <w:color w:val="FF0000"/>
            <w:lang w:val="en-US"/>
          </w:rPr>
          <w:t xml:space="preserve"> који омогућавају трансформацију модела у извршиви код,</w:t>
        </w:r>
      </w:ins>
      <w:ins w:id="248" w:author="Jelena Hrnjak" w:date="2023-08-29T01:52:00Z">
        <w:r w:rsidRPr="009E4D34">
          <w:rPr>
            <w:color w:val="FF0000"/>
            <w:lang w:val="sr-Cyrl-RS"/>
          </w:rPr>
          <w:t xml:space="preserve"> коришћен је програмски језик </w:t>
        </w:r>
        <w:r w:rsidRPr="009E4D34">
          <w:rPr>
            <w:i/>
            <w:color w:val="FF0000"/>
            <w:lang w:val="en-US"/>
          </w:rPr>
          <w:t xml:space="preserve">Java </w:t>
        </w:r>
        <w:r w:rsidRPr="009E4D34">
          <w:rPr>
            <w:color w:val="FF0000"/>
            <w:lang w:val="sr-Cyrl-RS"/>
          </w:rPr>
          <w:t xml:space="preserve">и језик </w:t>
        </w:r>
        <w:r w:rsidRPr="009E4D34">
          <w:rPr>
            <w:i/>
            <w:color w:val="FF0000"/>
            <w:lang w:val="en-US"/>
          </w:rPr>
          <w:t>Xtend</w:t>
        </w:r>
      </w:ins>
      <w:ins w:id="249" w:author="Jelena Hrnjak" w:date="2023-08-30T04:15:00Z">
        <w:r w:rsidR="00034C26" w:rsidRPr="009E4D34">
          <w:rPr>
            <w:i/>
            <w:color w:val="FF0000"/>
            <w:lang w:val="en-US"/>
          </w:rPr>
          <w:t xml:space="preserve"> </w:t>
        </w:r>
        <w:r w:rsidR="00034C26" w:rsidRPr="009E4D34">
          <w:rPr>
            <w:color w:val="FF0000"/>
            <w:lang w:val="en-US"/>
          </w:rPr>
          <w:t>[1</w:t>
        </w:r>
      </w:ins>
      <w:r w:rsidR="00AF75F3" w:rsidRPr="009E4D34">
        <w:rPr>
          <w:color w:val="FF0000"/>
          <w:lang w:val="en-US"/>
        </w:rPr>
        <w:t>0</w:t>
      </w:r>
      <w:ins w:id="250" w:author="Jelena Hrnjak" w:date="2023-08-30T04:15:00Z">
        <w:r w:rsidR="00034C26" w:rsidRPr="009E4D34">
          <w:rPr>
            <w:color w:val="FF0000"/>
            <w:lang w:val="en-US"/>
          </w:rPr>
          <w:t>]</w:t>
        </w:r>
      </w:ins>
      <w:ins w:id="251" w:author="Jelena Hrnjak" w:date="2023-08-29T01:52:00Z">
        <w:r w:rsidRPr="009E4D34">
          <w:rPr>
            <w:color w:val="FF0000"/>
            <w:lang w:val="sr-Cyrl-RS"/>
          </w:rPr>
          <w:t>.</w:t>
        </w:r>
      </w:ins>
      <w:ins w:id="252" w:author="Jelena Hrnjak" w:date="2023-08-30T04:15:00Z">
        <w:r w:rsidR="00034C26" w:rsidRPr="009E4D34">
          <w:rPr>
            <w:color w:val="FF0000"/>
            <w:lang w:val="sr-Cyrl-RS"/>
          </w:rPr>
          <w:t xml:space="preserve"> </w:t>
        </w:r>
      </w:ins>
      <w:ins w:id="253" w:author="Jelena Hrnjak" w:date="2023-08-30T04:16:00Z">
        <w:r w:rsidR="00B106DB" w:rsidRPr="009E4D34">
          <w:rPr>
            <w:i/>
            <w:color w:val="FF0000"/>
            <w:lang w:val="en-US"/>
          </w:rPr>
          <w:t xml:space="preserve">Xtend </w:t>
        </w:r>
        <w:r w:rsidR="00B106DB" w:rsidRPr="009E4D34">
          <w:rPr>
            <w:color w:val="FF0000"/>
            <w:lang w:val="sr-Cyrl-RS"/>
          </w:rPr>
          <w:t xml:space="preserve">представља дијалект програмског језика </w:t>
        </w:r>
        <w:r w:rsidR="00B106DB" w:rsidRPr="009E4D34">
          <w:rPr>
            <w:i/>
            <w:color w:val="FF0000"/>
            <w:lang w:val="en-US"/>
          </w:rPr>
          <w:t>Java</w:t>
        </w:r>
        <w:r w:rsidR="00B106DB" w:rsidRPr="009E4D34">
          <w:rPr>
            <w:i/>
            <w:color w:val="FF0000"/>
            <w:lang w:val="sr-Cyrl-RS"/>
          </w:rPr>
          <w:t xml:space="preserve"> </w:t>
        </w:r>
        <w:r w:rsidR="00B106DB" w:rsidRPr="009E4D34">
          <w:rPr>
            <w:color w:val="FF0000"/>
            <w:lang w:val="sr-Cyrl-RS"/>
          </w:rPr>
          <w:t>и доприноси детекцији тип</w:t>
        </w:r>
      </w:ins>
      <w:r w:rsidR="00251066" w:rsidRPr="009E4D34">
        <w:rPr>
          <w:color w:val="FF0000"/>
          <w:lang w:val="sr-Cyrl-RS"/>
        </w:rPr>
        <w:t>ова</w:t>
      </w:r>
      <w:ins w:id="254" w:author="Jelena Hrnjak" w:date="2023-08-30T04:16:00Z">
        <w:r w:rsidR="00B106DB" w:rsidRPr="009E4D34">
          <w:rPr>
            <w:color w:val="FF0000"/>
            <w:lang w:val="sr-Cyrl-RS"/>
          </w:rPr>
          <w:t xml:space="preserve"> података, поб</w:t>
        </w:r>
        <w:r w:rsidR="009C77B1" w:rsidRPr="009E4D34">
          <w:rPr>
            <w:color w:val="FF0000"/>
            <w:lang w:val="sr-Cyrl-RS"/>
          </w:rPr>
          <w:t xml:space="preserve">ољшању синтаксе ламбда израза и омогућава употребу шаблона. </w:t>
        </w:r>
      </w:ins>
      <w:ins w:id="255" w:author="Jelena Hrnjak" w:date="2023-08-30T04:18:00Z">
        <w:r w:rsidR="009C77B1" w:rsidRPr="009E4D34">
          <w:rPr>
            <w:color w:val="FF0000"/>
            <w:lang w:val="sr-Cyrl-RS"/>
          </w:rPr>
          <w:t>Помоћу ламбда израза се подаци из модела лак</w:t>
        </w:r>
        <w:r w:rsidR="00794F47" w:rsidRPr="009E4D34">
          <w:rPr>
            <w:color w:val="FF0000"/>
            <w:lang w:val="sr-Cyrl-RS"/>
          </w:rPr>
          <w:t>о претражују и издвајају, док се помоћу шаблона може описати изглед генерисаног кода.</w:t>
        </w:r>
      </w:ins>
      <w:ins w:id="256" w:author="Jelena Hrnjak" w:date="2023-08-30T04:14:00Z">
        <w:r w:rsidR="00034C26" w:rsidRPr="009E4D34">
          <w:rPr>
            <w:color w:val="FF0000"/>
            <w:lang w:val="sr-Cyrl-RS"/>
          </w:rPr>
          <w:t xml:space="preserve"> </w:t>
        </w:r>
      </w:ins>
    </w:p>
    <w:p w14:paraId="273F8EEB" w14:textId="3CC42552" w:rsidR="005336AF" w:rsidRPr="009E4D34" w:rsidRDefault="005336AF" w:rsidP="005336AF">
      <w:pPr>
        <w:pStyle w:val="Heading2"/>
        <w:rPr>
          <w:ins w:id="257" w:author="Jelena Hrnjak" w:date="2023-08-30T04:19:00Z"/>
          <w:color w:val="FF0000"/>
          <w:lang w:val="sr-Cyrl-RS"/>
        </w:rPr>
      </w:pPr>
      <w:bookmarkStart w:id="258" w:name="_Toc144365497"/>
      <w:r w:rsidRPr="009E4D34">
        <w:rPr>
          <w:color w:val="FF0000"/>
          <w:lang w:val="sr-Cyrl-RS"/>
        </w:rPr>
        <w:t xml:space="preserve">Преглед безбедносних механизама у </w:t>
      </w:r>
      <w:r w:rsidRPr="009E4D34">
        <w:rPr>
          <w:i/>
          <w:color w:val="FF0000"/>
          <w:lang w:val="sr-Cyrl-RS"/>
        </w:rPr>
        <w:t xml:space="preserve">Spring </w:t>
      </w:r>
      <w:del w:id="259" w:author="Jelena Hrnjak" w:date="2023-08-28T23:41:00Z">
        <w:r w:rsidRPr="009E4D34" w:rsidDel="00CB5957">
          <w:rPr>
            <w:i/>
            <w:color w:val="FF0000"/>
            <w:lang w:val="sr-Cyrl-RS"/>
          </w:rPr>
          <w:delText>Boot</w:delText>
        </w:r>
        <w:r w:rsidRPr="009E4D34" w:rsidDel="00CB5957">
          <w:rPr>
            <w:color w:val="FF0000"/>
            <w:lang w:val="sr-Cyrl-RS"/>
          </w:rPr>
          <w:delText xml:space="preserve"> </w:delText>
        </w:r>
      </w:del>
      <w:r w:rsidRPr="009E4D34">
        <w:rPr>
          <w:color w:val="FF0000"/>
          <w:lang w:val="sr-Cyrl-RS"/>
        </w:rPr>
        <w:t>апликацијама</w:t>
      </w:r>
      <w:bookmarkEnd w:id="258"/>
      <w:r w:rsidRPr="009E4D34">
        <w:rPr>
          <w:color w:val="FF0000"/>
          <w:lang w:val="sr-Cyrl-RS"/>
        </w:rPr>
        <w:t xml:space="preserve"> </w:t>
      </w:r>
    </w:p>
    <w:p w14:paraId="4BD89E25" w14:textId="3CB98F68" w:rsidR="00C50A59" w:rsidRPr="009E4D34" w:rsidDel="000220CE" w:rsidRDefault="00C50A59" w:rsidP="0078371B">
      <w:pPr>
        <w:pStyle w:val="BodyText"/>
        <w:ind w:firstLine="360"/>
        <w:rPr>
          <w:del w:id="260" w:author="Jelena Hrnjak" w:date="2023-08-30T04:20:00Z"/>
          <w:color w:val="FF0000"/>
          <w:lang w:val="sr-Cyrl-RS"/>
        </w:rPr>
        <w:pPrChange w:id="261" w:author="Jelena Hrnjak" w:date="2023-08-30T04:19:00Z">
          <w:pPr>
            <w:pStyle w:val="Heading2"/>
          </w:pPr>
        </w:pPrChange>
      </w:pPr>
      <w:ins w:id="262" w:author="Jelena Hrnjak" w:date="2023-08-30T04:19:00Z">
        <w:r w:rsidRPr="009E4D34">
          <w:rPr>
            <w:color w:val="FF0000"/>
            <w:lang w:val="sr-Cyrl-RS"/>
          </w:rPr>
          <w:t xml:space="preserve">Код који се генерише написан је у програмском језику </w:t>
        </w:r>
        <w:r w:rsidRPr="009E4D34">
          <w:rPr>
            <w:i/>
            <w:color w:val="FF0000"/>
            <w:lang w:val="en-US"/>
          </w:rPr>
          <w:t>Java</w:t>
        </w:r>
        <w:r w:rsidR="000220CE" w:rsidRPr="009E4D34">
          <w:rPr>
            <w:i/>
            <w:color w:val="FF0000"/>
            <w:lang w:val="en-US"/>
          </w:rPr>
          <w:t xml:space="preserve"> </w:t>
        </w:r>
      </w:ins>
      <w:ins w:id="263" w:author="Jelena Hrnjak" w:date="2023-08-30T04:20:00Z">
        <w:r w:rsidR="000220CE" w:rsidRPr="009E4D34">
          <w:rPr>
            <w:color w:val="FF0000"/>
            <w:lang w:val="sr-Cyrl-RS"/>
          </w:rPr>
          <w:t xml:space="preserve">коришћењем </w:t>
        </w:r>
        <w:r w:rsidR="000220CE" w:rsidRPr="009E4D34">
          <w:rPr>
            <w:i/>
            <w:color w:val="FF0000"/>
            <w:lang w:val="en-US"/>
          </w:rPr>
          <w:t xml:space="preserve">Spring </w:t>
        </w:r>
        <w:r w:rsidR="000220CE" w:rsidRPr="009E4D34">
          <w:rPr>
            <w:color w:val="FF0000"/>
            <w:lang w:val="sr-Cyrl-RS"/>
          </w:rPr>
          <w:t xml:space="preserve">радног оквира. </w:t>
        </w:r>
      </w:ins>
    </w:p>
    <w:p w14:paraId="76F08844" w14:textId="1CB1A86E" w:rsidR="00617CBA" w:rsidRPr="009E4D34" w:rsidDel="000220CE" w:rsidRDefault="005336AF" w:rsidP="0078371B">
      <w:pPr>
        <w:pStyle w:val="BodyText"/>
        <w:ind w:firstLine="360"/>
        <w:rPr>
          <w:del w:id="264" w:author="Jelena Hrnjak" w:date="2023-08-30T04:20:00Z"/>
          <w:i/>
          <w:color w:val="FF0000"/>
          <w:lang w:val="sr-Cyrl-RS"/>
          <w:rPrChange w:id="265" w:author="Jelena Hrnjak" w:date="2023-08-30T04:20:00Z">
            <w:rPr>
              <w:del w:id="266" w:author="Jelena Hrnjak" w:date="2023-08-30T04:20:00Z"/>
              <w:lang w:val="sr-Cyrl-RS"/>
            </w:rPr>
          </w:rPrChange>
        </w:rPr>
        <w:pPrChange w:id="267" w:author="Jelena Hrnjak" w:date="2023-08-30T04:20:00Z">
          <w:pPr>
            <w:pStyle w:val="Heading3"/>
          </w:pPr>
        </w:pPrChange>
      </w:pPr>
      <w:del w:id="268" w:author="Jelena Hrnjak" w:date="2023-08-30T04:20:00Z">
        <w:r w:rsidRPr="009E4D34" w:rsidDel="000220CE">
          <w:rPr>
            <w:i/>
            <w:color w:val="FF0000"/>
            <w:lang w:val="sr-Cyrl-RS"/>
          </w:rPr>
          <w:delText>Java</w:delText>
        </w:r>
      </w:del>
      <w:ins w:id="269" w:author="Jelena Hrnjak" w:date="2023-08-27T18:59:00Z">
        <w:r w:rsidR="00617CBA" w:rsidRPr="009E4D34">
          <w:rPr>
            <w:i/>
            <w:color w:val="FF0000"/>
            <w:lang w:val="en-US"/>
          </w:rPr>
          <w:t xml:space="preserve">Java </w:t>
        </w:r>
        <w:r w:rsidR="00617CBA" w:rsidRPr="009E4D34">
          <w:rPr>
            <w:color w:val="FF0000"/>
            <w:lang w:val="sr-Cyrl-RS"/>
          </w:rPr>
          <w:t>је објектно-орије</w:t>
        </w:r>
        <w:r w:rsidR="000220CE" w:rsidRPr="009E4D34">
          <w:rPr>
            <w:color w:val="FF0000"/>
            <w:lang w:val="sr-Cyrl-RS"/>
          </w:rPr>
          <w:t>нтисан програмски језик, а п</w:t>
        </w:r>
      </w:ins>
      <w:ins w:id="270" w:author="Jelena Hrnjak" w:date="2023-08-27T19:04:00Z">
        <w:r w:rsidR="00824125" w:rsidRPr="009E4D34">
          <w:rPr>
            <w:color w:val="FF0000"/>
            <w:lang w:val="sr-Cyrl-RS"/>
          </w:rPr>
          <w:t>л</w:t>
        </w:r>
        <w:r w:rsidR="00D029B3" w:rsidRPr="009E4D34">
          <w:rPr>
            <w:color w:val="FF0000"/>
            <w:lang w:val="sr-Cyrl-RS"/>
          </w:rPr>
          <w:t>атформска независност, једноставност и објектна оријентисаност</w:t>
        </w:r>
      </w:ins>
      <w:ins w:id="271" w:author="Jelena Hrnjak" w:date="2023-08-27T19:08:00Z">
        <w:r w:rsidR="00453BA1" w:rsidRPr="009E4D34">
          <w:rPr>
            <w:color w:val="FF0000"/>
            <w:lang w:val="sr-Cyrl-RS"/>
          </w:rPr>
          <w:t xml:space="preserve"> су особине које </w:t>
        </w:r>
      </w:ins>
      <w:ins w:id="272" w:author="Jelena Hrnjak" w:date="2023-08-27T19:04:00Z">
        <w:r w:rsidR="00453BA1" w:rsidRPr="009E4D34">
          <w:rPr>
            <w:color w:val="FF0000"/>
            <w:lang w:val="sr-Cyrl-RS"/>
          </w:rPr>
          <w:t>чине</w:t>
        </w:r>
        <w:r w:rsidR="00824125" w:rsidRPr="009E4D34">
          <w:rPr>
            <w:color w:val="FF0000"/>
            <w:lang w:val="sr-Cyrl-RS"/>
          </w:rPr>
          <w:t xml:space="preserve"> овај језик </w:t>
        </w:r>
      </w:ins>
      <w:ins w:id="273" w:author="Jelena Hrnjak" w:date="2023-08-27T19:09:00Z">
        <w:r w:rsidR="00453BA1" w:rsidRPr="009E4D34">
          <w:rPr>
            <w:color w:val="FF0000"/>
            <w:lang w:val="sr-Cyrl-RS"/>
          </w:rPr>
          <w:t>честим избором</w:t>
        </w:r>
      </w:ins>
      <w:ins w:id="274" w:author="Jelena Hrnjak" w:date="2023-08-27T19:07:00Z">
        <w:r w:rsidR="00453BA1" w:rsidRPr="009E4D34">
          <w:rPr>
            <w:color w:val="FF0000"/>
            <w:lang w:val="sr-Cyrl-RS"/>
          </w:rPr>
          <w:t xml:space="preserve"> </w:t>
        </w:r>
        <w:r w:rsidR="004902AE" w:rsidRPr="009E4D34">
          <w:rPr>
            <w:color w:val="FF0000"/>
            <w:lang w:val="sr-Cyrl-RS"/>
          </w:rPr>
          <w:t>при развоју</w:t>
        </w:r>
        <w:r w:rsidR="00964434" w:rsidRPr="009E4D34">
          <w:rPr>
            <w:color w:val="FF0000"/>
            <w:lang w:val="sr-Cyrl-RS"/>
          </w:rPr>
          <w:t xml:space="preserve"> софтвера</w:t>
        </w:r>
      </w:ins>
      <w:ins w:id="275" w:author="Jelena Hrnjak" w:date="2023-08-27T19:04:00Z">
        <w:r w:rsidR="00824125" w:rsidRPr="009E4D34">
          <w:rPr>
            <w:color w:val="FF0000"/>
            <w:lang w:val="sr-Cyrl-RS"/>
          </w:rPr>
          <w:t>.</w:t>
        </w:r>
      </w:ins>
      <w:ins w:id="276" w:author="Jelena Hrnjak" w:date="2023-08-27T19:01:00Z">
        <w:r w:rsidR="00A91E18" w:rsidRPr="009E4D34">
          <w:rPr>
            <w:i/>
            <w:color w:val="FF0000"/>
            <w:lang w:val="sr-Cyrl-RS"/>
          </w:rPr>
          <w:t xml:space="preserve"> </w:t>
        </w:r>
      </w:ins>
    </w:p>
    <w:p w14:paraId="60401D3B" w14:textId="1A873632" w:rsidR="00B77BEF" w:rsidRPr="009E4D34" w:rsidDel="006566F6" w:rsidRDefault="005336AF" w:rsidP="0078371B">
      <w:pPr>
        <w:pStyle w:val="BodyText"/>
        <w:ind w:firstLine="360"/>
        <w:rPr>
          <w:del w:id="277" w:author="Jelena Hrnjak" w:date="2023-08-27T19:34:00Z"/>
          <w:i/>
          <w:color w:val="FF0000"/>
          <w:lang w:val="sr-Cyrl-RS"/>
          <w:rPrChange w:id="278" w:author="Jelena Hrnjak" w:date="2023-08-30T04:20:00Z">
            <w:rPr>
              <w:del w:id="279" w:author="Jelena Hrnjak" w:date="2023-08-27T19:34:00Z"/>
              <w:lang w:val="sr-Cyrl-RS"/>
            </w:rPr>
          </w:rPrChange>
        </w:rPr>
        <w:pPrChange w:id="280" w:author="Jelena Hrnjak" w:date="2023-08-30T04:20:00Z">
          <w:pPr>
            <w:pStyle w:val="Heading3"/>
          </w:pPr>
        </w:pPrChange>
      </w:pPr>
      <w:del w:id="281" w:author="Jelena Hrnjak" w:date="2023-08-30T04:20:00Z">
        <w:r w:rsidRPr="009E4D34" w:rsidDel="000220CE">
          <w:rPr>
            <w:i/>
            <w:color w:val="FF0000"/>
            <w:lang w:val="sr-Cyrl-RS"/>
          </w:rPr>
          <w:delText>Spring</w:delText>
        </w:r>
      </w:del>
      <w:del w:id="282" w:author="Jelena Hrnjak" w:date="2023-08-27T19:33:00Z">
        <w:r w:rsidRPr="009E4D34" w:rsidDel="006C38A9">
          <w:rPr>
            <w:i/>
            <w:color w:val="FF0000"/>
            <w:lang w:val="sr-Cyrl-RS"/>
          </w:rPr>
          <w:delText xml:space="preserve"> Boot</w:delText>
        </w:r>
      </w:del>
      <w:ins w:id="283" w:author="Jelena Hrnjak" w:date="2023-08-27T19:05:00Z">
        <w:r w:rsidR="00B77BEF" w:rsidRPr="009E4D34">
          <w:rPr>
            <w:i/>
            <w:color w:val="FF0000"/>
            <w:lang w:val="en-US"/>
          </w:rPr>
          <w:t xml:space="preserve">Spring </w:t>
        </w:r>
      </w:ins>
      <w:ins w:id="284" w:author="Jelena Hrnjak" w:date="2023-08-27T19:34:00Z">
        <w:r w:rsidR="006C38A9" w:rsidRPr="009E4D34">
          <w:rPr>
            <w:color w:val="FF0000"/>
            <w:lang w:val="sr-Cyrl-RS"/>
          </w:rPr>
          <w:t>представља</w:t>
        </w:r>
      </w:ins>
      <w:ins w:id="285" w:author="Jelena Hrnjak" w:date="2023-08-27T19:33:00Z">
        <w:r w:rsidR="006C38A9" w:rsidRPr="009E4D34">
          <w:rPr>
            <w:color w:val="FF0000"/>
            <w:lang w:val="sr-Cyrl-RS"/>
          </w:rPr>
          <w:t xml:space="preserve"> радни оквир </w:t>
        </w:r>
      </w:ins>
      <w:ins w:id="286" w:author="Jelena Hrnjak" w:date="2023-08-28T21:34:00Z">
        <w:r w:rsidR="00A14D15" w:rsidRPr="009E4D34">
          <w:rPr>
            <w:color w:val="FF0000"/>
            <w:lang w:val="sr-Cyrl-RS"/>
          </w:rPr>
          <w:t xml:space="preserve">за програмски језик </w:t>
        </w:r>
        <w:r w:rsidR="00A14D15" w:rsidRPr="009E4D34">
          <w:rPr>
            <w:i/>
            <w:color w:val="FF0000"/>
            <w:lang w:val="en-US"/>
          </w:rPr>
          <w:t xml:space="preserve">Java. </w:t>
        </w:r>
        <w:r w:rsidR="00A14D15" w:rsidRPr="009E4D34">
          <w:rPr>
            <w:color w:val="FF0000"/>
            <w:lang w:val="sr-Cyrl-RS"/>
          </w:rPr>
          <w:t>О</w:t>
        </w:r>
      </w:ins>
      <w:ins w:id="287" w:author="Jelena Hrnjak" w:date="2023-08-28T21:02:00Z">
        <w:r w:rsidR="00D33836" w:rsidRPr="009E4D34">
          <w:rPr>
            <w:color w:val="FF0000"/>
            <w:lang w:val="sr-Cyrl-RS"/>
          </w:rPr>
          <w:t xml:space="preserve">могућава лакши </w:t>
        </w:r>
        <w:r w:rsidR="00562D7D" w:rsidRPr="009E4D34">
          <w:rPr>
            <w:color w:val="FF0000"/>
            <w:lang w:val="sr-Cyrl-RS"/>
          </w:rPr>
          <w:t>и бржи развој</w:t>
        </w:r>
      </w:ins>
      <w:ins w:id="288" w:author="Jelena Hrnjak" w:date="2023-08-28T21:34:00Z">
        <w:r w:rsidR="00A14D15" w:rsidRPr="009E4D34">
          <w:rPr>
            <w:color w:val="FF0000"/>
            <w:lang w:val="sr-Cyrl-RS"/>
          </w:rPr>
          <w:t xml:space="preserve"> </w:t>
        </w:r>
      </w:ins>
      <w:ins w:id="289" w:author="Jelena Hrnjak" w:date="2023-08-28T21:08:00Z">
        <w:r w:rsidR="00DC6929" w:rsidRPr="009E4D34">
          <w:rPr>
            <w:color w:val="FF0000"/>
            <w:lang w:val="sr-Cyrl-RS"/>
          </w:rPr>
          <w:t>микросервисних</w:t>
        </w:r>
        <w:r w:rsidR="002D2C4D" w:rsidRPr="009E4D34">
          <w:rPr>
            <w:color w:val="FF0000"/>
            <w:lang w:val="sr-Cyrl-RS"/>
          </w:rPr>
          <w:t>, веб и м</w:t>
        </w:r>
        <w:r w:rsidR="00DC6929" w:rsidRPr="009E4D34">
          <w:rPr>
            <w:color w:val="FF0000"/>
            <w:lang w:val="sr-Cyrl-RS"/>
          </w:rPr>
          <w:t>ногих других апликација</w:t>
        </w:r>
        <w:r w:rsidR="002D2C4D" w:rsidRPr="009E4D34">
          <w:rPr>
            <w:color w:val="FF0000"/>
            <w:lang w:val="sr-Cyrl-RS"/>
          </w:rPr>
          <w:t xml:space="preserve">. </w:t>
        </w:r>
      </w:ins>
      <w:ins w:id="290" w:author="Jelena Hrnjak" w:date="2023-08-28T21:13:00Z">
        <w:r w:rsidR="00271A01" w:rsidRPr="009E4D34">
          <w:rPr>
            <w:color w:val="FF0000"/>
            <w:lang w:val="sr-Cyrl-RS"/>
          </w:rPr>
          <w:t>Овај радни оквир је организован у модуле</w:t>
        </w:r>
      </w:ins>
      <w:ins w:id="291" w:author="Jelena Hrnjak" w:date="2023-08-28T21:10:00Z">
        <w:r w:rsidR="004D0DF4" w:rsidRPr="009E4D34">
          <w:rPr>
            <w:color w:val="FF0000"/>
            <w:lang w:val="sr-Cyrl-RS"/>
          </w:rPr>
          <w:t xml:space="preserve"> који </w:t>
        </w:r>
        <w:r w:rsidR="00044A2C" w:rsidRPr="009E4D34">
          <w:rPr>
            <w:color w:val="FF0000"/>
            <w:lang w:val="sr-Cyrl-RS"/>
          </w:rPr>
          <w:t>нуде функционалности за</w:t>
        </w:r>
        <w:r w:rsidR="004D0DF4" w:rsidRPr="009E4D34">
          <w:rPr>
            <w:color w:val="FF0000"/>
            <w:lang w:val="sr-Cyrl-RS"/>
          </w:rPr>
          <w:t xml:space="preserve"> подршку</w:t>
        </w:r>
        <w:r w:rsidR="00044A2C" w:rsidRPr="009E4D34">
          <w:rPr>
            <w:color w:val="FF0000"/>
            <w:lang w:val="sr-Cyrl-RS"/>
          </w:rPr>
          <w:t xml:space="preserve"> различитих</w:t>
        </w:r>
        <w:r w:rsidR="006566F6" w:rsidRPr="009E4D34">
          <w:rPr>
            <w:color w:val="FF0000"/>
            <w:lang w:val="sr-Cyrl-RS"/>
          </w:rPr>
          <w:t xml:space="preserve"> аспекат</w:t>
        </w:r>
        <w:r w:rsidR="00044A2C" w:rsidRPr="009E4D34">
          <w:rPr>
            <w:color w:val="FF0000"/>
            <w:lang w:val="sr-Cyrl-RS"/>
          </w:rPr>
          <w:t>а</w:t>
        </w:r>
        <w:r w:rsidR="004D0DF4" w:rsidRPr="009E4D34">
          <w:rPr>
            <w:color w:val="FF0000"/>
            <w:lang w:val="sr-Cyrl-RS"/>
          </w:rPr>
          <w:t xml:space="preserve"> развоја апликација. </w:t>
        </w:r>
      </w:ins>
      <w:ins w:id="292" w:author="Jelena Hrnjak" w:date="2023-08-28T21:11:00Z">
        <w:r w:rsidR="00044A2C" w:rsidRPr="009E4D34">
          <w:rPr>
            <w:color w:val="FF0000"/>
            <w:lang w:val="sr-Cyrl-RS"/>
          </w:rPr>
          <w:t xml:space="preserve">Неки од најпознатијих модула су </w:t>
        </w:r>
        <w:r w:rsidR="00044A2C" w:rsidRPr="009E4D34">
          <w:rPr>
            <w:i/>
            <w:color w:val="FF0000"/>
            <w:lang w:val="en-US"/>
          </w:rPr>
          <w:t>Spring Bo</w:t>
        </w:r>
        <w:r w:rsidR="006566F6" w:rsidRPr="009E4D34">
          <w:rPr>
            <w:i/>
            <w:color w:val="FF0000"/>
            <w:lang w:val="en-US"/>
          </w:rPr>
          <w:t>ot</w:t>
        </w:r>
      </w:ins>
      <w:ins w:id="293" w:author="Jelena Hrnjak" w:date="2023-08-30T04:21:00Z">
        <w:r w:rsidR="009649AE" w:rsidRPr="009E4D34">
          <w:rPr>
            <w:i/>
            <w:color w:val="FF0000"/>
            <w:lang w:val="en-US"/>
          </w:rPr>
          <w:t xml:space="preserve"> </w:t>
        </w:r>
      </w:ins>
      <w:ins w:id="294" w:author="Jelena Hrnjak" w:date="2023-08-30T04:22:00Z">
        <w:r w:rsidR="009649AE" w:rsidRPr="009E4D34">
          <w:rPr>
            <w:color w:val="FF0000"/>
            <w:lang w:val="en-US"/>
          </w:rPr>
          <w:t>[1</w:t>
        </w:r>
      </w:ins>
      <w:r w:rsidR="00AF75F3" w:rsidRPr="009E4D34">
        <w:rPr>
          <w:color w:val="FF0000"/>
          <w:lang w:val="en-US"/>
        </w:rPr>
        <w:t>1</w:t>
      </w:r>
      <w:ins w:id="295" w:author="Jelena Hrnjak" w:date="2023-08-30T04:22:00Z">
        <w:r w:rsidR="009649AE" w:rsidRPr="009E4D34">
          <w:rPr>
            <w:color w:val="FF0000"/>
            <w:lang w:val="en-US"/>
          </w:rPr>
          <w:t>]</w:t>
        </w:r>
      </w:ins>
      <w:ins w:id="296" w:author="Jelena Hrnjak" w:date="2023-08-28T21:11:00Z">
        <w:r w:rsidR="006566F6" w:rsidRPr="009E4D34">
          <w:rPr>
            <w:i/>
            <w:color w:val="FF0000"/>
            <w:lang w:val="en-US"/>
          </w:rPr>
          <w:t xml:space="preserve"> </w:t>
        </w:r>
      </w:ins>
      <w:ins w:id="297" w:author="Jelena Hrnjak" w:date="2023-08-28T21:15:00Z">
        <w:r w:rsidR="006566F6" w:rsidRPr="009E4D34">
          <w:rPr>
            <w:color w:val="FF0000"/>
            <w:lang w:val="sr-Cyrl-RS"/>
          </w:rPr>
          <w:t>и</w:t>
        </w:r>
      </w:ins>
      <w:ins w:id="298" w:author="Jelena Hrnjak" w:date="2023-08-28T21:11:00Z">
        <w:r w:rsidR="00044A2C" w:rsidRPr="009E4D34">
          <w:rPr>
            <w:i/>
            <w:color w:val="FF0000"/>
            <w:lang w:val="en-US"/>
          </w:rPr>
          <w:t xml:space="preserve"> Spring Security</w:t>
        </w:r>
      </w:ins>
      <w:ins w:id="299" w:author="Jelena Hrnjak" w:date="2023-08-30T04:22:00Z">
        <w:r w:rsidR="009649AE" w:rsidRPr="009E4D34">
          <w:rPr>
            <w:i/>
            <w:color w:val="FF0000"/>
            <w:lang w:val="en-US"/>
          </w:rPr>
          <w:t xml:space="preserve"> </w:t>
        </w:r>
        <w:r w:rsidR="009649AE" w:rsidRPr="009E4D34">
          <w:rPr>
            <w:color w:val="FF0000"/>
            <w:sz w:val="22"/>
            <w:lang w:val="en-US"/>
          </w:rPr>
          <w:t>[1</w:t>
        </w:r>
      </w:ins>
      <w:r w:rsidR="00AF75F3" w:rsidRPr="009E4D34">
        <w:rPr>
          <w:color w:val="FF0000"/>
          <w:sz w:val="22"/>
          <w:lang w:val="en-US"/>
        </w:rPr>
        <w:t>2</w:t>
      </w:r>
      <w:ins w:id="300" w:author="Jelena Hrnjak" w:date="2023-08-30T04:22:00Z">
        <w:r w:rsidR="009649AE" w:rsidRPr="009E4D34">
          <w:rPr>
            <w:color w:val="FF0000"/>
            <w:sz w:val="22"/>
            <w:lang w:val="en-US"/>
          </w:rPr>
          <w:t>]</w:t>
        </w:r>
      </w:ins>
      <w:ins w:id="301" w:author="Jelena Hrnjak" w:date="2023-08-28T21:06:00Z">
        <w:r w:rsidR="006566F6" w:rsidRPr="009E4D34">
          <w:rPr>
            <w:color w:val="FF0000"/>
            <w:lang w:val="sr-Cyrl-RS"/>
          </w:rPr>
          <w:t>.</w:t>
        </w:r>
      </w:ins>
    </w:p>
    <w:p w14:paraId="4AA0EB9B" w14:textId="2BE35D37" w:rsidR="006566F6" w:rsidRPr="009E4D34" w:rsidRDefault="009649AE" w:rsidP="0078371B">
      <w:pPr>
        <w:pStyle w:val="BodyText"/>
        <w:ind w:firstLine="360"/>
        <w:rPr>
          <w:ins w:id="302" w:author="Jelena Hrnjak" w:date="2023-08-30T04:21:00Z"/>
          <w:color w:val="FF0000"/>
          <w:lang w:val="sr-Cyrl-RS"/>
        </w:rPr>
        <w:pPrChange w:id="303" w:author="Jelena Hrnjak" w:date="2023-08-28T21:16:00Z">
          <w:pPr>
            <w:pStyle w:val="Heading3"/>
          </w:pPr>
        </w:pPrChange>
      </w:pPr>
      <w:ins w:id="304" w:author="Jelena Hrnjak" w:date="2023-08-30T04:20:00Z">
        <w:r w:rsidRPr="009E4D34">
          <w:rPr>
            <w:color w:val="FF0000"/>
            <w:lang w:val="sr-Cyrl-RS"/>
          </w:rPr>
          <w:t xml:space="preserve"> </w:t>
        </w:r>
      </w:ins>
      <w:ins w:id="305" w:author="Jelena Hrnjak" w:date="2023-08-28T21:15:00Z">
        <w:r w:rsidR="006566F6" w:rsidRPr="009E4D34">
          <w:rPr>
            <w:i/>
            <w:color w:val="FF0000"/>
            <w:lang w:val="en-US"/>
          </w:rPr>
          <w:t>Spring Boot</w:t>
        </w:r>
      </w:ins>
      <w:ins w:id="306" w:author="Jelena Hrnjak" w:date="2023-08-28T21:20:00Z">
        <w:r w:rsidR="00F01990" w:rsidRPr="009E4D34">
          <w:rPr>
            <w:color w:val="FF0000"/>
            <w:lang w:val="sr-Cyrl-RS"/>
          </w:rPr>
          <w:t xml:space="preserve"> је модул који</w:t>
        </w:r>
      </w:ins>
      <w:ins w:id="307" w:author="Jelena Hrnjak" w:date="2023-08-28T21:15:00Z">
        <w:r w:rsidR="006566F6" w:rsidRPr="009E4D34">
          <w:rPr>
            <w:i/>
            <w:color w:val="FF0000"/>
            <w:lang w:val="en-US"/>
          </w:rPr>
          <w:t xml:space="preserve"> </w:t>
        </w:r>
      </w:ins>
      <w:ins w:id="308" w:author="Jelena Hrnjak" w:date="2023-08-28T21:17:00Z">
        <w:r w:rsidR="00E97BD5" w:rsidRPr="009E4D34">
          <w:rPr>
            <w:color w:val="FF0000"/>
            <w:lang w:val="sr-Cyrl-RS"/>
          </w:rPr>
          <w:t xml:space="preserve">омогућава </w:t>
        </w:r>
        <w:r w:rsidR="005471A9" w:rsidRPr="009E4D34">
          <w:rPr>
            <w:color w:val="FF0000"/>
            <w:lang w:val="sr-Cyrl-RS"/>
          </w:rPr>
          <w:t xml:space="preserve">креирање инфраструктуре за самосталне апликације које су спремне за продукцију. </w:t>
        </w:r>
      </w:ins>
      <w:ins w:id="309" w:author="Jelena Hrnjak" w:date="2023-08-28T21:18:00Z">
        <w:r w:rsidR="005471A9" w:rsidRPr="009E4D34">
          <w:rPr>
            <w:color w:val="FF0000"/>
            <w:lang w:val="sr-Cyrl-RS"/>
          </w:rPr>
          <w:t xml:space="preserve">Конфигурација се врши помоћу алата </w:t>
        </w:r>
        <w:r w:rsidR="005471A9" w:rsidRPr="009E4D34">
          <w:rPr>
            <w:i/>
            <w:color w:val="FF0000"/>
            <w:lang w:val="en-US"/>
          </w:rPr>
          <w:t xml:space="preserve">Maven </w:t>
        </w:r>
        <w:r w:rsidR="005471A9" w:rsidRPr="009E4D34">
          <w:rPr>
            <w:color w:val="FF0000"/>
            <w:lang w:val="sr-Cyrl-RS"/>
          </w:rPr>
          <w:t xml:space="preserve">постављањем иницијалног </w:t>
        </w:r>
        <w:r w:rsidR="005471A9" w:rsidRPr="009E4D34">
          <w:rPr>
            <w:i/>
            <w:color w:val="FF0000"/>
            <w:lang w:val="en-US"/>
          </w:rPr>
          <w:t xml:space="preserve">pom.xml </w:t>
        </w:r>
        <w:r w:rsidR="005471A9" w:rsidRPr="009E4D34">
          <w:rPr>
            <w:color w:val="FF0000"/>
            <w:lang w:val="sr-Cyrl-RS"/>
          </w:rPr>
          <w:t>фајла.</w:t>
        </w:r>
      </w:ins>
      <w:ins w:id="310" w:author="Jelena Hrnjak" w:date="2023-08-28T21:20:00Z">
        <w:r w:rsidR="00F74A7B" w:rsidRPr="009E4D34">
          <w:rPr>
            <w:color w:val="FF0000"/>
            <w:lang w:val="en-US"/>
          </w:rPr>
          <w:t xml:space="preserve"> </w:t>
        </w:r>
      </w:ins>
      <w:ins w:id="311" w:author="Jelena Hrnjak" w:date="2023-08-28T21:16:00Z">
        <w:r w:rsidR="00E97BD5" w:rsidRPr="009E4D34">
          <w:rPr>
            <w:i/>
            <w:color w:val="FF0000"/>
            <w:lang w:val="en-US"/>
          </w:rPr>
          <w:t xml:space="preserve">Spring Security </w:t>
        </w:r>
      </w:ins>
      <w:ins w:id="312" w:author="Jelena Hrnjak" w:date="2023-08-28T21:19:00Z">
        <w:r w:rsidR="00270EA2" w:rsidRPr="009E4D34">
          <w:rPr>
            <w:color w:val="FF0000"/>
            <w:lang w:val="sr-Cyrl-RS"/>
          </w:rPr>
          <w:t xml:space="preserve">нуди решење за аутентификацију и ауторизацију апликације. </w:t>
        </w:r>
      </w:ins>
      <w:ins w:id="313" w:author="Jelena Hrnjak" w:date="2023-08-28T23:28:00Z">
        <w:r w:rsidR="00504202" w:rsidRPr="009E4D34">
          <w:rPr>
            <w:color w:val="FF0000"/>
            <w:lang w:val="sr-Cyrl-RS"/>
          </w:rPr>
          <w:t xml:space="preserve">Има уграђену подршку за различите </w:t>
        </w:r>
      </w:ins>
      <w:ins w:id="314" w:author="Jelena Hrnjak" w:date="2023-08-28T23:29:00Z">
        <w:r w:rsidR="00504202" w:rsidRPr="009E4D34">
          <w:rPr>
            <w:color w:val="FF0000"/>
            <w:lang w:val="sr-Cyrl-RS"/>
          </w:rPr>
          <w:t>безбедносне механизме, односно стандарде</w:t>
        </w:r>
        <w:r w:rsidR="00607A10" w:rsidRPr="009E4D34">
          <w:rPr>
            <w:color w:val="FF0000"/>
            <w:lang w:val="sr-Cyrl-RS"/>
          </w:rPr>
          <w:t xml:space="preserve"> и складиштење лозинки у шифрованом облику</w:t>
        </w:r>
      </w:ins>
      <w:ins w:id="315" w:author="Jelena Hrnjak" w:date="2023-08-28T23:30:00Z">
        <w:r w:rsidR="00607A10" w:rsidRPr="009E4D34">
          <w:rPr>
            <w:color w:val="FF0000"/>
            <w:lang w:val="sr-Cyrl-RS"/>
          </w:rPr>
          <w:t>.</w:t>
        </w:r>
      </w:ins>
    </w:p>
    <w:p w14:paraId="4B35C7FE" w14:textId="7C44D8E7" w:rsidR="005D0FF8" w:rsidRPr="009E4D34" w:rsidRDefault="009649AE">
      <w:pPr>
        <w:pStyle w:val="BodyText"/>
        <w:ind w:firstLine="0"/>
        <w:rPr>
          <w:ins w:id="316" w:author="Jelena Hrnjak" w:date="2023-08-30T04:23:00Z"/>
          <w:color w:val="FF0000"/>
          <w:lang w:val="sr-Cyrl-RS"/>
        </w:rPr>
        <w:pPrChange w:id="317" w:author="Jelena Hrnjak" w:date="2023-08-28T21:16:00Z">
          <w:pPr>
            <w:pStyle w:val="Heading3"/>
          </w:pPr>
        </w:pPrChange>
      </w:pPr>
      <w:ins w:id="318" w:author="Jelena Hrnjak" w:date="2023-08-30T04:21:00Z">
        <w:r w:rsidRPr="009E4D34">
          <w:rPr>
            <w:color w:val="FF0000"/>
            <w:lang w:val="sr-Cyrl-RS"/>
          </w:rPr>
          <w:tab/>
          <w:t xml:space="preserve">Подржана су три система за управљање базама података: </w:t>
        </w:r>
        <w:r w:rsidRPr="009E4D34">
          <w:rPr>
            <w:i/>
            <w:color w:val="FF0000"/>
            <w:lang w:val="en-US"/>
          </w:rPr>
          <w:t>PostgreSQL</w:t>
        </w:r>
      </w:ins>
      <w:ins w:id="319" w:author="Jelena Hrnjak" w:date="2023-08-30T04:22:00Z">
        <w:r w:rsidRPr="009E4D34">
          <w:rPr>
            <w:i/>
            <w:color w:val="FF0000"/>
            <w:lang w:val="en-US"/>
          </w:rPr>
          <w:t xml:space="preserve"> </w:t>
        </w:r>
        <w:r w:rsidR="00BE1519" w:rsidRPr="009E4D34">
          <w:rPr>
            <w:color w:val="FF0000"/>
            <w:lang w:val="en-US"/>
          </w:rPr>
          <w:t>[1</w:t>
        </w:r>
      </w:ins>
      <w:r w:rsidR="00AF75F3" w:rsidRPr="009E4D34">
        <w:rPr>
          <w:color w:val="FF0000"/>
          <w:lang w:val="en-US"/>
        </w:rPr>
        <w:t>3</w:t>
      </w:r>
      <w:ins w:id="320" w:author="Jelena Hrnjak" w:date="2023-08-30T04:22:00Z">
        <w:r w:rsidR="00BE1519" w:rsidRPr="009E4D34">
          <w:rPr>
            <w:color w:val="FF0000"/>
            <w:lang w:val="en-US"/>
          </w:rPr>
          <w:t>]</w:t>
        </w:r>
      </w:ins>
      <w:ins w:id="321" w:author="Jelena Hrnjak" w:date="2023-08-30T04:21:00Z">
        <w:r w:rsidRPr="009E4D34">
          <w:rPr>
            <w:i/>
            <w:color w:val="FF0000"/>
            <w:lang w:val="en-US"/>
          </w:rPr>
          <w:t xml:space="preserve">, MySQL </w:t>
        </w:r>
      </w:ins>
      <w:ins w:id="322" w:author="Jelena Hrnjak" w:date="2023-08-30T04:22:00Z">
        <w:r w:rsidR="00BE1519" w:rsidRPr="009E4D34">
          <w:rPr>
            <w:color w:val="FF0000"/>
            <w:lang w:val="en-US"/>
          </w:rPr>
          <w:t>[1</w:t>
        </w:r>
      </w:ins>
      <w:r w:rsidR="00AF75F3" w:rsidRPr="009E4D34">
        <w:rPr>
          <w:color w:val="FF0000"/>
          <w:lang w:val="en-US"/>
        </w:rPr>
        <w:t>4</w:t>
      </w:r>
      <w:ins w:id="323" w:author="Jelena Hrnjak" w:date="2023-08-30T04:22:00Z">
        <w:r w:rsidR="00BE1519" w:rsidRPr="009E4D34">
          <w:rPr>
            <w:color w:val="FF0000"/>
            <w:lang w:val="en-US"/>
          </w:rPr>
          <w:t xml:space="preserve">] </w:t>
        </w:r>
      </w:ins>
      <w:ins w:id="324" w:author="Jelena Hrnjak" w:date="2023-08-30T04:21:00Z">
        <w:r w:rsidRPr="009E4D34">
          <w:rPr>
            <w:color w:val="FF0000"/>
            <w:lang w:val="sr-Cyrl-RS"/>
          </w:rPr>
          <w:t xml:space="preserve">и </w:t>
        </w:r>
        <w:r w:rsidRPr="009E4D34">
          <w:rPr>
            <w:i/>
            <w:color w:val="FF0000"/>
            <w:lang w:val="en-US"/>
          </w:rPr>
          <w:t>Oracle Database</w:t>
        </w:r>
      </w:ins>
      <w:ins w:id="325" w:author="Jelena Hrnjak" w:date="2023-08-30T04:22:00Z">
        <w:r w:rsidR="00BE1519" w:rsidRPr="009E4D34">
          <w:rPr>
            <w:i/>
            <w:color w:val="FF0000"/>
            <w:lang w:val="en-US"/>
          </w:rPr>
          <w:t xml:space="preserve"> </w:t>
        </w:r>
        <w:r w:rsidR="00BE1519" w:rsidRPr="009E4D34">
          <w:rPr>
            <w:color w:val="FF0000"/>
            <w:lang w:val="en-US"/>
          </w:rPr>
          <w:t>[1</w:t>
        </w:r>
      </w:ins>
      <w:r w:rsidR="00AF75F3" w:rsidRPr="009E4D34">
        <w:rPr>
          <w:color w:val="FF0000"/>
          <w:lang w:val="en-US"/>
        </w:rPr>
        <w:t>5</w:t>
      </w:r>
      <w:ins w:id="326" w:author="Jelena Hrnjak" w:date="2023-08-30T04:22:00Z">
        <w:r w:rsidR="00BE1519" w:rsidRPr="009E4D34">
          <w:rPr>
            <w:color w:val="FF0000"/>
            <w:lang w:val="en-US"/>
          </w:rPr>
          <w:t>]</w:t>
        </w:r>
      </w:ins>
      <w:ins w:id="327" w:author="Jelena Hrnjak" w:date="2023-08-30T04:21:00Z">
        <w:r w:rsidRPr="009E4D34">
          <w:rPr>
            <w:i/>
            <w:color w:val="FF0000"/>
            <w:lang w:val="en-US"/>
          </w:rPr>
          <w:t xml:space="preserve">. </w:t>
        </w:r>
      </w:ins>
      <w:ins w:id="328" w:author="Jelena Hrnjak" w:date="2023-08-29T19:43:00Z">
        <w:r w:rsidR="005D0FF8" w:rsidRPr="009E4D34">
          <w:rPr>
            <w:i/>
            <w:color w:val="FF0000"/>
            <w:lang w:val="en-US"/>
          </w:rPr>
          <w:t xml:space="preserve">PostgreSQL </w:t>
        </w:r>
        <w:r w:rsidR="005D0FF8" w:rsidRPr="009E4D34">
          <w:rPr>
            <w:color w:val="FF0000"/>
            <w:lang w:val="sr-Cyrl-RS"/>
          </w:rPr>
          <w:t>је релациони објектно-оријентисан систе</w:t>
        </w:r>
        <w:r w:rsidRPr="009E4D34">
          <w:rPr>
            <w:color w:val="FF0000"/>
            <w:lang w:val="sr-Cyrl-RS"/>
          </w:rPr>
          <w:t xml:space="preserve">м за управљање базама података. </w:t>
        </w:r>
        <w:r w:rsidR="005D0FF8" w:rsidRPr="009E4D34">
          <w:rPr>
            <w:color w:val="FF0000"/>
            <w:lang w:val="sr-Cyrl-RS"/>
          </w:rPr>
          <w:t>Користи и проширује језик</w:t>
        </w:r>
        <w:r w:rsidR="005D0FF8" w:rsidRPr="009E4D34">
          <w:rPr>
            <w:i/>
            <w:color w:val="FF0000"/>
            <w:lang w:val="sr-Cyrl-RS"/>
          </w:rPr>
          <w:t xml:space="preserve"> </w:t>
        </w:r>
        <w:r w:rsidR="005D0FF8" w:rsidRPr="009E4D34">
          <w:rPr>
            <w:i/>
            <w:color w:val="FF0000"/>
            <w:lang w:val="en-US"/>
          </w:rPr>
          <w:t>SQL</w:t>
        </w:r>
        <w:r w:rsidR="005D0FF8" w:rsidRPr="009E4D34">
          <w:rPr>
            <w:i/>
            <w:color w:val="FF0000"/>
            <w:lang w:val="ru-RU"/>
          </w:rPr>
          <w:t xml:space="preserve"> </w:t>
        </w:r>
        <w:r w:rsidR="005D0FF8" w:rsidRPr="009E4D34">
          <w:rPr>
            <w:color w:val="FF0000"/>
            <w:lang w:val="ru-RU"/>
          </w:rPr>
          <w:t>и омогућава сигурно склади</w:t>
        </w:r>
        <w:r w:rsidR="005D0FF8" w:rsidRPr="009E4D34">
          <w:rPr>
            <w:color w:val="FF0000"/>
            <w:lang w:val="sr-Cyrl-RS"/>
          </w:rPr>
          <w:t>штење великог броја података. Издваја се по подршци великог скупа типова података, као и могућности креирања нових типова од стране корисника.</w:t>
        </w:r>
      </w:ins>
      <w:ins w:id="329" w:author="Jelena Hrnjak" w:date="2023-08-30T04:22:00Z">
        <w:r w:rsidR="00020F3F" w:rsidRPr="009E4D34">
          <w:rPr>
            <w:i/>
            <w:color w:val="FF0000"/>
            <w:lang w:val="en-US"/>
          </w:rPr>
          <w:t xml:space="preserve"> </w:t>
        </w:r>
      </w:ins>
      <w:ins w:id="330" w:author="Jelena Hrnjak" w:date="2023-08-29T19:43:00Z">
        <w:r w:rsidR="005D0FF8" w:rsidRPr="009E4D34">
          <w:rPr>
            <w:i/>
            <w:color w:val="FF0000"/>
            <w:lang w:val="en-US"/>
          </w:rPr>
          <w:t xml:space="preserve">MySQL </w:t>
        </w:r>
        <w:r w:rsidR="005D0FF8" w:rsidRPr="009E4D34">
          <w:rPr>
            <w:color w:val="FF0000"/>
            <w:lang w:val="sr-Cyrl-RS"/>
          </w:rPr>
          <w:t xml:space="preserve">представља релациони систем за управљање базама података </w:t>
        </w:r>
      </w:ins>
      <w:ins w:id="331" w:author="Jelena Hrnjak" w:date="2023-08-30T04:23:00Z">
        <w:r w:rsidR="00020F3F" w:rsidRPr="009E4D34">
          <w:rPr>
            <w:color w:val="FF0000"/>
            <w:lang w:val="sr-Cyrl-RS"/>
          </w:rPr>
          <w:t>који п</w:t>
        </w:r>
      </w:ins>
      <w:ins w:id="332" w:author="Jelena Hrnjak" w:date="2023-08-29T19:43:00Z">
        <w:r w:rsidR="005D0FF8" w:rsidRPr="009E4D34">
          <w:rPr>
            <w:color w:val="FF0000"/>
            <w:lang w:val="sr-Cyrl-RS"/>
          </w:rPr>
          <w:t xml:space="preserve">одржава широк скуп </w:t>
        </w:r>
        <w:r w:rsidR="005D0FF8" w:rsidRPr="009E4D34">
          <w:rPr>
            <w:i/>
            <w:color w:val="FF0000"/>
            <w:lang w:val="en-US"/>
          </w:rPr>
          <w:t xml:space="preserve">SQL </w:t>
        </w:r>
        <w:r w:rsidR="005D0FF8" w:rsidRPr="009E4D34">
          <w:rPr>
            <w:color w:val="FF0000"/>
            <w:lang w:val="sr-Cyrl-RS"/>
          </w:rPr>
          <w:t>операција и фукнционалности, укључујући рад са трансакцијама, индексирање и могућност вишекорисничког опслуживања.</w:t>
        </w:r>
        <w:r w:rsidR="00C47A04" w:rsidRPr="009E4D34">
          <w:rPr>
            <w:color w:val="FF0000"/>
            <w:lang w:val="sr-Cyrl-RS"/>
          </w:rPr>
          <w:t xml:space="preserve"> </w:t>
        </w:r>
        <w:r w:rsidR="005D0FF8" w:rsidRPr="009E4D34">
          <w:rPr>
            <w:i/>
            <w:color w:val="FF0000"/>
          </w:rPr>
          <w:t xml:space="preserve">Oracle Database </w:t>
        </w:r>
        <w:r w:rsidR="005D0FF8" w:rsidRPr="009E4D34">
          <w:rPr>
            <w:color w:val="FF0000"/>
            <w:lang w:val="sr-Cyrl-RS"/>
          </w:rPr>
          <w:t xml:space="preserve">је релациони систем за управљање базама </w:t>
        </w:r>
      </w:ins>
      <w:ins w:id="333" w:author="Jelena Hrnjak" w:date="2023-08-30T04:23:00Z">
        <w:r w:rsidR="00C47A04" w:rsidRPr="009E4D34">
          <w:rPr>
            <w:color w:val="FF0000"/>
            <w:lang w:val="sr-Cyrl-RS"/>
          </w:rPr>
          <w:t>који к</w:t>
        </w:r>
      </w:ins>
      <w:ins w:id="334" w:author="Jelena Hrnjak" w:date="2023-08-29T19:43:00Z">
        <w:r w:rsidR="005D0FF8" w:rsidRPr="009E4D34">
          <w:rPr>
            <w:color w:val="FF0000"/>
            <w:lang w:val="sr-Cyrl-RS"/>
          </w:rPr>
          <w:t xml:space="preserve">ористи језик </w:t>
        </w:r>
        <w:r w:rsidR="005D0FF8" w:rsidRPr="009E4D34">
          <w:rPr>
            <w:i/>
            <w:color w:val="FF0000"/>
            <w:lang w:val="en-US"/>
          </w:rPr>
          <w:t>SQL</w:t>
        </w:r>
        <w:r w:rsidR="005D0FF8" w:rsidRPr="009E4D34">
          <w:rPr>
            <w:i/>
            <w:color w:val="FF0000"/>
            <w:lang w:val="sr-Cyrl-RS"/>
          </w:rPr>
          <w:t xml:space="preserve"> </w:t>
        </w:r>
        <w:r w:rsidR="005D0FF8" w:rsidRPr="009E4D34">
          <w:rPr>
            <w:color w:val="FF0000"/>
            <w:lang w:val="sr-Cyrl-RS"/>
          </w:rPr>
          <w:t>за манипулацију над подацима.</w:t>
        </w:r>
      </w:ins>
    </w:p>
    <w:p w14:paraId="65E59B13" w14:textId="2E90EDAF" w:rsidR="003C1FFE" w:rsidRPr="009E4D34" w:rsidRDefault="003C1FFE">
      <w:pPr>
        <w:pStyle w:val="BodyText"/>
        <w:ind w:firstLine="0"/>
        <w:rPr>
          <w:ins w:id="335" w:author="Jelena Hrnjak" w:date="2023-08-27T19:34:00Z"/>
          <w:color w:val="FF0000"/>
          <w:lang w:val="en-US"/>
          <w:rPrChange w:id="336" w:author="Jelena Hrnjak" w:date="2023-08-30T04:25:00Z">
            <w:rPr>
              <w:ins w:id="337" w:author="Jelena Hrnjak" w:date="2023-08-27T19:34:00Z"/>
              <w:lang w:val="sr-Cyrl-RS"/>
            </w:rPr>
          </w:rPrChange>
        </w:rPr>
        <w:pPrChange w:id="338" w:author="Jelena Hrnjak" w:date="2023-08-28T21:16:00Z">
          <w:pPr>
            <w:pStyle w:val="Heading3"/>
          </w:pPr>
        </w:pPrChange>
      </w:pPr>
      <w:ins w:id="339" w:author="Jelena Hrnjak" w:date="2023-08-30T04:23:00Z">
        <w:r w:rsidRPr="009E4D34">
          <w:rPr>
            <w:color w:val="FF0000"/>
            <w:lang w:val="sr-Cyrl-RS"/>
          </w:rPr>
          <w:tab/>
          <w:t xml:space="preserve">Иако </w:t>
        </w:r>
      </w:ins>
      <w:ins w:id="340" w:author="Jelena Hrnjak" w:date="2023-08-30T04:24:00Z">
        <w:r w:rsidRPr="009E4D34">
          <w:rPr>
            <w:color w:val="FF0000"/>
            <w:lang w:val="sr-Cyrl-RS"/>
          </w:rPr>
          <w:t xml:space="preserve">радни оквир </w:t>
        </w:r>
        <w:r w:rsidRPr="009E4D34">
          <w:rPr>
            <w:i/>
            <w:color w:val="FF0000"/>
            <w:lang w:val="en-US"/>
          </w:rPr>
          <w:t xml:space="preserve">Spring </w:t>
        </w:r>
        <w:r w:rsidRPr="009E4D34">
          <w:rPr>
            <w:color w:val="FF0000"/>
            <w:lang w:val="sr-Cyrl-RS"/>
          </w:rPr>
          <w:t xml:space="preserve">пружа решење за аутентификацију и ауторизацију помоћу модула </w:t>
        </w:r>
        <w:r w:rsidRPr="009E4D34">
          <w:rPr>
            <w:i/>
            <w:color w:val="FF0000"/>
            <w:lang w:val="en-US"/>
          </w:rPr>
          <w:t>Spring Security</w:t>
        </w:r>
        <w:r w:rsidRPr="009E4D34">
          <w:rPr>
            <w:i/>
            <w:color w:val="FF0000"/>
            <w:lang w:val="sr-Cyrl-RS"/>
          </w:rPr>
          <w:t xml:space="preserve">, </w:t>
        </w:r>
        <w:r w:rsidR="00D03E6D" w:rsidRPr="009E4D34">
          <w:rPr>
            <w:color w:val="FF0000"/>
            <w:lang w:val="sr-Cyrl-RS"/>
          </w:rPr>
          <w:t xml:space="preserve">оваква заштита веб апликација се не препоручује уколико постоји потреба за вишим нивоом безбедности. </w:t>
        </w:r>
      </w:ins>
      <w:ins w:id="341" w:author="Jelena Hrnjak" w:date="2023-08-30T04:25:00Z">
        <w:r w:rsidR="00D03E6D" w:rsidRPr="009E4D34">
          <w:rPr>
            <w:color w:val="FF0000"/>
            <w:lang w:val="sr-Cyrl-RS"/>
          </w:rPr>
          <w:t xml:space="preserve">Због тога, подржана су три </w:t>
        </w:r>
      </w:ins>
      <w:r w:rsidR="001516DB" w:rsidRPr="009E4D34">
        <w:rPr>
          <w:color w:val="FF0000"/>
          <w:lang w:val="sr-Cyrl-RS"/>
        </w:rPr>
        <w:t>додатна</w:t>
      </w:r>
      <w:ins w:id="342" w:author="Jelena Hrnjak" w:date="2023-08-30T04:25:00Z">
        <w:r w:rsidR="00D03E6D" w:rsidRPr="009E4D34">
          <w:rPr>
            <w:color w:val="FF0000"/>
            <w:lang w:val="sr-Cyrl-RS"/>
          </w:rPr>
          <w:t xml:space="preserve"> безбеднос</w:t>
        </w:r>
      </w:ins>
      <w:r w:rsidR="001516DB" w:rsidRPr="009E4D34">
        <w:rPr>
          <w:color w:val="FF0000"/>
          <w:lang w:val="sr-Cyrl-RS"/>
        </w:rPr>
        <w:t>на механизма</w:t>
      </w:r>
      <w:ins w:id="343" w:author="Jelena Hrnjak" w:date="2023-08-30T04:25:00Z">
        <w:r w:rsidR="00D03E6D" w:rsidRPr="009E4D34">
          <w:rPr>
            <w:color w:val="FF0000"/>
            <w:lang w:val="sr-Cyrl-RS"/>
          </w:rPr>
          <w:t>: основна аутентификација</w:t>
        </w:r>
      </w:ins>
      <w:r w:rsidR="00D721DA">
        <w:rPr>
          <w:color w:val="FF0000"/>
          <w:lang w:val="sr-Cyrl-RS"/>
        </w:rPr>
        <w:t xml:space="preserve"> (енгл. </w:t>
      </w:r>
      <w:r w:rsidR="00D721DA">
        <w:rPr>
          <w:i/>
          <w:color w:val="FF0000"/>
          <w:lang w:val="en-US"/>
        </w:rPr>
        <w:t>Basic Authentication</w:t>
      </w:r>
      <w:r w:rsidR="00D721DA">
        <w:rPr>
          <w:color w:val="FF0000"/>
          <w:lang w:val="sr-Cyrl-RS"/>
        </w:rPr>
        <w:t>)</w:t>
      </w:r>
      <w:ins w:id="344" w:author="Jelena Hrnjak" w:date="2023-08-30T04:25:00Z">
        <w:r w:rsidR="00D03E6D" w:rsidRPr="009E4D34">
          <w:rPr>
            <w:color w:val="FF0000"/>
            <w:lang w:val="en-US"/>
          </w:rPr>
          <w:t xml:space="preserve"> [1</w:t>
        </w:r>
      </w:ins>
      <w:r w:rsidR="00AF75F3" w:rsidRPr="009E4D34">
        <w:rPr>
          <w:color w:val="FF0000"/>
          <w:lang w:val="en-US"/>
        </w:rPr>
        <w:t>6</w:t>
      </w:r>
      <w:ins w:id="345" w:author="Jelena Hrnjak" w:date="2023-08-30T04:25:00Z">
        <w:r w:rsidR="00D03E6D" w:rsidRPr="009E4D34">
          <w:rPr>
            <w:color w:val="FF0000"/>
            <w:lang w:val="en-US"/>
          </w:rPr>
          <w:t xml:space="preserve">] </w:t>
        </w:r>
        <w:r w:rsidR="00D03E6D" w:rsidRPr="009E4D34">
          <w:rPr>
            <w:color w:val="FF0000"/>
            <w:lang w:val="sr-Cyrl-RS"/>
          </w:rPr>
          <w:t>, стандард</w:t>
        </w:r>
        <w:r w:rsidR="00D03E6D" w:rsidRPr="009E4D34">
          <w:rPr>
            <w:color w:val="FF0000"/>
            <w:lang w:val="en-US"/>
          </w:rPr>
          <w:t xml:space="preserve"> </w:t>
        </w:r>
      </w:ins>
      <w:ins w:id="346" w:author="Jelena Hrnjak" w:date="2023-08-30T04:26:00Z">
        <w:r w:rsidR="00D03E6D" w:rsidRPr="009E4D34">
          <w:rPr>
            <w:i/>
            <w:color w:val="FF0000"/>
            <w:lang w:val="en-US"/>
          </w:rPr>
          <w:t xml:space="preserve">JSON </w:t>
        </w:r>
        <w:r w:rsidR="00D03E6D" w:rsidRPr="009E4D34">
          <w:rPr>
            <w:color w:val="FF0000"/>
            <w:lang w:val="sr-Cyrl-RS"/>
          </w:rPr>
          <w:t xml:space="preserve">веб токен </w:t>
        </w:r>
      </w:ins>
      <w:ins w:id="347" w:author="Jelena Hrnjak" w:date="2023-08-30T04:25:00Z">
        <w:r w:rsidR="00D03E6D" w:rsidRPr="009E4D34">
          <w:rPr>
            <w:color w:val="FF0000"/>
            <w:lang w:val="en-US"/>
          </w:rPr>
          <w:t>[1</w:t>
        </w:r>
      </w:ins>
      <w:r w:rsidR="00AF75F3" w:rsidRPr="009E4D34">
        <w:rPr>
          <w:color w:val="FF0000"/>
          <w:lang w:val="en-US"/>
        </w:rPr>
        <w:t>7</w:t>
      </w:r>
      <w:ins w:id="348" w:author="Jelena Hrnjak" w:date="2023-08-30T04:25:00Z">
        <w:r w:rsidR="00D03E6D" w:rsidRPr="009E4D34">
          <w:rPr>
            <w:color w:val="FF0000"/>
            <w:lang w:val="en-US"/>
          </w:rPr>
          <w:t xml:space="preserve">] и стандард </w:t>
        </w:r>
      </w:ins>
      <w:ins w:id="349" w:author="Jelena Hrnjak" w:date="2023-08-30T04:26:00Z">
        <w:r w:rsidR="00D03E6D" w:rsidRPr="009E4D34">
          <w:rPr>
            <w:i/>
            <w:color w:val="FF0000"/>
            <w:lang w:val="en-US"/>
          </w:rPr>
          <w:t>OAuth</w:t>
        </w:r>
      </w:ins>
      <w:ins w:id="350" w:author="Jelena Hrnjak" w:date="2023-08-30T04:25:00Z">
        <w:r w:rsidR="00D03E6D" w:rsidRPr="009E4D34">
          <w:rPr>
            <w:color w:val="FF0000"/>
            <w:lang w:val="en-US"/>
          </w:rPr>
          <w:t xml:space="preserve"> [1</w:t>
        </w:r>
      </w:ins>
      <w:r w:rsidR="00AF75F3" w:rsidRPr="009E4D34">
        <w:rPr>
          <w:color w:val="FF0000"/>
          <w:lang w:val="en-US"/>
        </w:rPr>
        <w:t>8</w:t>
      </w:r>
      <w:ins w:id="351" w:author="Jelena Hrnjak" w:date="2023-08-30T04:25:00Z">
        <w:r w:rsidR="00D03E6D" w:rsidRPr="009E4D34">
          <w:rPr>
            <w:color w:val="FF0000"/>
            <w:lang w:val="en-US"/>
          </w:rPr>
          <w:t>].</w:t>
        </w:r>
        <w:r w:rsidR="00D03E6D" w:rsidRPr="009E4D34">
          <w:rPr>
            <w:color w:val="FF0000"/>
            <w:lang w:val="sr-Cyrl-RS"/>
          </w:rPr>
          <w:t xml:space="preserve"> </w:t>
        </w:r>
      </w:ins>
    </w:p>
    <w:p w14:paraId="510E665F" w14:textId="3E716B3C" w:rsidR="005336AF" w:rsidRPr="009E4D34" w:rsidRDefault="00350156">
      <w:pPr>
        <w:pStyle w:val="Heading3"/>
        <w:rPr>
          <w:ins w:id="352" w:author="Jelena Hrnjak" w:date="2023-08-27T19:44:00Z"/>
          <w:color w:val="FF0000"/>
        </w:rPr>
      </w:pPr>
      <w:bookmarkStart w:id="353" w:name="_Toc144365498"/>
      <w:ins w:id="354" w:author="Jelena Hrnjak" w:date="2023-08-27T19:45:00Z">
        <w:r w:rsidRPr="009E4D34">
          <w:rPr>
            <w:color w:val="FF0000"/>
            <w:lang w:val="sr-Cyrl-RS"/>
          </w:rPr>
          <w:t>Основна аутентификација</w:t>
        </w:r>
      </w:ins>
      <w:bookmarkEnd w:id="353"/>
      <w:del w:id="355" w:author="Jelena Hrnjak" w:date="2023-08-27T19:45:00Z">
        <w:r w:rsidR="005336AF" w:rsidRPr="009E4D34" w:rsidDel="00350156">
          <w:rPr>
            <w:color w:val="FF0000"/>
          </w:rPr>
          <w:delText>Basic Authentication</w:delText>
        </w:r>
      </w:del>
    </w:p>
    <w:p w14:paraId="68E0AFD8" w14:textId="1479A816" w:rsidR="00EE5E1D" w:rsidRPr="009E4D34" w:rsidRDefault="00350156">
      <w:pPr>
        <w:pStyle w:val="BodyText"/>
        <w:rPr>
          <w:color w:val="FF0000"/>
          <w:lang w:val="sr-Cyrl-RS"/>
          <w:rPrChange w:id="356" w:author="Jelena Hrnjak" w:date="2023-08-28T23:47:00Z">
            <w:rPr/>
          </w:rPrChange>
        </w:rPr>
        <w:pPrChange w:id="357" w:author="Jelena Hrnjak" w:date="2023-08-27T19:53:00Z">
          <w:pPr>
            <w:pStyle w:val="Heading3"/>
          </w:pPr>
        </w:pPrChange>
      </w:pPr>
      <w:ins w:id="358" w:author="Jelena Hrnjak" w:date="2023-08-27T19:44:00Z">
        <w:r w:rsidRPr="009E4D34">
          <w:rPr>
            <w:color w:val="FF0000"/>
            <w:lang w:val="sr-Cyrl-RS"/>
          </w:rPr>
          <w:t xml:space="preserve">Основна аутентификација </w:t>
        </w:r>
      </w:ins>
      <w:ins w:id="359" w:author="Jelena Hrnjak" w:date="2023-08-27T19:45:00Z">
        <w:r w:rsidRPr="009E4D34">
          <w:rPr>
            <w:color w:val="FF0000"/>
            <w:lang w:val="sr-Cyrl-RS"/>
          </w:rPr>
          <w:t xml:space="preserve">(енгл. </w:t>
        </w:r>
        <w:r w:rsidRPr="009E4D34">
          <w:rPr>
            <w:i/>
            <w:color w:val="FF0000"/>
            <w:lang w:val="en-US"/>
          </w:rPr>
          <w:t>Basic Authentication</w:t>
        </w:r>
        <w:r w:rsidRPr="009E4D34">
          <w:rPr>
            <w:color w:val="FF0000"/>
            <w:lang w:val="sr-Cyrl-RS"/>
          </w:rPr>
          <w:t>)</w:t>
        </w:r>
        <w:r w:rsidR="0075457F" w:rsidRPr="009E4D34">
          <w:rPr>
            <w:color w:val="FF0000"/>
            <w:lang w:val="sr-Cyrl-RS"/>
          </w:rPr>
          <w:t xml:space="preserve"> представља </w:t>
        </w:r>
      </w:ins>
      <w:ins w:id="360" w:author="Jelena Hrnjak" w:date="2023-08-27T19:49:00Z">
        <w:r w:rsidR="00796A14" w:rsidRPr="009E4D34">
          <w:rPr>
            <w:color w:val="FF0000"/>
            <w:lang w:val="sr-Cyrl-RS"/>
          </w:rPr>
          <w:t xml:space="preserve">метод </w:t>
        </w:r>
      </w:ins>
      <w:ins w:id="361" w:author="Jelena Hrnjak" w:date="2023-08-27T19:45:00Z">
        <w:r w:rsidR="00796A14" w:rsidRPr="009E4D34">
          <w:rPr>
            <w:color w:val="FF0000"/>
            <w:lang w:val="sr-Cyrl-RS"/>
          </w:rPr>
          <w:t>аутентификације</w:t>
        </w:r>
        <w:r w:rsidR="0075457F" w:rsidRPr="009E4D34">
          <w:rPr>
            <w:color w:val="FF0000"/>
            <w:lang w:val="sr-Cyrl-RS"/>
          </w:rPr>
          <w:t xml:space="preserve"> </w:t>
        </w:r>
      </w:ins>
      <w:ins w:id="362" w:author="Jelena Hrnjak" w:date="2023-08-27T19:49:00Z">
        <w:r w:rsidR="00FD7638" w:rsidRPr="009E4D34">
          <w:rPr>
            <w:color w:val="FF0000"/>
            <w:lang w:val="sr-Cyrl-RS"/>
          </w:rPr>
          <w:t xml:space="preserve">у ком се корисник идентификује </w:t>
        </w:r>
      </w:ins>
      <w:ins w:id="363" w:author="Jelena Hrnjak" w:date="2023-08-27T19:50:00Z">
        <w:r w:rsidR="00FD7638" w:rsidRPr="009E4D34">
          <w:rPr>
            <w:color w:val="FF0000"/>
            <w:lang w:val="sr-Cyrl-RS"/>
          </w:rPr>
          <w:t>помоћу</w:t>
        </w:r>
      </w:ins>
      <w:ins w:id="364" w:author="Jelena Hrnjak" w:date="2023-08-27T19:49:00Z">
        <w:r w:rsidR="00FD7638" w:rsidRPr="009E4D34">
          <w:rPr>
            <w:color w:val="FF0000"/>
            <w:lang w:val="sr-Cyrl-RS"/>
          </w:rPr>
          <w:t xml:space="preserve"> </w:t>
        </w:r>
      </w:ins>
      <w:ins w:id="365" w:author="Jelena Hrnjak" w:date="2023-08-27T19:45:00Z">
        <w:r w:rsidR="0075457F" w:rsidRPr="009E4D34">
          <w:rPr>
            <w:color w:val="FF0000"/>
            <w:lang w:val="sr-Cyrl-RS"/>
          </w:rPr>
          <w:t xml:space="preserve">корисничког имена </w:t>
        </w:r>
      </w:ins>
      <w:ins w:id="366" w:author="Jelena Hrnjak" w:date="2023-08-27T19:46:00Z">
        <w:r w:rsidR="0075457F" w:rsidRPr="009E4D34">
          <w:rPr>
            <w:color w:val="FF0000"/>
            <w:lang w:val="sr-Cyrl-RS"/>
          </w:rPr>
          <w:t xml:space="preserve">(или неког другог идентификационог параметра) и лозинке. </w:t>
        </w:r>
      </w:ins>
      <w:ins w:id="367" w:author="Jelena Hrnjak" w:date="2023-08-27T23:37:00Z">
        <w:r w:rsidR="00852CEC" w:rsidRPr="009E4D34">
          <w:rPr>
            <w:color w:val="FF0000"/>
            <w:lang w:val="sr-Cyrl-RS"/>
          </w:rPr>
          <w:t xml:space="preserve">Уколико су унешени подаци валидни, аутентификација корисника се сматра успешном. </w:t>
        </w:r>
      </w:ins>
      <w:ins w:id="368" w:author="Jelena Hrnjak" w:date="2023-08-27T19:46:00Z">
        <w:r w:rsidR="0075457F" w:rsidRPr="009E4D34">
          <w:rPr>
            <w:color w:val="FF0000"/>
            <w:lang w:val="sr-Cyrl-RS"/>
          </w:rPr>
          <w:t xml:space="preserve">Ова два параметра се </w:t>
        </w:r>
      </w:ins>
      <w:ins w:id="369" w:author="Jelena Hrnjak" w:date="2023-08-27T19:50:00Z">
        <w:r w:rsidR="00FD7638" w:rsidRPr="009E4D34">
          <w:rPr>
            <w:color w:val="FF0000"/>
            <w:lang w:val="sr-Cyrl-RS"/>
          </w:rPr>
          <w:t>често</w:t>
        </w:r>
      </w:ins>
      <w:ins w:id="370" w:author="Jelena Hrnjak" w:date="2023-08-27T19:46:00Z">
        <w:r w:rsidR="0075457F" w:rsidRPr="009E4D34">
          <w:rPr>
            <w:color w:val="FF0000"/>
            <w:lang w:val="sr-Cyrl-RS"/>
          </w:rPr>
          <w:t xml:space="preserve"> </w:t>
        </w:r>
      </w:ins>
      <w:ins w:id="371" w:author="Jelena Hrnjak" w:date="2023-08-27T19:50:00Z">
        <w:r w:rsidR="00FD7638" w:rsidRPr="009E4D34">
          <w:rPr>
            <w:color w:val="FF0000"/>
            <w:lang w:val="sr-Cyrl-RS"/>
          </w:rPr>
          <w:lastRenderedPageBreak/>
          <w:t>прослеђују</w:t>
        </w:r>
      </w:ins>
      <w:ins w:id="372" w:author="Jelena Hrnjak" w:date="2023-08-27T19:47:00Z">
        <w:r w:rsidR="000E5843" w:rsidRPr="009E4D34">
          <w:rPr>
            <w:color w:val="FF0000"/>
            <w:lang w:val="sr-Cyrl-RS"/>
          </w:rPr>
          <w:t xml:space="preserve"> као обичан текст</w:t>
        </w:r>
      </w:ins>
      <w:ins w:id="373" w:author="Jelena Hrnjak" w:date="2023-08-27T19:50:00Z">
        <w:r w:rsidR="007805B4" w:rsidRPr="009E4D34">
          <w:rPr>
            <w:color w:val="FF0000"/>
            <w:lang w:val="sr-Cyrl-RS"/>
          </w:rPr>
          <w:t xml:space="preserve"> или </w:t>
        </w:r>
      </w:ins>
      <w:ins w:id="374" w:author="Jelena Hrnjak" w:date="2023-08-27T19:56:00Z">
        <w:r w:rsidR="004140A7" w:rsidRPr="009E4D34">
          <w:rPr>
            <w:color w:val="FF0000"/>
            <w:lang w:val="sr-Cyrl-RS"/>
          </w:rPr>
          <w:t xml:space="preserve">се </w:t>
        </w:r>
      </w:ins>
      <w:ins w:id="375" w:author="Jelena Hrnjak" w:date="2023-08-28T23:29:00Z">
        <w:r w:rsidR="00607A10" w:rsidRPr="009E4D34">
          <w:rPr>
            <w:color w:val="FF0000"/>
            <w:lang w:val="sr-Cyrl-RS"/>
          </w:rPr>
          <w:t>шифрују</w:t>
        </w:r>
      </w:ins>
      <w:ins w:id="376" w:author="Jelena Hrnjak" w:date="2023-08-27T19:47:00Z">
        <w:r w:rsidR="007805B4" w:rsidRPr="009E4D34">
          <w:rPr>
            <w:color w:val="FF0000"/>
            <w:lang w:val="sr-Cyrl-RS"/>
          </w:rPr>
          <w:t xml:space="preserve"> помоћу неког </w:t>
        </w:r>
      </w:ins>
      <w:ins w:id="377" w:author="Jelena Hrnjak" w:date="2023-08-27T19:51:00Z">
        <w:r w:rsidR="004140A7" w:rsidRPr="009E4D34">
          <w:rPr>
            <w:color w:val="FF0000"/>
            <w:lang w:val="sr-Cyrl-RS"/>
          </w:rPr>
          <w:t xml:space="preserve">механизма шифровања, </w:t>
        </w:r>
        <w:r w:rsidR="007805B4" w:rsidRPr="009E4D34">
          <w:rPr>
            <w:color w:val="FF0000"/>
            <w:lang w:val="sr-Cyrl-RS"/>
          </w:rPr>
          <w:t xml:space="preserve">као што је </w:t>
        </w:r>
        <w:r w:rsidR="007805B4" w:rsidRPr="009E4D34">
          <w:rPr>
            <w:i/>
            <w:color w:val="FF0000"/>
            <w:lang w:val="en-US"/>
          </w:rPr>
          <w:t>Base64</w:t>
        </w:r>
      </w:ins>
      <w:ins w:id="378" w:author="Jelena Hrnjak" w:date="2023-08-27T19:47:00Z">
        <w:r w:rsidR="005E626A" w:rsidRPr="009E4D34">
          <w:rPr>
            <w:color w:val="FF0000"/>
            <w:lang w:val="sr-Cyrl-RS"/>
          </w:rPr>
          <w:t xml:space="preserve">. </w:t>
        </w:r>
      </w:ins>
      <w:ins w:id="379" w:author="Jelena Hrnjak" w:date="2023-08-28T23:47:00Z">
        <w:r w:rsidR="007238CB" w:rsidRPr="009E4D34">
          <w:rPr>
            <w:color w:val="FF0000"/>
            <w:lang w:val="sr-Cyrl-RS"/>
          </w:rPr>
          <w:t>Овај метод може бити ограничен у погледу ауторизације и заштите података, те се у случају потребе за вишим нивоима безбедности препоручује коришћење додатних безбедносних механизама.</w:t>
        </w:r>
      </w:ins>
    </w:p>
    <w:p w14:paraId="16ED44CA" w14:textId="02E68E81" w:rsidR="00BE1C3D" w:rsidRPr="009E4D34" w:rsidRDefault="005336AF" w:rsidP="005336AF">
      <w:pPr>
        <w:pStyle w:val="Heading3"/>
        <w:rPr>
          <w:ins w:id="380" w:author="Jelena Hrnjak" w:date="2023-08-28T23:30:00Z"/>
          <w:color w:val="FF0000"/>
          <w:lang w:val="sr-Cyrl-RS"/>
        </w:rPr>
      </w:pPr>
      <w:del w:id="381" w:author="Jelena Hrnjak" w:date="2023-08-28T18:49:00Z">
        <w:r w:rsidRPr="009E4D34" w:rsidDel="00CA4530">
          <w:rPr>
            <w:color w:val="FF0000"/>
            <w:lang w:val="sr-Cyrl-RS"/>
          </w:rPr>
          <w:delText>Аутентификација помоћу</w:delText>
        </w:r>
      </w:del>
      <w:bookmarkStart w:id="382" w:name="_Toc144365499"/>
      <w:ins w:id="383" w:author="Jelena Hrnjak" w:date="2023-08-28T18:49:00Z">
        <w:r w:rsidR="00CA4530" w:rsidRPr="009E4D34">
          <w:rPr>
            <w:color w:val="FF0000"/>
            <w:lang w:val="sr-Cyrl-RS"/>
          </w:rPr>
          <w:t>С</w:t>
        </w:r>
      </w:ins>
      <w:ins w:id="384" w:author="Jelena Hrnjak" w:date="2023-08-28T18:50:00Z">
        <w:r w:rsidR="00CA4530" w:rsidRPr="009E4D34">
          <w:rPr>
            <w:color w:val="FF0000"/>
            <w:lang w:val="sr-Cyrl-RS"/>
          </w:rPr>
          <w:t>тандард</w:t>
        </w:r>
      </w:ins>
      <w:r w:rsidRPr="009E4D34">
        <w:rPr>
          <w:color w:val="FF0000"/>
          <w:lang w:val="sr-Cyrl-RS"/>
        </w:rPr>
        <w:t xml:space="preserve"> </w:t>
      </w:r>
      <w:r w:rsidRPr="009E4D34">
        <w:rPr>
          <w:i/>
          <w:color w:val="FF0000"/>
          <w:lang w:val="sr-Cyrl-RS"/>
        </w:rPr>
        <w:t xml:space="preserve">JSON </w:t>
      </w:r>
      <w:del w:id="385" w:author="Jelena Hrnjak" w:date="2023-08-28T23:30:00Z">
        <w:r w:rsidRPr="009E4D34" w:rsidDel="00BE1C3D">
          <w:rPr>
            <w:i/>
            <w:color w:val="FF0000"/>
            <w:lang w:val="sr-Cyrl-RS"/>
          </w:rPr>
          <w:delText>Web</w:delText>
        </w:r>
        <w:r w:rsidRPr="009E4D34" w:rsidDel="00BE1C3D">
          <w:rPr>
            <w:color w:val="FF0000"/>
            <w:lang w:val="sr-Cyrl-RS"/>
          </w:rPr>
          <w:delText xml:space="preserve"> </w:delText>
        </w:r>
      </w:del>
      <w:ins w:id="386" w:author="Jelena Hrnjak" w:date="2023-08-28T23:30:00Z">
        <w:r w:rsidR="00BE1C3D" w:rsidRPr="009E4D34">
          <w:rPr>
            <w:color w:val="FF0000"/>
            <w:lang w:val="sr-Cyrl-RS"/>
          </w:rPr>
          <w:t xml:space="preserve">веб </w:t>
        </w:r>
      </w:ins>
      <w:r w:rsidRPr="009E4D34">
        <w:rPr>
          <w:color w:val="FF0000"/>
          <w:lang w:val="sr-Cyrl-RS"/>
        </w:rPr>
        <w:t>токен</w:t>
      </w:r>
      <w:bookmarkEnd w:id="382"/>
    </w:p>
    <w:p w14:paraId="307A2B8C" w14:textId="3DC2A0AB" w:rsidR="005336AF" w:rsidRPr="009E4D34" w:rsidRDefault="00BE1C3D">
      <w:pPr>
        <w:pStyle w:val="Obiantekst"/>
        <w:ind w:firstLine="360"/>
        <w:rPr>
          <w:color w:val="FF0000"/>
        </w:rPr>
        <w:pPrChange w:id="387" w:author="Jelena Hrnjak" w:date="2023-08-28T23:32:00Z">
          <w:pPr>
            <w:pStyle w:val="Heading3"/>
          </w:pPr>
        </w:pPrChange>
      </w:pPr>
      <w:ins w:id="388" w:author="Jelena Hrnjak" w:date="2023-08-28T23:30:00Z">
        <w:r w:rsidRPr="009E4D34">
          <w:rPr>
            <w:i/>
            <w:color w:val="FF0000"/>
            <w:lang w:val="sr-Cyrl-RS"/>
          </w:rPr>
          <w:t xml:space="preserve">JSON </w:t>
        </w:r>
        <w:r w:rsidRPr="009E4D34">
          <w:rPr>
            <w:color w:val="FF0000"/>
            <w:lang w:val="sr-Cyrl-RS"/>
          </w:rPr>
          <w:t>веб</w:t>
        </w:r>
        <w:r w:rsidRPr="009E4D34">
          <w:rPr>
            <w:i/>
            <w:color w:val="FF0000"/>
            <w:lang w:val="en-US"/>
          </w:rPr>
          <w:t xml:space="preserve"> </w:t>
        </w:r>
        <w:r w:rsidRPr="009E4D34">
          <w:rPr>
            <w:color w:val="FF0000"/>
            <w:lang w:val="sr-Cyrl-RS"/>
          </w:rPr>
          <w:t>токен (</w:t>
        </w:r>
      </w:ins>
      <w:ins w:id="389" w:author="Jelena Hrnjak" w:date="2023-08-28T23:31:00Z">
        <w:r w:rsidRPr="009E4D34">
          <w:rPr>
            <w:i/>
            <w:color w:val="FF0000"/>
            <w:lang w:val="en-US"/>
          </w:rPr>
          <w:t>JWT</w:t>
        </w:r>
      </w:ins>
      <w:ins w:id="390" w:author="Jelena Hrnjak" w:date="2023-08-28T23:30:00Z">
        <w:r w:rsidRPr="009E4D34">
          <w:rPr>
            <w:color w:val="FF0000"/>
            <w:lang w:val="sr-Cyrl-RS"/>
          </w:rPr>
          <w:t>)</w:t>
        </w:r>
      </w:ins>
      <w:ins w:id="391" w:author="Jelena Hrnjak" w:date="2023-08-28T23:31:00Z">
        <w:r w:rsidR="00F30F2B" w:rsidRPr="009E4D34">
          <w:rPr>
            <w:color w:val="FF0000"/>
            <w:lang w:val="en-US"/>
          </w:rPr>
          <w:t xml:space="preserve"> </w:t>
        </w:r>
        <w:r w:rsidR="00F30F2B" w:rsidRPr="009E4D34">
          <w:rPr>
            <w:color w:val="FF0000"/>
            <w:lang w:val="sr-Cyrl-RS"/>
          </w:rPr>
          <w:t>представља</w:t>
        </w:r>
      </w:ins>
      <w:r w:rsidR="006C4300" w:rsidRPr="009E4D34">
        <w:rPr>
          <w:color w:val="FF0000"/>
          <w:lang w:val="sr-Cyrl-RS"/>
        </w:rPr>
        <w:t xml:space="preserve"> </w:t>
      </w:r>
      <w:ins w:id="392" w:author="Jelena Hrnjak" w:date="2023-08-28T23:31:00Z">
        <w:r w:rsidR="00F30F2B" w:rsidRPr="009E4D34">
          <w:rPr>
            <w:color w:val="FF0000"/>
            <w:lang w:val="sr-Cyrl-RS"/>
          </w:rPr>
          <w:t>формат</w:t>
        </w:r>
      </w:ins>
      <w:r w:rsidR="006C4300" w:rsidRPr="009E4D34">
        <w:rPr>
          <w:color w:val="FF0000"/>
          <w:lang w:val="sr-Cyrl-RS"/>
        </w:rPr>
        <w:t xml:space="preserve"> за представу</w:t>
      </w:r>
      <w:ins w:id="393" w:author="Jelena Hrnjak" w:date="2023-08-28T23:31:00Z">
        <w:r w:rsidR="00F30F2B" w:rsidRPr="009E4D34">
          <w:rPr>
            <w:color w:val="FF0000"/>
            <w:lang w:val="sr-Cyrl-RS"/>
          </w:rPr>
          <w:t xml:space="preserve"> токен</w:t>
        </w:r>
      </w:ins>
      <w:r w:rsidR="006C4300" w:rsidRPr="009E4D34">
        <w:rPr>
          <w:color w:val="FF0000"/>
          <w:lang w:val="sr-Cyrl-RS"/>
        </w:rPr>
        <w:t>а</w:t>
      </w:r>
      <w:ins w:id="394" w:author="Jelena Hrnjak" w:date="2023-08-28T23:31:00Z">
        <w:r w:rsidR="00F30F2B" w:rsidRPr="009E4D34">
          <w:rPr>
            <w:color w:val="FF0000"/>
            <w:lang w:val="sr-Cyrl-RS"/>
          </w:rPr>
          <w:t xml:space="preserve"> за аутентификацију. </w:t>
        </w:r>
      </w:ins>
      <w:ins w:id="395" w:author="Jelena Hrnjak" w:date="2023-08-28T23:32:00Z">
        <w:r w:rsidR="00F30F2B" w:rsidRPr="009E4D34">
          <w:rPr>
            <w:color w:val="FF0000"/>
            <w:lang w:val="sr-Cyrl-RS"/>
          </w:rPr>
          <w:t xml:space="preserve">Састоји се од три дела: заглавље (енгл. </w:t>
        </w:r>
        <w:r w:rsidR="00F30F2B" w:rsidRPr="009E4D34">
          <w:rPr>
            <w:i/>
            <w:color w:val="FF0000"/>
            <w:lang w:val="en-US"/>
          </w:rPr>
          <w:t>header</w:t>
        </w:r>
        <w:r w:rsidR="00F30F2B" w:rsidRPr="009E4D34">
          <w:rPr>
            <w:color w:val="FF0000"/>
            <w:lang w:val="sr-Cyrl-RS"/>
          </w:rPr>
          <w:t>)</w:t>
        </w:r>
        <w:r w:rsidR="00F30F2B" w:rsidRPr="009E4D34">
          <w:rPr>
            <w:color w:val="FF0000"/>
            <w:lang w:val="en-US"/>
          </w:rPr>
          <w:t xml:space="preserve">, </w:t>
        </w:r>
        <w:r w:rsidR="00F30F2B" w:rsidRPr="009E4D34">
          <w:rPr>
            <w:color w:val="FF0000"/>
            <w:lang w:val="sr-Cyrl-RS"/>
          </w:rPr>
          <w:t xml:space="preserve">главног дела (енгл. </w:t>
        </w:r>
        <w:r w:rsidR="00F30F2B" w:rsidRPr="009E4D34">
          <w:rPr>
            <w:i/>
            <w:color w:val="FF0000"/>
            <w:lang w:val="en-US"/>
          </w:rPr>
          <w:t>payload</w:t>
        </w:r>
        <w:r w:rsidR="00F30F2B" w:rsidRPr="009E4D34">
          <w:rPr>
            <w:color w:val="FF0000"/>
            <w:lang w:val="sr-Cyrl-RS"/>
          </w:rPr>
          <w:t>)</w:t>
        </w:r>
        <w:r w:rsidR="00F30F2B" w:rsidRPr="009E4D34">
          <w:rPr>
            <w:color w:val="FF0000"/>
            <w:lang w:val="en-US"/>
          </w:rPr>
          <w:t xml:space="preserve"> </w:t>
        </w:r>
        <w:r w:rsidR="00F30F2B" w:rsidRPr="009E4D34">
          <w:rPr>
            <w:color w:val="FF0000"/>
            <w:lang w:val="sr-Cyrl-RS"/>
          </w:rPr>
          <w:t xml:space="preserve">и потписа (енгл. </w:t>
        </w:r>
        <w:r w:rsidR="00F30F2B" w:rsidRPr="009E4D34">
          <w:rPr>
            <w:i/>
            <w:color w:val="FF0000"/>
            <w:lang w:val="en-US"/>
          </w:rPr>
          <w:t>signature</w:t>
        </w:r>
        <w:r w:rsidR="00F30F2B" w:rsidRPr="009E4D34">
          <w:rPr>
            <w:color w:val="FF0000"/>
            <w:lang w:val="sr-Cyrl-RS"/>
          </w:rPr>
          <w:t>)</w:t>
        </w:r>
        <w:r w:rsidR="00F30F2B" w:rsidRPr="009E4D34">
          <w:rPr>
            <w:color w:val="FF0000"/>
            <w:lang w:val="en-US"/>
          </w:rPr>
          <w:t>.</w:t>
        </w:r>
      </w:ins>
      <w:ins w:id="396" w:author="Jelena Hrnjak" w:date="2023-08-28T23:33:00Z">
        <w:r w:rsidR="00FC4CF4" w:rsidRPr="009E4D34">
          <w:rPr>
            <w:color w:val="FF0000"/>
            <w:lang w:val="en-US"/>
          </w:rPr>
          <w:t xml:space="preserve"> </w:t>
        </w:r>
        <w:r w:rsidR="00FC4CF4" w:rsidRPr="009E4D34">
          <w:rPr>
            <w:color w:val="FF0000"/>
            <w:lang w:val="sr-Cyrl-RS"/>
          </w:rPr>
          <w:t>Токен се генерише при свакој успешној аутентификацији и до</w:t>
        </w:r>
        <w:r w:rsidR="003552CF" w:rsidRPr="009E4D34">
          <w:rPr>
            <w:color w:val="FF0000"/>
            <w:lang w:val="sr-Cyrl-RS"/>
          </w:rPr>
          <w:t>дељује се пријављеном кориснику, при чему садржи све неопходне податке о њему.</w:t>
        </w:r>
        <w:r w:rsidR="00FC4CF4" w:rsidRPr="009E4D34">
          <w:rPr>
            <w:color w:val="FF0000"/>
            <w:lang w:val="sr-Cyrl-RS"/>
          </w:rPr>
          <w:t xml:space="preserve"> </w:t>
        </w:r>
      </w:ins>
      <w:ins w:id="397" w:author="Jelena Hrnjak" w:date="2023-08-28T23:38:00Z">
        <w:r w:rsidR="003552CF" w:rsidRPr="009E4D34">
          <w:rPr>
            <w:color w:val="FF0000"/>
            <w:lang w:val="sr-Cyrl-RS"/>
          </w:rPr>
          <w:t>При</w:t>
        </w:r>
      </w:ins>
      <w:ins w:id="398" w:author="Jelena Hrnjak" w:date="2023-08-28T23:33:00Z">
        <w:r w:rsidR="003552CF" w:rsidRPr="009E4D34">
          <w:rPr>
            <w:color w:val="FF0000"/>
            <w:lang w:val="sr-Cyrl-RS"/>
          </w:rPr>
          <w:t xml:space="preserve"> сваком</w:t>
        </w:r>
        <w:r w:rsidR="00FC4CF4" w:rsidRPr="009E4D34">
          <w:rPr>
            <w:color w:val="FF0000"/>
            <w:lang w:val="sr-Cyrl-RS"/>
          </w:rPr>
          <w:t xml:space="preserve"> захтев</w:t>
        </w:r>
      </w:ins>
      <w:ins w:id="399" w:author="Jelena Hrnjak" w:date="2023-08-28T23:38:00Z">
        <w:r w:rsidR="003552CF" w:rsidRPr="009E4D34">
          <w:rPr>
            <w:color w:val="FF0000"/>
            <w:lang w:val="sr-Cyrl-RS"/>
          </w:rPr>
          <w:t>у</w:t>
        </w:r>
      </w:ins>
      <w:ins w:id="400" w:author="Jelena Hrnjak" w:date="2023-08-28T23:39:00Z">
        <w:r w:rsidR="003552CF" w:rsidRPr="009E4D34">
          <w:rPr>
            <w:color w:val="FF0000"/>
            <w:lang w:val="sr-Cyrl-RS"/>
          </w:rPr>
          <w:t xml:space="preserve"> се</w:t>
        </w:r>
      </w:ins>
      <w:ins w:id="401" w:author="Jelena Hrnjak" w:date="2023-08-28T23:33:00Z">
        <w:r w:rsidR="00FC4CF4" w:rsidRPr="009E4D34">
          <w:rPr>
            <w:color w:val="FF0000"/>
            <w:lang w:val="sr-Cyrl-RS"/>
          </w:rPr>
          <w:t xml:space="preserve"> </w:t>
        </w:r>
      </w:ins>
      <w:ins w:id="402" w:author="Jelena Hrnjak" w:date="2023-08-28T23:34:00Z">
        <w:r w:rsidR="00FC4CF4" w:rsidRPr="009E4D34">
          <w:rPr>
            <w:color w:val="FF0000"/>
            <w:lang w:val="sr-Cyrl-RS"/>
          </w:rPr>
          <w:t xml:space="preserve">проверава валидност </w:t>
        </w:r>
        <w:r w:rsidR="00FC4CF4" w:rsidRPr="009E4D34">
          <w:rPr>
            <w:i/>
            <w:color w:val="FF0000"/>
            <w:lang w:val="en-US"/>
          </w:rPr>
          <w:t xml:space="preserve">JWT </w:t>
        </w:r>
        <w:r w:rsidR="00FC4CF4" w:rsidRPr="009E4D34">
          <w:rPr>
            <w:color w:val="FF0000"/>
            <w:lang w:val="sr-Cyrl-RS"/>
          </w:rPr>
          <w:t>токена</w:t>
        </w:r>
      </w:ins>
      <w:ins w:id="403" w:author="Jelena Hrnjak" w:date="2023-08-28T23:39:00Z">
        <w:r w:rsidR="003552CF" w:rsidRPr="009E4D34">
          <w:rPr>
            <w:color w:val="FF0000"/>
            <w:lang w:val="sr-Cyrl-RS"/>
          </w:rPr>
          <w:t xml:space="preserve"> на основу информација из њега и одређује се да ли је кориснику дозвољен приступ ресурсу или функционалности система</w:t>
        </w:r>
      </w:ins>
      <w:ins w:id="404" w:author="Jelena Hrnjak" w:date="2023-08-28T23:34:00Z">
        <w:r w:rsidR="00FC4CF4" w:rsidRPr="009E4D34">
          <w:rPr>
            <w:color w:val="FF0000"/>
            <w:lang w:val="sr-Cyrl-RS"/>
          </w:rPr>
          <w:t>.</w:t>
        </w:r>
      </w:ins>
      <w:del w:id="405" w:author="Jelena Hrnjak" w:date="2023-08-28T18:49:00Z">
        <w:r w:rsidR="005336AF" w:rsidRPr="009E4D34" w:rsidDel="00CA4530">
          <w:rPr>
            <w:color w:val="FF0000"/>
          </w:rPr>
          <w:delText>а</w:delText>
        </w:r>
      </w:del>
    </w:p>
    <w:p w14:paraId="59E555F3" w14:textId="31EA1DC3" w:rsidR="005336AF" w:rsidRPr="009E4D34" w:rsidRDefault="00CA4530" w:rsidP="005336AF">
      <w:pPr>
        <w:pStyle w:val="Heading3"/>
        <w:rPr>
          <w:ins w:id="406" w:author="Jelena Hrnjak" w:date="2023-08-27T19:49:00Z"/>
          <w:i/>
          <w:color w:val="FF0000"/>
          <w:lang w:val="sr-Cyrl-RS"/>
        </w:rPr>
      </w:pPr>
      <w:bookmarkStart w:id="407" w:name="_Toc144365500"/>
      <w:ins w:id="408" w:author="Jelena Hrnjak" w:date="2023-08-28T18:50:00Z">
        <w:r w:rsidRPr="009E4D34">
          <w:rPr>
            <w:color w:val="FF0000"/>
            <w:lang w:val="sr-Cyrl-RS"/>
          </w:rPr>
          <w:t xml:space="preserve">Стандард </w:t>
        </w:r>
      </w:ins>
      <w:r w:rsidR="005336AF" w:rsidRPr="009E4D34">
        <w:rPr>
          <w:i/>
          <w:color w:val="FF0000"/>
          <w:lang w:val="sr-Cyrl-RS"/>
        </w:rPr>
        <w:t>OAuth</w:t>
      </w:r>
      <w:bookmarkEnd w:id="407"/>
      <w:del w:id="409" w:author="Jelena Hrnjak" w:date="2023-08-28T15:29:00Z">
        <w:r w:rsidR="005336AF" w:rsidRPr="009E4D34" w:rsidDel="00F21ACF">
          <w:rPr>
            <w:i/>
            <w:color w:val="FF0000"/>
            <w:lang w:val="sr-Cyrl-RS"/>
          </w:rPr>
          <w:delText>2.0</w:delText>
        </w:r>
      </w:del>
    </w:p>
    <w:p w14:paraId="2B45142B" w14:textId="3374AF31" w:rsidR="00796A14" w:rsidRPr="009E4D34" w:rsidRDefault="004140A7">
      <w:pPr>
        <w:pStyle w:val="BodyText"/>
        <w:rPr>
          <w:i/>
          <w:color w:val="FF0000"/>
          <w:lang w:val="sr-Cyrl-RS"/>
          <w:rPrChange w:id="410" w:author="Jelena Hrnjak" w:date="2023-08-28T15:37:00Z">
            <w:rPr>
              <w:lang w:val="sr-Cyrl-RS"/>
            </w:rPr>
          </w:rPrChange>
        </w:rPr>
        <w:pPrChange w:id="411" w:author="Jelena Hrnjak" w:date="2023-08-27T19:49:00Z">
          <w:pPr>
            <w:pStyle w:val="Heading3"/>
          </w:pPr>
        </w:pPrChange>
      </w:pPr>
      <w:ins w:id="412" w:author="Jelena Hrnjak" w:date="2023-08-27T19:58:00Z">
        <w:r w:rsidRPr="009E4D34">
          <w:rPr>
            <w:i/>
            <w:color w:val="FF0000"/>
            <w:lang w:val="en-US"/>
          </w:rPr>
          <w:t>OA</w:t>
        </w:r>
        <w:r w:rsidR="00F21ACF" w:rsidRPr="009E4D34">
          <w:rPr>
            <w:i/>
            <w:color w:val="FF0000"/>
            <w:lang w:val="en-US"/>
          </w:rPr>
          <w:t>uth</w:t>
        </w:r>
      </w:ins>
      <w:ins w:id="413" w:author="Jelena Hrnjak" w:date="2023-08-28T00:30:00Z">
        <w:r w:rsidR="00902562" w:rsidRPr="009E4D34">
          <w:rPr>
            <w:i/>
            <w:color w:val="FF0000"/>
            <w:lang w:val="sr-Cyrl-RS"/>
          </w:rPr>
          <w:t xml:space="preserve"> </w:t>
        </w:r>
        <w:r w:rsidR="00902562" w:rsidRPr="009E4D34">
          <w:rPr>
            <w:color w:val="FF0000"/>
            <w:lang w:val="sr-Cyrl-RS"/>
          </w:rPr>
          <w:t xml:space="preserve">(скраћено од </w:t>
        </w:r>
        <w:r w:rsidR="00902562" w:rsidRPr="009E4D34">
          <w:rPr>
            <w:i/>
            <w:color w:val="FF0000"/>
            <w:lang w:val="en-US"/>
          </w:rPr>
          <w:t>Open Authorization</w:t>
        </w:r>
        <w:r w:rsidR="00902562" w:rsidRPr="009E4D34">
          <w:rPr>
            <w:color w:val="FF0000"/>
            <w:lang w:val="sr-Cyrl-RS"/>
          </w:rPr>
          <w:t>)</w:t>
        </w:r>
      </w:ins>
      <w:ins w:id="414" w:author="Jelena Hrnjak" w:date="2023-08-27T19:58:00Z">
        <w:r w:rsidRPr="009E4D34">
          <w:rPr>
            <w:i/>
            <w:color w:val="FF0000"/>
            <w:lang w:val="en-US"/>
          </w:rPr>
          <w:t xml:space="preserve"> </w:t>
        </w:r>
        <w:r w:rsidRPr="009E4D34">
          <w:rPr>
            <w:color w:val="FF0000"/>
            <w:lang w:val="sr-Cyrl-RS"/>
          </w:rPr>
          <w:t xml:space="preserve">представља </w:t>
        </w:r>
      </w:ins>
      <w:ins w:id="415" w:author="Jelena Hrnjak" w:date="2023-08-28T18:53:00Z">
        <w:r w:rsidR="002F6837" w:rsidRPr="009E4D34">
          <w:rPr>
            <w:color w:val="FF0000"/>
            <w:lang w:val="sr-Cyrl-RS"/>
          </w:rPr>
          <w:t>стандард</w:t>
        </w:r>
      </w:ins>
      <w:ins w:id="416" w:author="Jelena Hrnjak" w:date="2023-08-27T19:58:00Z">
        <w:r w:rsidRPr="009E4D34">
          <w:rPr>
            <w:color w:val="FF0000"/>
            <w:lang w:val="sr-Cyrl-RS"/>
          </w:rPr>
          <w:t xml:space="preserve"> за </w:t>
        </w:r>
      </w:ins>
      <w:ins w:id="417" w:author="Jelena Hrnjak" w:date="2023-08-28T15:25:00Z">
        <w:r w:rsidR="00A57CC1" w:rsidRPr="009E4D34">
          <w:rPr>
            <w:color w:val="FF0000"/>
            <w:lang w:val="sr-Cyrl-RS"/>
          </w:rPr>
          <w:t>доделу</w:t>
        </w:r>
      </w:ins>
      <w:ins w:id="418" w:author="Jelena Hrnjak" w:date="2023-08-27T19:58:00Z">
        <w:r w:rsidRPr="009E4D34">
          <w:rPr>
            <w:color w:val="FF0000"/>
            <w:lang w:val="sr-Cyrl-RS"/>
          </w:rPr>
          <w:t xml:space="preserve"> права приступ</w:t>
        </w:r>
        <w:r w:rsidR="00664A34" w:rsidRPr="009E4D34">
          <w:rPr>
            <w:color w:val="FF0000"/>
            <w:lang w:val="sr-Cyrl-RS"/>
          </w:rPr>
          <w:t>а</w:t>
        </w:r>
        <w:r w:rsidR="0090386A" w:rsidRPr="009E4D34">
          <w:rPr>
            <w:color w:val="FF0000"/>
            <w:lang w:val="sr-Cyrl-RS"/>
          </w:rPr>
          <w:t xml:space="preserve"> који о</w:t>
        </w:r>
      </w:ins>
      <w:ins w:id="419" w:author="Jelena Hrnjak" w:date="2023-08-28T15:28:00Z">
        <w:r w:rsidR="00664A34" w:rsidRPr="009E4D34">
          <w:rPr>
            <w:color w:val="FF0000"/>
            <w:lang w:val="sr-Cyrl-RS"/>
          </w:rPr>
          <w:t xml:space="preserve">могућава корисницима да </w:t>
        </w:r>
      </w:ins>
      <w:r w:rsidR="006C4300" w:rsidRPr="009E4D34">
        <w:rPr>
          <w:color w:val="FF0000"/>
          <w:lang w:val="sr-Cyrl-RS"/>
        </w:rPr>
        <w:t>доделе</w:t>
      </w:r>
      <w:ins w:id="420" w:author="Jelena Hrnjak" w:date="2023-08-28T15:41:00Z">
        <w:r w:rsidR="00330A74" w:rsidRPr="009E4D34">
          <w:rPr>
            <w:color w:val="FF0000"/>
            <w:lang w:val="sr-Cyrl-RS"/>
          </w:rPr>
          <w:t xml:space="preserve"> овлашћењ</w:t>
        </w:r>
      </w:ins>
      <w:r w:rsidR="00FE0B3E" w:rsidRPr="009E4D34">
        <w:rPr>
          <w:color w:val="FF0000"/>
          <w:lang w:val="en-US"/>
        </w:rPr>
        <w:t>a</w:t>
      </w:r>
      <w:ins w:id="421" w:author="Jelena Hrnjak" w:date="2023-08-28T15:28:00Z">
        <w:r w:rsidR="00664A34" w:rsidRPr="009E4D34">
          <w:rPr>
            <w:color w:val="FF0000"/>
            <w:lang w:val="sr-Cyrl-RS"/>
          </w:rPr>
          <w:t xml:space="preserve"> </w:t>
        </w:r>
        <w:r w:rsidR="00F21ACF" w:rsidRPr="009E4D34">
          <w:rPr>
            <w:color w:val="FF0000"/>
            <w:lang w:val="sr-Cyrl-RS"/>
          </w:rPr>
          <w:t xml:space="preserve">апликацијама </w:t>
        </w:r>
      </w:ins>
      <w:ins w:id="422" w:author="Jelena Hrnjak" w:date="2023-08-28T15:41:00Z">
        <w:r w:rsidR="00330A74" w:rsidRPr="009E4D34">
          <w:rPr>
            <w:color w:val="FF0000"/>
            <w:lang w:val="sr-Cyrl-RS"/>
          </w:rPr>
          <w:t>за</w:t>
        </w:r>
      </w:ins>
      <w:ins w:id="423" w:author="Jelena Hrnjak" w:date="2023-08-28T15:28:00Z">
        <w:r w:rsidR="00330A74" w:rsidRPr="009E4D34">
          <w:rPr>
            <w:color w:val="FF0000"/>
            <w:lang w:val="sr-Cyrl-RS"/>
          </w:rPr>
          <w:t xml:space="preserve"> приступ</w:t>
        </w:r>
        <w:r w:rsidR="00F21ACF" w:rsidRPr="009E4D34">
          <w:rPr>
            <w:color w:val="FF0000"/>
            <w:lang w:val="sr-Cyrl-RS"/>
          </w:rPr>
          <w:t xml:space="preserve"> њиховим п</w:t>
        </w:r>
        <w:r w:rsidR="0050545A" w:rsidRPr="009E4D34">
          <w:rPr>
            <w:color w:val="FF0000"/>
            <w:lang w:val="sr-Cyrl-RS"/>
          </w:rPr>
          <w:t>одацима који с</w:t>
        </w:r>
        <w:r w:rsidR="00B71977" w:rsidRPr="009E4D34">
          <w:rPr>
            <w:color w:val="FF0000"/>
            <w:lang w:val="sr-Cyrl-RS"/>
          </w:rPr>
          <w:t>е налазе у другим апликацијама</w:t>
        </w:r>
      </w:ins>
      <w:ins w:id="424" w:author="Jelena Hrnjak" w:date="2023-08-28T15:32:00Z">
        <w:r w:rsidR="00D571C6" w:rsidRPr="009E4D34">
          <w:rPr>
            <w:i/>
            <w:color w:val="FF0000"/>
            <w:lang w:val="en-US"/>
          </w:rPr>
          <w:t xml:space="preserve">. </w:t>
        </w:r>
      </w:ins>
      <w:ins w:id="425" w:author="Jelena Hrnjak" w:date="2023-08-28T15:35:00Z">
        <w:r w:rsidR="00C365B4" w:rsidRPr="009E4D34">
          <w:rPr>
            <w:color w:val="FF0000"/>
            <w:lang w:val="sr-Cyrl-RS"/>
          </w:rPr>
          <w:t>Уместо</w:t>
        </w:r>
      </w:ins>
      <w:ins w:id="426" w:author="Jelena Hrnjak" w:date="2023-08-28T15:36:00Z">
        <w:r w:rsidR="00C365B4" w:rsidRPr="009E4D34">
          <w:rPr>
            <w:color w:val="FF0000"/>
            <w:lang w:val="sr-Cyrl-RS"/>
          </w:rPr>
          <w:t xml:space="preserve"> уношења</w:t>
        </w:r>
      </w:ins>
      <w:ins w:id="427" w:author="Jelena Hrnjak" w:date="2023-08-28T15:35:00Z">
        <w:r w:rsidR="00C365B4" w:rsidRPr="009E4D34">
          <w:rPr>
            <w:color w:val="FF0000"/>
            <w:lang w:val="sr-Cyrl-RS"/>
          </w:rPr>
          <w:t xml:space="preserve"> идентификационих параметара, као што су корисничко име и лозинка,</w:t>
        </w:r>
      </w:ins>
      <w:ins w:id="428" w:author="Jelena Hrnjak" w:date="2023-08-28T15:36:00Z">
        <w:r w:rsidR="00C365B4" w:rsidRPr="009E4D34">
          <w:rPr>
            <w:color w:val="FF0000"/>
            <w:lang w:val="sr-Cyrl-RS"/>
          </w:rPr>
          <w:t xml:space="preserve"> сервер за доделу права приступа генерише</w:t>
        </w:r>
      </w:ins>
      <w:ins w:id="429" w:author="Jelena Hrnjak" w:date="2023-08-28T15:35:00Z">
        <w:r w:rsidR="00C365B4" w:rsidRPr="009E4D34">
          <w:rPr>
            <w:color w:val="FF0000"/>
            <w:lang w:val="sr-Cyrl-RS"/>
          </w:rPr>
          <w:t xml:space="preserve"> </w:t>
        </w:r>
      </w:ins>
      <w:ins w:id="430" w:author="Jelena Hrnjak" w:date="2023-08-28T15:36:00Z">
        <w:r w:rsidR="00B71977" w:rsidRPr="009E4D34">
          <w:rPr>
            <w:color w:val="FF0000"/>
            <w:lang w:val="sr-Cyrl-RS"/>
          </w:rPr>
          <w:t xml:space="preserve">токен који се користи за приступ ресурсима апликације. </w:t>
        </w:r>
      </w:ins>
      <w:ins w:id="431" w:author="Jelena Hrnjak" w:date="2023-08-28T15:35:00Z">
        <w:r w:rsidR="00D571C6" w:rsidRPr="009E4D34">
          <w:rPr>
            <w:color w:val="FF0000"/>
            <w:lang w:val="sr-Cyrl-RS"/>
          </w:rPr>
          <w:t xml:space="preserve">Овај </w:t>
        </w:r>
      </w:ins>
      <w:ins w:id="432" w:author="Jelena Hrnjak" w:date="2023-08-28T18:53:00Z">
        <w:r w:rsidR="002F6837" w:rsidRPr="009E4D34">
          <w:rPr>
            <w:color w:val="FF0000"/>
            <w:lang w:val="sr-Cyrl-RS"/>
          </w:rPr>
          <w:t>стандард</w:t>
        </w:r>
      </w:ins>
      <w:ins w:id="433" w:author="Jelena Hrnjak" w:date="2023-08-28T15:35:00Z">
        <w:r w:rsidR="00D571C6" w:rsidRPr="009E4D34">
          <w:rPr>
            <w:color w:val="FF0000"/>
            <w:lang w:val="sr-Cyrl-RS"/>
          </w:rPr>
          <w:t xml:space="preserve"> користи велики број компанија к</w:t>
        </w:r>
      </w:ins>
      <w:r w:rsidR="00FE0B3E" w:rsidRPr="009E4D34">
        <w:rPr>
          <w:color w:val="FF0000"/>
          <w:lang w:val="en-US"/>
        </w:rPr>
        <w:t>a</w:t>
      </w:r>
      <w:ins w:id="434" w:author="Jelena Hrnjak" w:date="2023-08-28T15:35:00Z">
        <w:r w:rsidR="00D571C6" w:rsidRPr="009E4D34">
          <w:rPr>
            <w:color w:val="FF0000"/>
            <w:lang w:val="sr-Cyrl-RS"/>
          </w:rPr>
          <w:t xml:space="preserve">о што су </w:t>
        </w:r>
        <w:r w:rsidR="00D571C6" w:rsidRPr="009E4D34">
          <w:rPr>
            <w:i/>
            <w:color w:val="FF0000"/>
            <w:lang w:val="en-US"/>
          </w:rPr>
          <w:t>Google</w:t>
        </w:r>
      </w:ins>
      <w:ins w:id="435" w:author="Jelena Hrnjak" w:date="2023-08-28T18:47:00Z">
        <w:r w:rsidR="001516C9" w:rsidRPr="009E4D34">
          <w:rPr>
            <w:i/>
            <w:color w:val="FF0000"/>
            <w:lang w:val="en-US"/>
          </w:rPr>
          <w:t xml:space="preserve"> </w:t>
        </w:r>
        <w:r w:rsidR="001516C9" w:rsidRPr="009E4D34">
          <w:rPr>
            <w:color w:val="FF0000"/>
            <w:lang w:val="sr-Cyrl-RS"/>
          </w:rPr>
          <w:t>и</w:t>
        </w:r>
      </w:ins>
      <w:ins w:id="436" w:author="Jelena Hrnjak" w:date="2023-08-28T15:35:00Z">
        <w:r w:rsidR="00D571C6" w:rsidRPr="009E4D34">
          <w:rPr>
            <w:i/>
            <w:color w:val="FF0000"/>
            <w:lang w:val="en-US"/>
          </w:rPr>
          <w:t xml:space="preserve"> F</w:t>
        </w:r>
        <w:r w:rsidR="001516C9" w:rsidRPr="009E4D34">
          <w:rPr>
            <w:i/>
            <w:color w:val="FF0000"/>
            <w:lang w:val="en-US"/>
          </w:rPr>
          <w:t>acebook</w:t>
        </w:r>
      </w:ins>
      <w:r w:rsidR="00384294" w:rsidRPr="009E4D34">
        <w:rPr>
          <w:i/>
          <w:color w:val="FF0000"/>
          <w:lang w:val="en-US"/>
        </w:rPr>
        <w:t>,</w:t>
      </w:r>
      <w:ins w:id="437" w:author="Jelena Hrnjak" w:date="2023-08-28T15:35:00Z">
        <w:r w:rsidR="00D571C6" w:rsidRPr="009E4D34">
          <w:rPr>
            <w:color w:val="FF0000"/>
            <w:lang w:val="sr-Cyrl-RS"/>
          </w:rPr>
          <w:t xml:space="preserve"> како би омогућиле корисницима да поделе податке са својих кориснички</w:t>
        </w:r>
        <w:r w:rsidR="001516C9" w:rsidRPr="009E4D34">
          <w:rPr>
            <w:color w:val="FF0000"/>
            <w:lang w:val="sr-Cyrl-RS"/>
          </w:rPr>
          <w:t>х налога са другим апликацијама</w:t>
        </w:r>
        <w:r w:rsidR="00D571C6" w:rsidRPr="009E4D34">
          <w:rPr>
            <w:color w:val="FF0000"/>
            <w:lang w:val="en-US"/>
          </w:rPr>
          <w:t>.</w:t>
        </w:r>
      </w:ins>
      <w:ins w:id="438" w:author="Jelena Hrnjak" w:date="2023-08-28T15:37:00Z">
        <w:r w:rsidR="00B71977" w:rsidRPr="009E4D34">
          <w:rPr>
            <w:color w:val="FF0000"/>
            <w:lang w:val="sr-Cyrl-RS"/>
          </w:rPr>
          <w:t xml:space="preserve"> Последња верзија овог механизма је </w:t>
        </w:r>
        <w:r w:rsidR="00B71977" w:rsidRPr="009E4D34">
          <w:rPr>
            <w:i/>
            <w:color w:val="FF0000"/>
            <w:lang w:val="en-US"/>
          </w:rPr>
          <w:t>OAuth2.0</w:t>
        </w:r>
        <w:r w:rsidR="00B71977" w:rsidRPr="009E4D34">
          <w:rPr>
            <w:i/>
            <w:color w:val="FF0000"/>
            <w:lang w:val="sr-Cyrl-RS"/>
          </w:rPr>
          <w:t>.</w:t>
        </w:r>
      </w:ins>
    </w:p>
    <w:p w14:paraId="148A4282" w14:textId="3D3B91CA" w:rsidR="0015794F" w:rsidRPr="009E4D34" w:rsidDel="005D0FF8" w:rsidRDefault="005336AF">
      <w:pPr>
        <w:pStyle w:val="BodyText"/>
        <w:rPr>
          <w:del w:id="439" w:author="Jelena Hrnjak" w:date="2023-08-29T19:43:00Z"/>
          <w:i/>
          <w:color w:val="FF0000"/>
          <w:lang w:val="en-US"/>
          <w:rPrChange w:id="440" w:author="Jelena Hrnjak" w:date="2023-08-25T16:49:00Z">
            <w:rPr>
              <w:del w:id="441" w:author="Jelena Hrnjak" w:date="2023-08-29T19:43:00Z"/>
              <w:lang w:val="sr-Cyrl-RS"/>
            </w:rPr>
          </w:rPrChange>
        </w:rPr>
        <w:pPrChange w:id="442" w:author="Jelena Hrnjak" w:date="2023-08-25T16:44:00Z">
          <w:pPr>
            <w:pStyle w:val="Heading3"/>
          </w:pPr>
        </w:pPrChange>
      </w:pPr>
      <w:del w:id="443" w:author="Jelena Hrnjak" w:date="2023-08-29T19:43:00Z">
        <w:r w:rsidRPr="009E4D34" w:rsidDel="005D0FF8">
          <w:rPr>
            <w:i/>
            <w:color w:val="FF0000"/>
            <w:lang w:val="sr-Cyrl-RS"/>
          </w:rPr>
          <w:delText>PostgreSQL</w:delText>
        </w:r>
      </w:del>
    </w:p>
    <w:p w14:paraId="465119E9" w14:textId="6BBB51B2" w:rsidR="00F40556" w:rsidRPr="009E4D34" w:rsidDel="005D0FF8" w:rsidRDefault="005336AF">
      <w:pPr>
        <w:pStyle w:val="BodyText"/>
        <w:rPr>
          <w:del w:id="444" w:author="Jelena Hrnjak" w:date="2023-08-29T19:43:00Z"/>
          <w:color w:val="FF0000"/>
          <w:lang w:val="en-US"/>
          <w:rPrChange w:id="445" w:author="Jelena Hrnjak" w:date="2023-08-28T20:26:00Z">
            <w:rPr>
              <w:del w:id="446" w:author="Jelena Hrnjak" w:date="2023-08-29T19:43:00Z"/>
              <w:i/>
              <w:lang w:val="sr-Cyrl-RS"/>
            </w:rPr>
          </w:rPrChange>
        </w:rPr>
        <w:pPrChange w:id="447" w:author="Jelena Hrnjak" w:date="2023-08-25T16:49:00Z">
          <w:pPr>
            <w:pStyle w:val="Heading3"/>
          </w:pPr>
        </w:pPrChange>
      </w:pPr>
      <w:del w:id="448" w:author="Jelena Hrnjak" w:date="2023-08-29T19:43:00Z">
        <w:r w:rsidRPr="009E4D34" w:rsidDel="005D0FF8">
          <w:rPr>
            <w:i/>
            <w:color w:val="FF0000"/>
            <w:lang w:val="sr-Cyrl-RS"/>
          </w:rPr>
          <w:delText>MySQl</w:delText>
        </w:r>
      </w:del>
    </w:p>
    <w:p w14:paraId="5F93B439" w14:textId="4169907A" w:rsidR="00BB5A06" w:rsidRPr="009E4D34" w:rsidDel="003F736E" w:rsidRDefault="005336AF">
      <w:pPr>
        <w:pStyle w:val="Obiantekst"/>
        <w:ind w:firstLine="360"/>
        <w:rPr>
          <w:del w:id="449" w:author="Jelena Hrnjak" w:date="2023-08-28T21:55:00Z"/>
          <w:color w:val="FF0000"/>
          <w:lang w:val="en-US"/>
          <w:rPrChange w:id="450" w:author="Jelena Hrnjak" w:date="2023-08-28T23:22:00Z">
            <w:rPr>
              <w:del w:id="451" w:author="Jelena Hrnjak" w:date="2023-08-28T21:55:00Z"/>
              <w:lang w:val="sr-Cyrl-RS"/>
            </w:rPr>
          </w:rPrChange>
        </w:rPr>
        <w:pPrChange w:id="452" w:author="Jelena Hrnjak" w:date="2023-08-28T21:50:00Z">
          <w:pPr>
            <w:pStyle w:val="Heading3"/>
          </w:pPr>
        </w:pPrChange>
      </w:pPr>
      <w:del w:id="453" w:author="Jelena Hrnjak" w:date="2023-08-29T19:43:00Z">
        <w:r w:rsidRPr="009E4D34" w:rsidDel="005D0FF8">
          <w:rPr>
            <w:i/>
            <w:color w:val="FF0000"/>
            <w:lang w:val="sr-Cyrl-RS"/>
          </w:rPr>
          <w:delText>Oracle</w:delText>
        </w:r>
      </w:del>
    </w:p>
    <w:p w14:paraId="2E3E5C47" w14:textId="6BCA6655" w:rsidR="0052622D" w:rsidRPr="009E4D34" w:rsidRDefault="00AA00AB">
      <w:pPr>
        <w:pStyle w:val="Obiantekst"/>
        <w:ind w:firstLine="360"/>
        <w:rPr>
          <w:color w:val="FF0000"/>
        </w:rPr>
        <w:pPrChange w:id="454" w:author="Jelena Hrnjak" w:date="2023-08-28T21:55:00Z">
          <w:pPr>
            <w:pStyle w:val="Heading3"/>
          </w:pPr>
        </w:pPrChange>
      </w:pPr>
      <w:del w:id="455" w:author="Jelena Hrnjak" w:date="2023-08-28T21:55:00Z">
        <w:r w:rsidRPr="009E4D34" w:rsidDel="003F736E">
          <w:rPr>
            <w:color w:val="FF0000"/>
          </w:rPr>
          <w:br w:type="page"/>
        </w:r>
      </w:del>
    </w:p>
    <w:p w14:paraId="099EF73B" w14:textId="7EC30B87" w:rsidR="0052622D" w:rsidRPr="009E4D34" w:rsidRDefault="00212868" w:rsidP="0052622D">
      <w:pPr>
        <w:pStyle w:val="Heading1"/>
        <w:rPr>
          <w:color w:val="FF0000"/>
          <w:lang w:val="sr-Cyrl-RS"/>
        </w:rPr>
      </w:pPr>
      <w:bookmarkStart w:id="456" w:name="_Toc144365501"/>
      <w:r w:rsidRPr="009E4D34">
        <w:rPr>
          <w:color w:val="FF0000"/>
          <w:lang w:val="sr-Cyrl-RS"/>
        </w:rPr>
        <w:lastRenderedPageBreak/>
        <w:t>Преглед постојећег стања у области</w:t>
      </w:r>
      <w:bookmarkEnd w:id="456"/>
    </w:p>
    <w:p w14:paraId="7C0AADAF" w14:textId="7CADC85A" w:rsidR="006F37F6" w:rsidRPr="009E4D34" w:rsidRDefault="00DA334E" w:rsidP="00DA334E">
      <w:pPr>
        <w:pStyle w:val="Obiantekst"/>
        <w:ind w:firstLine="360"/>
        <w:rPr>
          <w:color w:val="FF0000"/>
          <w:lang w:val="en-US"/>
        </w:rPr>
      </w:pPr>
      <w:r w:rsidRPr="009E4D34">
        <w:rPr>
          <w:color w:val="FF0000"/>
          <w:lang w:val="sr-Cyrl-RS"/>
        </w:rPr>
        <w:t>Савремене методе развоја сотфвера теже брзини, безбедности и ефикасности.</w:t>
      </w:r>
      <w:r w:rsidR="00BE2EB2" w:rsidRPr="009E4D34">
        <w:rPr>
          <w:color w:val="FF0000"/>
          <w:lang w:val="sr-Cyrl-RS"/>
        </w:rPr>
        <w:t xml:space="preserve"> Тежи се смањењу потребе за ручно писаним кодом, што </w:t>
      </w:r>
      <w:r w:rsidR="009E4D34" w:rsidRPr="00B31FCC">
        <w:rPr>
          <w:color w:val="FF0000"/>
        </w:rPr>
        <w:t xml:space="preserve">је довело до повећаног броја решења за генерисање различитих видова </w:t>
      </w:r>
      <w:r w:rsidR="00B31FCC">
        <w:rPr>
          <w:color w:val="FF0000"/>
        </w:rPr>
        <w:t>и нивоа</w:t>
      </w:r>
      <w:r w:rsidR="008D2357">
        <w:rPr>
          <w:color w:val="FF0000"/>
          <w:lang w:val="sr-Cyrl-RS"/>
        </w:rPr>
        <w:t xml:space="preserve"> </w:t>
      </w:r>
      <w:r w:rsidR="009E4D34" w:rsidRPr="00B31FCC">
        <w:rPr>
          <w:color w:val="FF0000"/>
        </w:rPr>
        <w:t>софтвера.</w:t>
      </w:r>
    </w:p>
    <w:p w14:paraId="58995D56" w14:textId="6C0D0389" w:rsidR="001B4DA3" w:rsidRPr="009E4D34" w:rsidRDefault="001B4DA3" w:rsidP="00DA334E">
      <w:pPr>
        <w:pStyle w:val="Obiantekst"/>
        <w:ind w:firstLine="360"/>
        <w:rPr>
          <w:color w:val="FF0000"/>
          <w:lang w:val="sr-Cyrl-RS"/>
        </w:rPr>
      </w:pPr>
      <w:r w:rsidRPr="009E4D34">
        <w:rPr>
          <w:i/>
          <w:color w:val="FF0000"/>
          <w:lang w:val="en-US"/>
        </w:rPr>
        <w:t xml:space="preserve">Spring Initializer [19] </w:t>
      </w:r>
      <w:r w:rsidRPr="009E4D34">
        <w:rPr>
          <w:color w:val="FF0000"/>
          <w:lang w:val="sr-Cyrl-RS"/>
        </w:rPr>
        <w:t xml:space="preserve">је користан алат за брзо креирање основне структуре </w:t>
      </w:r>
      <w:r w:rsidRPr="009E4D34">
        <w:rPr>
          <w:i/>
          <w:color w:val="FF0000"/>
          <w:lang w:val="en-US"/>
        </w:rPr>
        <w:t xml:space="preserve">Spring </w:t>
      </w:r>
      <w:r w:rsidRPr="009E4D34">
        <w:rPr>
          <w:color w:val="FF0000"/>
          <w:lang w:val="sr-Cyrl-RS"/>
        </w:rPr>
        <w:t>апликације. О</w:t>
      </w:r>
      <w:r w:rsidR="000E7B30" w:rsidRPr="009E4D34">
        <w:rPr>
          <w:color w:val="FF0000"/>
          <w:lang w:val="sr-Cyrl-RS"/>
        </w:rPr>
        <w:t xml:space="preserve">могућава дефинисање основних мета-података апликације, као и спољних библиотека и њихових верзија. Погодан је за једноставне пројекте, али је неопходна ручна конфигурација </w:t>
      </w:r>
      <w:r w:rsidR="009D7901" w:rsidRPr="009E4D34">
        <w:rPr>
          <w:color w:val="FF0000"/>
          <w:lang w:val="sr-Cyrl-RS"/>
        </w:rPr>
        <w:t>безбедносних аспеката, баз</w:t>
      </w:r>
      <w:r w:rsidR="00050061">
        <w:rPr>
          <w:color w:val="FF0000"/>
          <w:lang w:val="sr-Cyrl-RS"/>
        </w:rPr>
        <w:t>е података и имплементација осталих</w:t>
      </w:r>
      <w:r w:rsidR="009D7901" w:rsidRPr="009E4D34">
        <w:rPr>
          <w:color w:val="FF0000"/>
          <w:lang w:val="sr-Cyrl-RS"/>
        </w:rPr>
        <w:t xml:space="preserve"> слојева апликације.</w:t>
      </w:r>
    </w:p>
    <w:p w14:paraId="62BF8326" w14:textId="27C63FF3" w:rsidR="0004395B" w:rsidRPr="009E4D34" w:rsidRDefault="0004395B" w:rsidP="00DA334E">
      <w:pPr>
        <w:pStyle w:val="Obiantekst"/>
        <w:ind w:firstLine="360"/>
        <w:rPr>
          <w:color w:val="FF0000"/>
          <w:lang w:val="sr-Cyrl-RS"/>
        </w:rPr>
      </w:pPr>
      <w:r w:rsidRPr="009E4D34">
        <w:rPr>
          <w:color w:val="FF0000"/>
          <w:lang w:val="sr-Cyrl-RS"/>
        </w:rPr>
        <w:t xml:space="preserve">У раду </w:t>
      </w:r>
      <w:r w:rsidRPr="009E4D34">
        <w:rPr>
          <w:color w:val="FF0000"/>
          <w:lang w:val="en-US"/>
        </w:rPr>
        <w:t xml:space="preserve">[20] </w:t>
      </w:r>
      <w:r w:rsidRPr="009E4D34">
        <w:rPr>
          <w:color w:val="FF0000"/>
          <w:lang w:val="sr-Cyrl-RS"/>
        </w:rPr>
        <w:t xml:space="preserve">је описан наменски језик </w:t>
      </w:r>
      <w:r w:rsidR="00664EE6">
        <w:rPr>
          <w:i/>
          <w:color w:val="FF0000"/>
          <w:lang w:val="en-US"/>
        </w:rPr>
        <w:t>Silverа</w:t>
      </w:r>
      <w:r w:rsidR="00664EE6">
        <w:rPr>
          <w:color w:val="FF0000"/>
          <w:lang w:val="sr-Cyrl-RS"/>
        </w:rPr>
        <w:t xml:space="preserve"> за </w:t>
      </w:r>
      <w:r w:rsidRPr="009E4D34">
        <w:rPr>
          <w:color w:val="FF0000"/>
          <w:lang w:val="sr-Cyrl-RS"/>
        </w:rPr>
        <w:t>генерисање апликација са микросервисном архитектуром.</w:t>
      </w:r>
      <w:r w:rsidR="00C46957" w:rsidRPr="009E4D34">
        <w:rPr>
          <w:color w:val="FF0000"/>
          <w:lang w:val="en-US"/>
        </w:rPr>
        <w:t xml:space="preserve"> </w:t>
      </w:r>
      <w:r w:rsidR="00C46957" w:rsidRPr="009E4D34">
        <w:rPr>
          <w:color w:val="FF0000"/>
          <w:lang w:val="sr-Cyrl-RS"/>
        </w:rPr>
        <w:t>Овај наменски језик је развијен како би омогућио једноставнији и бржи развој апликација пом</w:t>
      </w:r>
      <w:r w:rsidR="00445927">
        <w:rPr>
          <w:color w:val="FF0000"/>
          <w:lang w:val="sr-Cyrl-RS"/>
        </w:rPr>
        <w:t>оћу језика који је лако читљив</w:t>
      </w:r>
      <w:r w:rsidR="00C46957" w:rsidRPr="009E4D34">
        <w:rPr>
          <w:color w:val="FF0000"/>
          <w:lang w:val="sr-Cyrl-RS"/>
        </w:rPr>
        <w:t>. Омогућава аутоматско генерисање документације за апликацију.</w:t>
      </w:r>
      <w:r w:rsidR="00E4647B" w:rsidRPr="009E4D34">
        <w:rPr>
          <w:color w:val="FF0000"/>
          <w:lang w:val="sr-Cyrl-RS"/>
        </w:rPr>
        <w:t xml:space="preserve"> </w:t>
      </w:r>
      <w:r w:rsidR="00D0182F" w:rsidRPr="009E4D34">
        <w:rPr>
          <w:color w:val="FF0000"/>
          <w:lang w:val="sr-Cyrl-RS"/>
        </w:rPr>
        <w:t>Поред наменског језика, развијен је компајлер који може да произведе код</w:t>
      </w:r>
      <w:r w:rsidR="00E4647B" w:rsidRPr="009E4D34">
        <w:rPr>
          <w:color w:val="FF0000"/>
          <w:lang w:val="sr-Cyrl-RS"/>
        </w:rPr>
        <w:t xml:space="preserve"> у било ком пограмском језику и радном оквиру</w:t>
      </w:r>
      <w:r w:rsidR="00447E2C" w:rsidRPr="009E4D34">
        <w:rPr>
          <w:color w:val="FF0000"/>
          <w:lang w:val="sr-Cyrl-RS"/>
        </w:rPr>
        <w:t>, с обзиром да су коришћени спољни генератори</w:t>
      </w:r>
      <w:r w:rsidR="00E4647B" w:rsidRPr="009E4D34">
        <w:rPr>
          <w:color w:val="FF0000"/>
          <w:lang w:val="sr-Cyrl-RS"/>
        </w:rPr>
        <w:t>.</w:t>
      </w:r>
    </w:p>
    <w:p w14:paraId="2CEF7085" w14:textId="0B0D86B8" w:rsidR="00953635" w:rsidRPr="009E4D34" w:rsidRDefault="00953635" w:rsidP="00904D9D">
      <w:pPr>
        <w:pStyle w:val="Obiantekst"/>
        <w:ind w:firstLine="360"/>
        <w:rPr>
          <w:color w:val="FF0000"/>
          <w:lang w:val="en-US"/>
        </w:rPr>
      </w:pPr>
      <w:r w:rsidRPr="009E4D34">
        <w:rPr>
          <w:color w:val="FF0000"/>
          <w:lang w:val="sr-Cyrl-RS"/>
        </w:rPr>
        <w:t xml:space="preserve">Алат </w:t>
      </w:r>
      <w:r w:rsidRPr="009E4D34">
        <w:rPr>
          <w:i/>
          <w:color w:val="FF0000"/>
          <w:lang w:val="en-US"/>
        </w:rPr>
        <w:t>Micro</w:t>
      </w:r>
      <w:r w:rsidR="00904D9D" w:rsidRPr="009E4D34">
        <w:rPr>
          <w:i/>
          <w:color w:val="FF0000"/>
          <w:lang w:val="en-US"/>
        </w:rPr>
        <w:t>Builder</w:t>
      </w:r>
      <w:r w:rsidRPr="009E4D34">
        <w:rPr>
          <w:i/>
          <w:color w:val="FF0000"/>
          <w:lang w:val="en-US"/>
        </w:rPr>
        <w:t xml:space="preserve"> </w:t>
      </w:r>
      <w:r w:rsidRPr="009E4D34">
        <w:rPr>
          <w:color w:val="FF0000"/>
          <w:lang w:val="sr-Cyrl-RS"/>
        </w:rPr>
        <w:t xml:space="preserve">представљен у раду  </w:t>
      </w:r>
      <w:r w:rsidRPr="009E4D34">
        <w:rPr>
          <w:color w:val="FF0000"/>
          <w:lang w:val="en-US"/>
        </w:rPr>
        <w:t xml:space="preserve">[21] омогућава аутоматизацију и </w:t>
      </w:r>
      <w:r w:rsidR="00445927">
        <w:rPr>
          <w:color w:val="FF0000"/>
          <w:lang w:val="sr-Cyrl-RS"/>
        </w:rPr>
        <w:t>олакшава</w:t>
      </w:r>
      <w:r w:rsidR="00445927">
        <w:rPr>
          <w:color w:val="FF0000"/>
          <w:lang w:val="en-US"/>
        </w:rPr>
        <w:t xml:space="preserve"> процес</w:t>
      </w:r>
      <w:r w:rsidRPr="009E4D34">
        <w:rPr>
          <w:color w:val="FF0000"/>
          <w:lang w:val="en-US"/>
        </w:rPr>
        <w:t xml:space="preserve"> спецификације и конфигурације микросервисне архитектуре. </w:t>
      </w:r>
      <w:r w:rsidR="00904D9D" w:rsidRPr="009E4D34">
        <w:rPr>
          <w:color w:val="FF0000"/>
          <w:lang w:val="sr-Cyrl-RS"/>
        </w:rPr>
        <w:t xml:space="preserve">На основу спецификације помоћу наменског језика </w:t>
      </w:r>
      <w:r w:rsidR="00904D9D" w:rsidRPr="009E4D34">
        <w:rPr>
          <w:i/>
          <w:color w:val="FF0000"/>
          <w:lang w:val="en-US"/>
        </w:rPr>
        <w:t>MicroDSL</w:t>
      </w:r>
      <w:r w:rsidR="00904D9D" w:rsidRPr="009E4D34">
        <w:rPr>
          <w:i/>
          <w:color w:val="FF0000"/>
          <w:lang w:val="sr-Cyrl-RS"/>
        </w:rPr>
        <w:t xml:space="preserve"> </w:t>
      </w:r>
      <w:r w:rsidR="00904D9D" w:rsidRPr="009E4D34">
        <w:rPr>
          <w:color w:val="FF0000"/>
          <w:lang w:val="sr-Cyrl-RS"/>
        </w:rPr>
        <w:t xml:space="preserve">и развијених генератора, </w:t>
      </w:r>
      <w:r w:rsidR="007A6D3D" w:rsidRPr="009E4D34">
        <w:rPr>
          <w:color w:val="FF0000"/>
          <w:lang w:val="sr-Cyrl-RS"/>
        </w:rPr>
        <w:t xml:space="preserve">генерише се извршив  код у програмском језику </w:t>
      </w:r>
      <w:r w:rsidR="007A6D3D" w:rsidRPr="009E4D34">
        <w:rPr>
          <w:i/>
          <w:color w:val="FF0000"/>
          <w:lang w:val="en-US"/>
        </w:rPr>
        <w:t>Java</w:t>
      </w:r>
      <w:r w:rsidR="007A6D3D" w:rsidRPr="009E4D34">
        <w:rPr>
          <w:color w:val="FF0000"/>
          <w:lang w:val="sr-Cyrl-RS"/>
        </w:rPr>
        <w:t>.</w:t>
      </w:r>
    </w:p>
    <w:p w14:paraId="549C14DF" w14:textId="0FAE7324" w:rsidR="007C671C" w:rsidRPr="009E4D34" w:rsidRDefault="007C671C" w:rsidP="00DA334E">
      <w:pPr>
        <w:pStyle w:val="Obiantekst"/>
        <w:ind w:firstLine="360"/>
        <w:rPr>
          <w:color w:val="FF0000"/>
          <w:lang w:val="sr-Cyrl-RS"/>
        </w:rPr>
      </w:pPr>
      <w:r w:rsidRPr="009E4D34">
        <w:rPr>
          <w:i/>
          <w:color w:val="FF0000"/>
          <w:lang w:val="en-US"/>
        </w:rPr>
        <w:t xml:space="preserve">JHipster </w:t>
      </w:r>
      <w:r w:rsidRPr="009E4D34">
        <w:rPr>
          <w:color w:val="FF0000"/>
          <w:lang w:val="en-US"/>
        </w:rPr>
        <w:t>[</w:t>
      </w:r>
      <w:r w:rsidR="009E4D34">
        <w:rPr>
          <w:color w:val="FF0000"/>
          <w:lang w:val="en-US"/>
        </w:rPr>
        <w:t>22</w:t>
      </w:r>
      <w:r w:rsidRPr="009E4D34">
        <w:rPr>
          <w:color w:val="FF0000"/>
          <w:lang w:val="en-US"/>
        </w:rPr>
        <w:t xml:space="preserve">] </w:t>
      </w:r>
      <w:r w:rsidRPr="009E4D34">
        <w:rPr>
          <w:color w:val="FF0000"/>
          <w:lang w:val="sr-Cyrl-RS"/>
        </w:rPr>
        <w:t>представља ала</w:t>
      </w:r>
      <w:r w:rsidR="009338A2" w:rsidRPr="009E4D34">
        <w:rPr>
          <w:color w:val="FF0000"/>
          <w:lang w:val="sr-Cyrl-RS"/>
        </w:rPr>
        <w:t xml:space="preserve">т за развој апликација, укључујући апликације засноване на радном оквиру </w:t>
      </w:r>
      <w:r w:rsidR="009338A2" w:rsidRPr="009E4D34">
        <w:rPr>
          <w:i/>
          <w:color w:val="FF0000"/>
          <w:lang w:val="en-US"/>
        </w:rPr>
        <w:t xml:space="preserve">Spring. </w:t>
      </w:r>
      <w:r w:rsidR="0045291F" w:rsidRPr="009E4D34">
        <w:rPr>
          <w:color w:val="FF0000"/>
          <w:lang w:val="sr-Cyrl-RS"/>
        </w:rPr>
        <w:t xml:space="preserve">Омогућава генерисање кода на основу спецификације, укључујући серверски и клијентски део апликације. Подржава развој </w:t>
      </w:r>
      <w:r w:rsidR="00765A74" w:rsidRPr="009E4D34">
        <w:rPr>
          <w:color w:val="FF0000"/>
          <w:lang w:val="sr-Cyrl-RS"/>
        </w:rPr>
        <w:t>апликација са микросервисном архитектуром</w:t>
      </w:r>
      <w:r w:rsidR="006571F7" w:rsidRPr="009E4D34">
        <w:rPr>
          <w:color w:val="FF0000"/>
          <w:lang w:val="sr-Cyrl-RS"/>
        </w:rPr>
        <w:t xml:space="preserve"> и монолитних апликација</w:t>
      </w:r>
      <w:r w:rsidR="0045291F" w:rsidRPr="009E4D34">
        <w:rPr>
          <w:color w:val="FF0000"/>
          <w:lang w:val="sr-Cyrl-RS"/>
        </w:rPr>
        <w:t xml:space="preserve"> и интегрише разне технологије и радне оквире. </w:t>
      </w:r>
      <w:r w:rsidR="008E4607" w:rsidRPr="009E4D34">
        <w:rPr>
          <w:color w:val="FF0000"/>
          <w:lang w:val="sr-Cyrl-RS"/>
        </w:rPr>
        <w:t xml:space="preserve">Подржава безбедносну конфигурацију за неколико безбедносних механизама. </w:t>
      </w:r>
    </w:p>
    <w:p w14:paraId="4FA2B741" w14:textId="0614F258" w:rsidR="0073544B" w:rsidRPr="009E4D34" w:rsidRDefault="00DA334E" w:rsidP="0073544B">
      <w:pPr>
        <w:pStyle w:val="Heading2"/>
        <w:rPr>
          <w:color w:val="FF0000"/>
          <w:lang w:val="sr-Cyrl-RS"/>
        </w:rPr>
      </w:pPr>
      <w:bookmarkStart w:id="457" w:name="_Toc144365502"/>
      <w:r w:rsidRPr="009E4D34">
        <w:rPr>
          <w:color w:val="FF0000"/>
          <w:lang w:val="sr-Cyrl-RS"/>
        </w:rPr>
        <w:t>Недостаци код</w:t>
      </w:r>
      <w:r w:rsidR="00FA6F39" w:rsidRPr="009E4D34">
        <w:rPr>
          <w:color w:val="FF0000"/>
          <w:lang w:val="sr-Cyrl-RS"/>
        </w:rPr>
        <w:t xml:space="preserve"> </w:t>
      </w:r>
      <w:r w:rsidR="004146F6" w:rsidRPr="009E4D34">
        <w:rPr>
          <w:color w:val="FF0000"/>
          <w:lang w:val="sr-Cyrl-RS"/>
        </w:rPr>
        <w:t>постојећих начина за моделовање веб апликација</w:t>
      </w:r>
      <w:bookmarkEnd w:id="457"/>
    </w:p>
    <w:p w14:paraId="65047F76" w14:textId="77777777" w:rsidR="00E37679" w:rsidRDefault="00DA334E" w:rsidP="00DA334E">
      <w:pPr>
        <w:pStyle w:val="BodyText"/>
        <w:rPr>
          <w:color w:val="FF0000"/>
          <w:lang w:val="en-US"/>
        </w:rPr>
      </w:pPr>
      <w:r w:rsidRPr="009E4D34">
        <w:rPr>
          <w:color w:val="FF0000"/>
          <w:lang w:val="sr-Cyrl-RS"/>
        </w:rPr>
        <w:t>Ан</w:t>
      </w:r>
      <w:r w:rsidR="00E55029" w:rsidRPr="009E4D34">
        <w:rPr>
          <w:color w:val="FF0000"/>
          <w:lang w:val="sr-Cyrl-RS"/>
        </w:rPr>
        <w:t>ализа</w:t>
      </w:r>
      <w:r w:rsidRPr="009E4D34">
        <w:rPr>
          <w:color w:val="FF0000"/>
          <w:lang w:val="sr-Cyrl-RS"/>
        </w:rPr>
        <w:t xml:space="preserve"> постојећих решења за моделовање апликација</w:t>
      </w:r>
      <w:r w:rsidR="00E55029" w:rsidRPr="009E4D34">
        <w:rPr>
          <w:color w:val="FF0000"/>
          <w:lang w:val="sr-Cyrl-RS"/>
        </w:rPr>
        <w:t xml:space="preserve"> довела је до закључка да ниједно од решења не испуњава </w:t>
      </w:r>
      <w:r w:rsidR="00C66A88" w:rsidRPr="009E4D34">
        <w:rPr>
          <w:color w:val="FF0000"/>
          <w:lang w:val="sr-Cyrl-RS"/>
        </w:rPr>
        <w:t xml:space="preserve">све </w:t>
      </w:r>
      <w:r w:rsidR="00E55029" w:rsidRPr="009E4D34">
        <w:rPr>
          <w:color w:val="FF0000"/>
          <w:lang w:val="sr-Cyrl-RS"/>
        </w:rPr>
        <w:t xml:space="preserve">захтеве у потпуности. </w:t>
      </w:r>
      <w:r w:rsidR="00CD7661" w:rsidRPr="009E4D34">
        <w:rPr>
          <w:color w:val="FF0000"/>
          <w:lang w:val="sr-Cyrl-RS"/>
        </w:rPr>
        <w:t xml:space="preserve">Постоје решења </w:t>
      </w:r>
      <w:r w:rsidR="00CD7661" w:rsidRPr="009E4D34">
        <w:rPr>
          <w:color w:val="FF0000"/>
          <w:lang w:val="en-US"/>
        </w:rPr>
        <w:t>[</w:t>
      </w:r>
      <w:r w:rsidR="00542E1D" w:rsidRPr="009E4D34">
        <w:rPr>
          <w:color w:val="FF0000"/>
          <w:lang w:val="sr-Cyrl-RS"/>
        </w:rPr>
        <w:t>19</w:t>
      </w:r>
      <w:r w:rsidR="00CD7661" w:rsidRPr="009E4D34">
        <w:rPr>
          <w:color w:val="FF0000"/>
          <w:lang w:val="en-US"/>
        </w:rPr>
        <w:t xml:space="preserve">] </w:t>
      </w:r>
      <w:r w:rsidR="00CD7661" w:rsidRPr="009E4D34">
        <w:rPr>
          <w:color w:val="FF0000"/>
          <w:lang w:val="sr-Cyrl-RS"/>
        </w:rPr>
        <w:t>која су корисна при р</w:t>
      </w:r>
      <w:r w:rsidR="00542E1D" w:rsidRPr="009E4D34">
        <w:rPr>
          <w:color w:val="FF0000"/>
          <w:lang w:val="sr-Cyrl-RS"/>
        </w:rPr>
        <w:t>азвоју почетног пројекта, али захтевају ручно писање кода за иницијализацију већине елемената апликације.</w:t>
      </w:r>
      <w:r w:rsidR="00CD7661" w:rsidRPr="009E4D34">
        <w:rPr>
          <w:color w:val="FF0000"/>
          <w:lang w:val="sr-Cyrl-RS"/>
        </w:rPr>
        <w:t xml:space="preserve"> </w:t>
      </w:r>
      <w:r w:rsidR="00E55029" w:rsidRPr="009E4D34">
        <w:rPr>
          <w:color w:val="FF0000"/>
          <w:lang w:val="sr-Cyrl-RS"/>
        </w:rPr>
        <w:t>Н</w:t>
      </w:r>
      <w:r w:rsidR="00542E1D" w:rsidRPr="009E4D34">
        <w:rPr>
          <w:color w:val="FF0000"/>
          <w:lang w:val="sr-Cyrl-RS"/>
        </w:rPr>
        <w:t xml:space="preserve">ека решења </w:t>
      </w:r>
      <w:r w:rsidR="00542E1D" w:rsidRPr="009E4D34">
        <w:rPr>
          <w:color w:val="FF0000"/>
          <w:lang w:val="en-US"/>
        </w:rPr>
        <w:t>[20</w:t>
      </w:r>
      <w:r w:rsidR="009C0EC5">
        <w:rPr>
          <w:color w:val="FF0000"/>
          <w:lang w:val="sr-Cyrl-RS"/>
        </w:rPr>
        <w:t>,21</w:t>
      </w:r>
      <w:r w:rsidR="00542E1D" w:rsidRPr="009E4D34">
        <w:rPr>
          <w:color w:val="FF0000"/>
          <w:lang w:val="en-US"/>
        </w:rPr>
        <w:t>]</w:t>
      </w:r>
      <w:r w:rsidR="00E55029" w:rsidRPr="009E4D34">
        <w:rPr>
          <w:color w:val="FF0000"/>
          <w:lang w:val="sr-Cyrl-RS"/>
        </w:rPr>
        <w:t xml:space="preserve"> нису погодн</w:t>
      </w:r>
      <w:r w:rsidR="00542E1D" w:rsidRPr="009E4D34">
        <w:rPr>
          <w:color w:val="FF0000"/>
          <w:lang w:val="sr-Cyrl-RS"/>
        </w:rPr>
        <w:t>а</w:t>
      </w:r>
      <w:r w:rsidR="00E55029" w:rsidRPr="009E4D34">
        <w:rPr>
          <w:color w:val="FF0000"/>
          <w:lang w:val="sr-Cyrl-RS"/>
        </w:rPr>
        <w:t xml:space="preserve"> за генерисање монолитних апликација, иако су се показал</w:t>
      </w:r>
      <w:r w:rsidR="00542E1D" w:rsidRPr="009E4D34">
        <w:rPr>
          <w:color w:val="FF0000"/>
          <w:lang w:val="sr-Cyrl-RS"/>
        </w:rPr>
        <w:t>а</w:t>
      </w:r>
      <w:r w:rsidR="00E55029" w:rsidRPr="009E4D34">
        <w:rPr>
          <w:color w:val="FF0000"/>
          <w:lang w:val="sr-Cyrl-RS"/>
        </w:rPr>
        <w:t xml:space="preserve"> ефикасно за р</w:t>
      </w:r>
      <w:r w:rsidR="00542E1D" w:rsidRPr="009E4D34">
        <w:rPr>
          <w:color w:val="FF0000"/>
          <w:lang w:val="sr-Cyrl-RS"/>
        </w:rPr>
        <w:t>азвој микросервисне архитектуре.</w:t>
      </w:r>
      <w:r w:rsidR="009C0EC5">
        <w:rPr>
          <w:color w:val="FF0000"/>
          <w:lang w:val="sr-Cyrl-RS"/>
        </w:rPr>
        <w:t xml:space="preserve"> </w:t>
      </w:r>
      <w:r w:rsidR="008D026A">
        <w:rPr>
          <w:color w:val="FF0000"/>
          <w:lang w:val="sr-Cyrl-RS"/>
        </w:rPr>
        <w:t>К</w:t>
      </w:r>
      <w:r w:rsidR="009C0EC5" w:rsidRPr="009E4D34">
        <w:rPr>
          <w:color w:val="FF0000"/>
          <w:lang w:val="sr-Cyrl-RS"/>
        </w:rPr>
        <w:t xml:space="preserve">онфигурација безбедносних асплеката </w:t>
      </w:r>
      <w:r w:rsidR="008D026A">
        <w:rPr>
          <w:color w:val="FF0000"/>
          <w:lang w:val="sr-Cyrl-RS"/>
        </w:rPr>
        <w:t xml:space="preserve">помоћу алата </w:t>
      </w:r>
      <w:r w:rsidR="008D026A">
        <w:rPr>
          <w:color w:val="FF0000"/>
          <w:lang w:val="en-US"/>
        </w:rPr>
        <w:t xml:space="preserve">[22] </w:t>
      </w:r>
      <w:r w:rsidR="009C0EC5" w:rsidRPr="009E4D34">
        <w:rPr>
          <w:color w:val="FF0000"/>
          <w:lang w:val="sr-Cyrl-RS"/>
        </w:rPr>
        <w:t>може бити комплексна</w:t>
      </w:r>
      <w:r w:rsidR="009C0EC5">
        <w:rPr>
          <w:color w:val="FF0000"/>
          <w:lang w:val="sr-Cyrl-RS"/>
        </w:rPr>
        <w:t xml:space="preserve"> због сложености саме спецификације</w:t>
      </w:r>
      <w:r w:rsidR="00003809" w:rsidRPr="009E4D34">
        <w:rPr>
          <w:color w:val="FF0000"/>
          <w:lang w:val="sr-Cyrl-RS"/>
        </w:rPr>
        <w:t>.</w:t>
      </w:r>
      <w:r w:rsidR="00C54ABA" w:rsidRPr="009E4D34">
        <w:rPr>
          <w:color w:val="FF0000"/>
          <w:lang w:val="sr-Cyrl-RS"/>
        </w:rPr>
        <w:t xml:space="preserve"> </w:t>
      </w:r>
      <w:r w:rsidR="008D026A" w:rsidRPr="009E4D34">
        <w:rPr>
          <w:color w:val="FF0000"/>
          <w:lang w:val="sr-Cyrl-RS"/>
        </w:rPr>
        <w:t>Разумевање различитих параметара</w:t>
      </w:r>
      <w:r w:rsidR="008D026A">
        <w:rPr>
          <w:color w:val="FF0000"/>
          <w:lang w:val="en-US"/>
        </w:rPr>
        <w:t xml:space="preserve"> </w:t>
      </w:r>
      <w:r w:rsidR="008D026A" w:rsidRPr="009E4D34">
        <w:rPr>
          <w:color w:val="FF0000"/>
          <w:lang w:val="sr-Cyrl-RS"/>
        </w:rPr>
        <w:t>при дефинисању може захтевати додатно време</w:t>
      </w:r>
      <w:r w:rsidR="003F46D5">
        <w:rPr>
          <w:color w:val="FF0000"/>
          <w:lang w:val="sr-Cyrl-RS"/>
        </w:rPr>
        <w:t xml:space="preserve">, </w:t>
      </w:r>
      <w:r w:rsidR="003F46D5" w:rsidRPr="009E4D34">
        <w:rPr>
          <w:color w:val="FF0000"/>
          <w:lang w:val="sr-Cyrl-RS"/>
        </w:rPr>
        <w:t>те се поставља питање колико заправо доприноси брзини и ефикасности развоја софтвера</w:t>
      </w:r>
      <w:r w:rsidR="008D026A" w:rsidRPr="009E4D34">
        <w:rPr>
          <w:color w:val="FF0000"/>
          <w:lang w:val="sr-Cyrl-RS"/>
        </w:rPr>
        <w:t>.</w:t>
      </w:r>
      <w:r w:rsidR="008D026A">
        <w:rPr>
          <w:color w:val="FF0000"/>
          <w:lang w:val="en-US"/>
        </w:rPr>
        <w:t xml:space="preserve"> </w:t>
      </w:r>
    </w:p>
    <w:p w14:paraId="6CA1C43A" w14:textId="1C259E2D" w:rsidR="00DA334E" w:rsidRPr="009E4D34" w:rsidRDefault="00C54ABA" w:rsidP="00DA334E">
      <w:pPr>
        <w:pStyle w:val="BodyText"/>
        <w:rPr>
          <w:color w:val="FF0000"/>
          <w:lang w:val="en-US"/>
        </w:rPr>
      </w:pPr>
      <w:r w:rsidRPr="009E4D34">
        <w:rPr>
          <w:color w:val="FF0000"/>
          <w:lang w:val="sr-Cyrl-RS"/>
        </w:rPr>
        <w:t xml:space="preserve">Главни проблем који је уочен код </w:t>
      </w:r>
      <w:r w:rsidR="001922EA" w:rsidRPr="009E4D34">
        <w:rPr>
          <w:color w:val="FF0000"/>
          <w:lang w:val="sr-Cyrl-RS"/>
        </w:rPr>
        <w:t xml:space="preserve">скоро </w:t>
      </w:r>
      <w:r w:rsidRPr="009E4D34">
        <w:rPr>
          <w:color w:val="FF0000"/>
          <w:lang w:val="sr-Cyrl-RS"/>
        </w:rPr>
        <w:t>свих анализираних решења је недостатак мог</w:t>
      </w:r>
      <w:r w:rsidR="00A76E15" w:rsidRPr="009E4D34">
        <w:rPr>
          <w:color w:val="FF0000"/>
          <w:lang w:val="sr-Cyrl-RS"/>
        </w:rPr>
        <w:t xml:space="preserve">ућности за </w:t>
      </w:r>
      <w:r w:rsidR="00C66A88" w:rsidRPr="009E4D34">
        <w:rPr>
          <w:color w:val="FF0000"/>
          <w:lang w:val="sr-Cyrl-RS"/>
        </w:rPr>
        <w:t>конфигурисање</w:t>
      </w:r>
      <w:r w:rsidR="00A76E15" w:rsidRPr="009E4D34">
        <w:rPr>
          <w:color w:val="FF0000"/>
          <w:lang w:val="sr-Cyrl-RS"/>
        </w:rPr>
        <w:t xml:space="preserve"> безбедносних аспеката</w:t>
      </w:r>
      <w:r w:rsidR="00C66A88" w:rsidRPr="009E4D34">
        <w:rPr>
          <w:color w:val="FF0000"/>
          <w:lang w:val="sr-Cyrl-RS"/>
        </w:rPr>
        <w:t xml:space="preserve"> апликације</w:t>
      </w:r>
      <w:r w:rsidR="00E37679">
        <w:rPr>
          <w:color w:val="FF0000"/>
          <w:lang w:val="sr-Cyrl-RS"/>
        </w:rPr>
        <w:t xml:space="preserve">. Неопходно је да </w:t>
      </w:r>
      <w:r w:rsidR="00E37679">
        <w:rPr>
          <w:color w:val="FF0000"/>
          <w:lang w:val="sr-Cyrl-RS"/>
        </w:rPr>
        <w:lastRenderedPageBreak/>
        <w:t>решење буде</w:t>
      </w:r>
      <w:r w:rsidR="001922EA" w:rsidRPr="009E4D34">
        <w:rPr>
          <w:color w:val="FF0000"/>
          <w:lang w:val="sr-Cyrl-RS"/>
        </w:rPr>
        <w:t xml:space="preserve"> </w:t>
      </w:r>
      <w:r w:rsidR="00E37679">
        <w:rPr>
          <w:color w:val="FF0000"/>
          <w:lang w:val="sr-Cyrl-RS"/>
        </w:rPr>
        <w:t xml:space="preserve">довољно ефикасно, лако и брзо </w:t>
      </w:r>
      <w:r w:rsidR="001922EA" w:rsidRPr="009E4D34">
        <w:rPr>
          <w:color w:val="FF0000"/>
          <w:lang w:val="sr-Cyrl-RS"/>
        </w:rPr>
        <w:t xml:space="preserve">како би </w:t>
      </w:r>
      <w:r w:rsidR="003F46D5">
        <w:rPr>
          <w:color w:val="FF0000"/>
          <w:lang w:val="sr-Cyrl-RS"/>
        </w:rPr>
        <w:t>доприне</w:t>
      </w:r>
      <w:r w:rsidR="00B00639">
        <w:rPr>
          <w:color w:val="FF0000"/>
          <w:lang w:val="sr-Cyrl-RS"/>
        </w:rPr>
        <w:t>л</w:t>
      </w:r>
      <w:r w:rsidR="002B5871" w:rsidRPr="009E4D34">
        <w:rPr>
          <w:color w:val="FF0000"/>
          <w:lang w:val="sr-Cyrl-RS"/>
        </w:rPr>
        <w:t>о брзини развоја</w:t>
      </w:r>
      <w:r w:rsidR="00784EDC">
        <w:rPr>
          <w:color w:val="FF0000"/>
          <w:lang w:val="sr-Cyrl-RS"/>
        </w:rPr>
        <w:t xml:space="preserve"> софтвера</w:t>
      </w:r>
      <w:r w:rsidR="001922EA" w:rsidRPr="009E4D34">
        <w:rPr>
          <w:color w:val="FF0000"/>
          <w:lang w:val="sr-Cyrl-RS"/>
        </w:rPr>
        <w:t xml:space="preserve">, али </w:t>
      </w:r>
      <w:r w:rsidR="002B5871" w:rsidRPr="009E4D34">
        <w:rPr>
          <w:color w:val="FF0000"/>
          <w:lang w:val="sr-Cyrl-RS"/>
        </w:rPr>
        <w:t>да</w:t>
      </w:r>
      <w:r w:rsidR="001922EA" w:rsidRPr="009E4D34">
        <w:rPr>
          <w:color w:val="FF0000"/>
          <w:lang w:val="sr-Cyrl-RS"/>
        </w:rPr>
        <w:t xml:space="preserve"> садржи довољно елемената како би апликације биле безбедне за коришћењ</w:t>
      </w:r>
      <w:r w:rsidR="002B5871" w:rsidRPr="009E4D34">
        <w:rPr>
          <w:color w:val="FF0000"/>
          <w:lang w:val="sr-Cyrl-RS"/>
        </w:rPr>
        <w:t xml:space="preserve">е и садржале све неопходне </w:t>
      </w:r>
      <w:r w:rsidR="009402B7">
        <w:rPr>
          <w:color w:val="FF0000"/>
          <w:lang w:val="sr-Cyrl-RS"/>
        </w:rPr>
        <w:t>слојеве</w:t>
      </w:r>
      <w:r w:rsidR="002B5871" w:rsidRPr="009E4D34">
        <w:rPr>
          <w:color w:val="FF0000"/>
          <w:lang w:val="sr-Cyrl-RS"/>
        </w:rPr>
        <w:t xml:space="preserve"> за </w:t>
      </w:r>
      <w:r w:rsidR="002077D2">
        <w:rPr>
          <w:color w:val="FF0000"/>
          <w:lang w:val="sr-Cyrl-RS"/>
        </w:rPr>
        <w:t xml:space="preserve">правилно </w:t>
      </w:r>
      <w:r w:rsidR="002B5871" w:rsidRPr="009E4D34">
        <w:rPr>
          <w:color w:val="FF0000"/>
          <w:lang w:val="sr-Cyrl-RS"/>
        </w:rPr>
        <w:t>функционисање</w:t>
      </w:r>
      <w:r w:rsidR="00A76E15" w:rsidRPr="009E4D34">
        <w:rPr>
          <w:color w:val="FF0000"/>
          <w:lang w:val="sr-Cyrl-RS"/>
        </w:rPr>
        <w:t>.</w:t>
      </w:r>
    </w:p>
    <w:p w14:paraId="3FFFBCAB" w14:textId="51DC78F6" w:rsidR="0009589A" w:rsidRPr="00A43182" w:rsidRDefault="00543C75" w:rsidP="0009589A">
      <w:pPr>
        <w:pStyle w:val="Heading1"/>
        <w:rPr>
          <w:lang w:val="sr-Cyrl-RS"/>
        </w:rPr>
      </w:pPr>
      <w:bookmarkStart w:id="458" w:name="_Toc144365503"/>
      <w:r w:rsidRPr="00A43182">
        <w:rPr>
          <w:lang w:val="sr-Cyrl-RS"/>
        </w:rPr>
        <w:lastRenderedPageBreak/>
        <w:t xml:space="preserve">Наменски језик за </w:t>
      </w:r>
      <w:r w:rsidR="00780138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80138" w:rsidRPr="00A43182">
        <w:rPr>
          <w:i/>
          <w:lang w:val="sr-Cyrl-RS"/>
        </w:rPr>
        <w:t>Spring</w:t>
      </w:r>
      <w:bookmarkEnd w:id="458"/>
    </w:p>
    <w:p w14:paraId="7ECCE9AD" w14:textId="7408C875" w:rsidR="00AE0F6D" w:rsidRPr="00A43182" w:rsidRDefault="0083090A" w:rsidP="00322573">
      <w:pPr>
        <w:pStyle w:val="Obiantekst"/>
        <w:ind w:firstLine="360"/>
        <w:rPr>
          <w:lang w:val="sr-Cyrl-RS"/>
        </w:rPr>
      </w:pPr>
      <w:r w:rsidRPr="00BE2EB2">
        <w:rPr>
          <w:color w:val="FF0000"/>
          <w:lang w:val="sr-Cyrl-RS"/>
        </w:rPr>
        <w:t>Недостаци описани у претходном поглављу, доводе до потребе за развојем наменског језика који би омогућио брзо успостављање конфигурације безбедносних аспеката.</w:t>
      </w:r>
      <w:r>
        <w:rPr>
          <w:lang w:val="sr-Cyrl-RS"/>
        </w:rPr>
        <w:t xml:space="preserve"> </w:t>
      </w:r>
      <w:r w:rsidR="00675D00" w:rsidRPr="00F72E3B">
        <w:rPr>
          <w:color w:val="FF0000"/>
          <w:lang w:val="sr-Cyrl-RS"/>
        </w:rPr>
        <w:t>Да</w:t>
      </w:r>
      <w:r w:rsidR="00F72E3B" w:rsidRPr="00F72E3B">
        <w:rPr>
          <w:color w:val="FF0000"/>
          <w:lang w:val="sr-Cyrl-RS"/>
        </w:rPr>
        <w:t xml:space="preserve"> би наменски језик омогућио брзу и ефикасну конфигурацију</w:t>
      </w:r>
      <w:r w:rsidR="00675D00" w:rsidRPr="00F72E3B">
        <w:rPr>
          <w:color w:val="FF0000"/>
          <w:lang w:val="sr-Cyrl-RS"/>
        </w:rPr>
        <w:t xml:space="preserve"> у радном оквиру </w:t>
      </w:r>
      <w:r w:rsidR="00675D00" w:rsidRPr="00F72E3B">
        <w:rPr>
          <w:i/>
          <w:color w:val="FF0000"/>
          <w:lang w:val="sr-Cyrl-RS"/>
        </w:rPr>
        <w:t xml:space="preserve">Spring, </w:t>
      </w:r>
      <w:r w:rsidR="00C3339B" w:rsidRPr="00F72E3B">
        <w:rPr>
          <w:color w:val="FF0000"/>
          <w:lang w:val="sr-Cyrl-RS"/>
        </w:rPr>
        <w:t>неопхо</w:t>
      </w:r>
      <w:r w:rsidR="0009629B" w:rsidRPr="00F72E3B">
        <w:rPr>
          <w:color w:val="FF0000"/>
          <w:lang w:val="sr-Cyrl-RS"/>
        </w:rPr>
        <w:t>дно је подржати</w:t>
      </w:r>
      <w:r w:rsidR="00C3339B" w:rsidRPr="00F72E3B">
        <w:rPr>
          <w:color w:val="FF0000"/>
          <w:lang w:val="sr-Cyrl-RS"/>
        </w:rPr>
        <w:t xml:space="preserve"> </w:t>
      </w:r>
      <w:r w:rsidR="00675D00" w:rsidRPr="00F72E3B">
        <w:rPr>
          <w:color w:val="FF0000"/>
          <w:lang w:val="sr-Cyrl-RS"/>
        </w:rPr>
        <w:t xml:space="preserve">моделовање </w:t>
      </w:r>
      <w:r w:rsidR="00922453" w:rsidRPr="00F72E3B">
        <w:rPr>
          <w:color w:val="FF0000"/>
          <w:lang w:val="sr-Cyrl-RS"/>
        </w:rPr>
        <w:t xml:space="preserve">свих </w:t>
      </w:r>
      <w:r w:rsidR="00C3339B" w:rsidRPr="00F72E3B">
        <w:rPr>
          <w:color w:val="FF0000"/>
          <w:lang w:val="sr-Cyrl-RS"/>
        </w:rPr>
        <w:t xml:space="preserve">неопходних </w:t>
      </w:r>
      <w:r w:rsidR="00675D00" w:rsidRPr="00F72E3B">
        <w:rPr>
          <w:color w:val="FF0000"/>
          <w:lang w:val="sr-Cyrl-RS"/>
        </w:rPr>
        <w:t>концепата</w:t>
      </w:r>
      <w:r w:rsidR="00922453" w:rsidRPr="00F72E3B">
        <w:rPr>
          <w:color w:val="FF0000"/>
          <w:lang w:val="sr-Cyrl-RS"/>
        </w:rPr>
        <w:t xml:space="preserve"> за иницијализацију веб </w:t>
      </w:r>
      <w:r w:rsidR="0079693A" w:rsidRPr="00F72E3B">
        <w:rPr>
          <w:color w:val="FF0000"/>
          <w:lang w:val="sr-Cyrl-RS"/>
        </w:rPr>
        <w:t xml:space="preserve">апликације. </w:t>
      </w:r>
      <w:r w:rsidR="0079693A" w:rsidRPr="009D5D2C">
        <w:rPr>
          <w:color w:val="FF0000"/>
          <w:lang w:val="sr-Cyrl-RS"/>
          <w:rPrChange w:id="459" w:author="Jelena Hrnjak" w:date="2023-08-29T00:17:00Z">
            <w:rPr>
              <w:lang w:val="sr-Cyrl-RS"/>
            </w:rPr>
          </w:rPrChange>
        </w:rPr>
        <w:t xml:space="preserve">Ови концепти </w:t>
      </w:r>
      <w:r w:rsidR="00F647FE" w:rsidRPr="009D5D2C">
        <w:rPr>
          <w:color w:val="FF0000"/>
          <w:lang w:val="sr-Cyrl-RS"/>
          <w:rPrChange w:id="460" w:author="Jelena Hrnjak" w:date="2023-08-29T00:17:00Z">
            <w:rPr>
              <w:lang w:val="sr-Cyrl-RS"/>
            </w:rPr>
          </w:rPrChange>
        </w:rPr>
        <w:t xml:space="preserve">сврставају се </w:t>
      </w:r>
      <w:r w:rsidR="00675D00" w:rsidRPr="009D5D2C">
        <w:rPr>
          <w:color w:val="FF0000"/>
          <w:lang w:val="sr-Cyrl-RS"/>
          <w:rPrChange w:id="461" w:author="Jelena Hrnjak" w:date="2023-08-29T00:17:00Z">
            <w:rPr>
              <w:lang w:val="sr-Cyrl-RS"/>
            </w:rPr>
          </w:rPrChange>
        </w:rPr>
        <w:t xml:space="preserve">у пет </w:t>
      </w:r>
      <w:r w:rsidR="00FA4906" w:rsidRPr="009D5D2C">
        <w:rPr>
          <w:color w:val="FF0000"/>
          <w:lang w:val="sr-Cyrl-RS"/>
          <w:rPrChange w:id="462" w:author="Jelena Hrnjak" w:date="2023-08-29T00:17:00Z">
            <w:rPr>
              <w:lang w:val="sr-Cyrl-RS"/>
            </w:rPr>
          </w:rPrChange>
        </w:rPr>
        <w:t xml:space="preserve">главних </w:t>
      </w:r>
      <w:r w:rsidR="0079693A" w:rsidRPr="009D5D2C">
        <w:rPr>
          <w:color w:val="FF0000"/>
          <w:lang w:val="sr-Cyrl-RS"/>
          <w:rPrChange w:id="463" w:author="Jelena Hrnjak" w:date="2023-08-29T00:17:00Z">
            <w:rPr>
              <w:lang w:val="sr-Cyrl-RS"/>
            </w:rPr>
          </w:rPrChange>
        </w:rPr>
        <w:t>целина. На почетку, п</w:t>
      </w:r>
      <w:r w:rsidR="00675D00" w:rsidRPr="009D5D2C">
        <w:rPr>
          <w:color w:val="FF0000"/>
          <w:lang w:val="sr-Cyrl-RS"/>
          <w:rPrChange w:id="464" w:author="Jelena Hrnjak" w:date="2023-08-29T00:17:00Z">
            <w:rPr>
              <w:lang w:val="sr-Cyrl-RS"/>
            </w:rPr>
          </w:rPrChange>
        </w:rPr>
        <w:t>араметри који се односне на саму апликацију</w:t>
      </w:r>
      <w:r w:rsidR="0079693A" w:rsidRPr="009D5D2C">
        <w:rPr>
          <w:color w:val="FF0000"/>
          <w:lang w:val="sr-Cyrl-RS"/>
          <w:rPrChange w:id="465" w:author="Jelena Hrnjak" w:date="2023-08-29T00:17:00Z">
            <w:rPr>
              <w:lang w:val="sr-Cyrl-RS"/>
            </w:rPr>
          </w:rPrChange>
        </w:rPr>
        <w:t>,</w:t>
      </w:r>
      <w:ins w:id="466" w:author="Jelena Hrnjak" w:date="2023-08-29T00:17:00Z">
        <w:r w:rsidR="00736F1D" w:rsidRPr="009D5D2C">
          <w:rPr>
            <w:color w:val="FF0000"/>
            <w:lang w:val="sr-Cyrl-RS"/>
            <w:rPrChange w:id="467" w:author="Jelena Hrnjak" w:date="2023-08-29T00:17:00Z">
              <w:rPr>
                <w:lang w:val="sr-Cyrl-RS"/>
              </w:rPr>
            </w:rPrChange>
          </w:rPr>
          <w:t xml:space="preserve"> односно њене мета податке, ш</w:t>
        </w:r>
      </w:ins>
      <w:del w:id="468" w:author="Jelena Hrnjak" w:date="2023-08-29T00:17:00Z">
        <w:r w:rsidR="0079693A" w:rsidRPr="009D5D2C" w:rsidDel="00736F1D">
          <w:rPr>
            <w:color w:val="FF0000"/>
            <w:lang w:val="sr-Cyrl-RS"/>
            <w:rPrChange w:id="469" w:author="Jelena Hrnjak" w:date="2023-08-29T00:17:00Z">
              <w:rPr>
                <w:lang w:val="sr-Cyrl-RS"/>
              </w:rPr>
            </w:rPrChange>
          </w:rPr>
          <w:delText xml:space="preserve"> као што су њен </w:delText>
        </w:r>
        <w:commentRangeStart w:id="470"/>
        <w:r w:rsidR="0079693A" w:rsidRPr="009D5D2C" w:rsidDel="00736F1D">
          <w:rPr>
            <w:color w:val="FF0000"/>
            <w:lang w:val="sr-Cyrl-RS"/>
            <w:rPrChange w:id="471" w:author="Jelena Hrnjak" w:date="2023-08-29T00:17:00Z">
              <w:rPr>
                <w:lang w:val="sr-Cyrl-RS"/>
              </w:rPr>
            </w:rPrChange>
          </w:rPr>
          <w:delText xml:space="preserve">артефакт </w:delText>
        </w:r>
        <w:commentRangeEnd w:id="470"/>
        <w:r w:rsidR="00A946DE" w:rsidRPr="009D5D2C" w:rsidDel="00736F1D">
          <w:rPr>
            <w:rStyle w:val="CommentReference"/>
            <w:color w:val="FF0000"/>
            <w:lang w:val="en-US"/>
            <w:rPrChange w:id="472" w:author="Jelena Hrnjak" w:date="2023-08-29T00:17:00Z">
              <w:rPr>
                <w:rStyle w:val="CommentReference"/>
                <w:lang w:val="en-US"/>
              </w:rPr>
            </w:rPrChange>
          </w:rPr>
          <w:commentReference w:id="470"/>
        </w:r>
        <w:r w:rsidR="0079693A" w:rsidRPr="009D5D2C" w:rsidDel="00736F1D">
          <w:rPr>
            <w:color w:val="FF0000"/>
            <w:lang w:val="sr-Cyrl-RS"/>
            <w:rPrChange w:id="473" w:author="Jelena Hrnjak" w:date="2023-08-29T00:17:00Z">
              <w:rPr>
                <w:lang w:val="sr-Cyrl-RS"/>
              </w:rPr>
            </w:rPrChange>
          </w:rPr>
          <w:delText>и опис, ш</w:delText>
        </w:r>
      </w:del>
      <w:r w:rsidR="00C62E1C" w:rsidRPr="009D5D2C">
        <w:rPr>
          <w:color w:val="FF0000"/>
          <w:lang w:val="sr-Cyrl-RS"/>
          <w:rPrChange w:id="474" w:author="Jelena Hrnjak" w:date="2023-08-29T00:17:00Z">
            <w:rPr>
              <w:lang w:val="sr-Cyrl-RS"/>
            </w:rPr>
          </w:rPrChange>
        </w:rPr>
        <w:t xml:space="preserve">то омогућава брзу конфигурацију </w:t>
      </w:r>
      <w:r w:rsidR="0079693A" w:rsidRPr="009D5D2C">
        <w:rPr>
          <w:color w:val="FF0000"/>
          <w:lang w:val="sr-Cyrl-RS"/>
          <w:rPrChange w:id="475" w:author="Jelena Hrnjak" w:date="2023-08-29T00:17:00Z">
            <w:rPr>
              <w:lang w:val="sr-Cyrl-RS"/>
            </w:rPr>
          </w:rPrChange>
        </w:rPr>
        <w:t xml:space="preserve">апликације. </w:t>
      </w:r>
      <w:ins w:id="476" w:author="Jelena Hrnjak" w:date="2023-08-29T00:14:00Z">
        <w:r w:rsidR="004F42D5" w:rsidRPr="009D5D2C">
          <w:rPr>
            <w:color w:val="FF0000"/>
            <w:lang w:val="sr-Cyrl-RS"/>
            <w:rPrChange w:id="477" w:author="Jelena Hrnjak" w:date="2023-08-29T00:17:00Z">
              <w:rPr>
                <w:lang w:val="sr-Cyrl-RS"/>
              </w:rPr>
            </w:rPrChange>
          </w:rPr>
          <w:t xml:space="preserve">Параметри базе података који омогућавају складиштење и руковање подацима </w:t>
        </w:r>
      </w:ins>
      <w:del w:id="478" w:author="Jelena Hrnjak" w:date="2023-08-29T00:15:00Z">
        <w:r w:rsidR="003B058C" w:rsidRPr="009D5D2C" w:rsidDel="004F42D5">
          <w:rPr>
            <w:color w:val="FF0000"/>
            <w:lang w:val="sr-Cyrl-RS"/>
            <w:rPrChange w:id="479" w:author="Jelena Hrnjak" w:date="2023-08-29T00:17:00Z">
              <w:rPr>
                <w:lang w:val="sr-Cyrl-RS"/>
              </w:rPr>
            </w:rPrChange>
          </w:rPr>
          <w:delText xml:space="preserve">Слој </w:delText>
        </w:r>
        <w:commentRangeStart w:id="480"/>
        <w:r w:rsidR="003B058C" w:rsidRPr="009D5D2C" w:rsidDel="004F42D5">
          <w:rPr>
            <w:color w:val="FF0000"/>
            <w:lang w:val="sr-Cyrl-RS"/>
            <w:rPrChange w:id="481" w:author="Jelena Hrnjak" w:date="2023-08-29T00:17:00Z">
              <w:rPr>
                <w:lang w:val="sr-Cyrl-RS"/>
              </w:rPr>
            </w:rPrChange>
          </w:rPr>
          <w:delText xml:space="preserve">за репрезентацију </w:delText>
        </w:r>
        <w:r w:rsidR="003B058C" w:rsidRPr="009D5D2C" w:rsidDel="00982400">
          <w:rPr>
            <w:color w:val="FF0000"/>
            <w:lang w:val="sr-Cyrl-RS"/>
            <w:rPrChange w:id="482" w:author="Jelena Hrnjak" w:date="2023-08-29T00:17:00Z">
              <w:rPr>
                <w:lang w:val="sr-Cyrl-RS"/>
              </w:rPr>
            </w:rPrChange>
          </w:rPr>
          <w:delText xml:space="preserve">података </w:delText>
        </w:r>
        <w:commentRangeEnd w:id="480"/>
        <w:r w:rsidR="00A946DE" w:rsidRPr="009D5D2C" w:rsidDel="00982400">
          <w:rPr>
            <w:rStyle w:val="CommentReference"/>
            <w:color w:val="FF0000"/>
            <w:lang w:val="en-US"/>
            <w:rPrChange w:id="483" w:author="Jelena Hrnjak" w:date="2023-08-29T00:17:00Z">
              <w:rPr>
                <w:rStyle w:val="CommentReference"/>
                <w:lang w:val="en-US"/>
              </w:rPr>
            </w:rPrChange>
          </w:rPr>
          <w:commentReference w:id="480"/>
        </w:r>
      </w:del>
      <w:r w:rsidR="003B058C" w:rsidRPr="009D5D2C">
        <w:rPr>
          <w:color w:val="FF0000"/>
          <w:lang w:val="sr-Cyrl-RS"/>
          <w:rPrChange w:id="484" w:author="Jelena Hrnjak" w:date="2023-08-29T00:17:00Z">
            <w:rPr>
              <w:lang w:val="sr-Cyrl-RS"/>
            </w:rPr>
          </w:rPrChange>
        </w:rPr>
        <w:t>представља</w:t>
      </w:r>
      <w:ins w:id="485" w:author="Jelena Hrnjak" w:date="2023-08-29T00:15:00Z">
        <w:r w:rsidR="004F42D5" w:rsidRPr="009D5D2C">
          <w:rPr>
            <w:color w:val="FF0000"/>
            <w:lang w:val="sr-Cyrl-RS"/>
            <w:rPrChange w:id="486" w:author="Jelena Hrnjak" w:date="2023-08-29T00:17:00Z">
              <w:rPr>
                <w:lang w:val="sr-Cyrl-RS"/>
              </w:rPr>
            </w:rPrChange>
          </w:rPr>
          <w:t>ју</w:t>
        </w:r>
      </w:ins>
      <w:r w:rsidR="003B058C" w:rsidRPr="009D5D2C">
        <w:rPr>
          <w:color w:val="FF0000"/>
          <w:lang w:val="sr-Cyrl-RS"/>
          <w:rPrChange w:id="487" w:author="Jelena Hrnjak" w:date="2023-08-29T00:17:00Z">
            <w:rPr>
              <w:lang w:val="sr-Cyrl-RS"/>
            </w:rPr>
          </w:rPrChange>
        </w:rPr>
        <w:t xml:space="preserve"> другу целину</w:t>
      </w:r>
      <w:del w:id="488" w:author="Jelena Hrnjak" w:date="2023-08-29T00:15:00Z">
        <w:r w:rsidR="003B058C" w:rsidRPr="009D5D2C" w:rsidDel="00982400">
          <w:rPr>
            <w:color w:val="FF0000"/>
            <w:lang w:val="sr-Cyrl-RS"/>
            <w:rPrChange w:id="489" w:author="Jelena Hrnjak" w:date="2023-08-29T00:17:00Z">
              <w:rPr>
                <w:lang w:val="sr-Cyrl-RS"/>
              </w:rPr>
            </w:rPrChange>
          </w:rPr>
          <w:delText xml:space="preserve">, где је могуће дефинисање </w:delText>
        </w:r>
        <w:commentRangeStart w:id="490"/>
        <w:r w:rsidR="003B058C" w:rsidRPr="009D5D2C" w:rsidDel="00982400">
          <w:rPr>
            <w:color w:val="FF0000"/>
            <w:lang w:val="sr-Cyrl-RS"/>
            <w:rPrChange w:id="491" w:author="Jelena Hrnjak" w:date="2023-08-29T00:17:00Z">
              <w:rPr>
                <w:lang w:val="sr-Cyrl-RS"/>
              </w:rPr>
            </w:rPrChange>
          </w:rPr>
          <w:delText xml:space="preserve">ентитета </w:delText>
        </w:r>
        <w:commentRangeEnd w:id="490"/>
        <w:r w:rsidR="003A1C42" w:rsidRPr="009D5D2C" w:rsidDel="00982400">
          <w:rPr>
            <w:rStyle w:val="CommentReference"/>
            <w:color w:val="FF0000"/>
            <w:lang w:val="en-US"/>
            <w:rPrChange w:id="492" w:author="Jelena Hrnjak" w:date="2023-08-29T00:17:00Z">
              <w:rPr>
                <w:rStyle w:val="CommentReference"/>
                <w:lang w:val="en-US"/>
              </w:rPr>
            </w:rPrChange>
          </w:rPr>
          <w:commentReference w:id="490"/>
        </w:r>
        <w:r w:rsidR="003B058C" w:rsidRPr="009D5D2C" w:rsidDel="00982400">
          <w:rPr>
            <w:color w:val="FF0000"/>
            <w:lang w:val="sr-Cyrl-RS"/>
            <w:rPrChange w:id="493" w:author="Jelena Hrnjak" w:date="2023-08-29T00:17:00Z">
              <w:rPr>
                <w:lang w:val="sr-Cyrl-RS"/>
              </w:rPr>
            </w:rPrChange>
          </w:rPr>
          <w:delText>који су од интереса за домен апликације</w:delText>
        </w:r>
      </w:del>
      <w:r w:rsidR="00436699" w:rsidRPr="009D5D2C">
        <w:rPr>
          <w:color w:val="FF0000"/>
          <w:lang w:val="sr-Cyrl-RS"/>
          <w:rPrChange w:id="494" w:author="Jelena Hrnjak" w:date="2023-08-29T00:17:00Z">
            <w:rPr>
              <w:lang w:val="sr-Cyrl-RS"/>
            </w:rPr>
          </w:rPrChange>
        </w:rPr>
        <w:t xml:space="preserve">, док </w:t>
      </w:r>
      <w:r w:rsidR="00B00F82" w:rsidRPr="009D5D2C">
        <w:rPr>
          <w:color w:val="FF0000"/>
          <w:lang w:val="sr-Cyrl-RS"/>
          <w:rPrChange w:id="495" w:author="Jelena Hrnjak" w:date="2023-08-29T00:17:00Z">
            <w:rPr>
              <w:lang w:val="sr-Cyrl-RS"/>
            </w:rPr>
          </w:rPrChange>
        </w:rPr>
        <w:t>следећа</w:t>
      </w:r>
      <w:r w:rsidR="00054DE5" w:rsidRPr="009D5D2C">
        <w:rPr>
          <w:color w:val="FF0000"/>
          <w:lang w:val="sr-Cyrl-RS"/>
          <w:rPrChange w:id="496" w:author="Jelena Hrnjak" w:date="2023-08-29T00:17:00Z">
            <w:rPr>
              <w:lang w:val="sr-Cyrl-RS"/>
            </w:rPr>
          </w:rPrChange>
        </w:rPr>
        <w:t xml:space="preserve"> </w:t>
      </w:r>
      <w:del w:id="497" w:author="Jelena Hrnjak" w:date="2023-08-29T00:18:00Z">
        <w:r w:rsidR="00054DE5" w:rsidRPr="009D5D2C" w:rsidDel="001D19EE">
          <w:rPr>
            <w:color w:val="FF0000"/>
            <w:lang w:val="sr-Cyrl-RS"/>
            <w:rPrChange w:id="498" w:author="Jelena Hrnjak" w:date="2023-08-29T00:17:00Z">
              <w:rPr>
                <w:lang w:val="sr-Cyrl-RS"/>
              </w:rPr>
            </w:rPrChange>
          </w:rPr>
          <w:delText xml:space="preserve">целина </w:delText>
        </w:r>
      </w:del>
      <w:ins w:id="499" w:author="Jelena Hrnjak" w:date="2023-08-29T00:18:00Z">
        <w:r w:rsidR="001D19EE" w:rsidRPr="009D5D2C">
          <w:rPr>
            <w:color w:val="FF0000"/>
            <w:lang w:val="sr-Cyrl-RS"/>
            <w:rPrChange w:id="500" w:author="Jelena Hrnjak" w:date="2023-08-29T00:17:00Z">
              <w:rPr>
                <w:lang w:val="sr-Cyrl-RS"/>
              </w:rPr>
            </w:rPrChange>
          </w:rPr>
          <w:t>целин</w:t>
        </w:r>
        <w:r w:rsidR="001D19EE">
          <w:rPr>
            <w:color w:val="FF0000"/>
            <w:lang w:val="sr-Cyrl-RS"/>
          </w:rPr>
          <w:t>у</w:t>
        </w:r>
        <w:r w:rsidR="001D19EE" w:rsidRPr="009D5D2C">
          <w:rPr>
            <w:color w:val="FF0000"/>
            <w:lang w:val="sr-Cyrl-RS"/>
            <w:rPrChange w:id="501" w:author="Jelena Hrnjak" w:date="2023-08-29T00:17:00Z">
              <w:rPr>
                <w:lang w:val="sr-Cyrl-RS"/>
              </w:rPr>
            </w:rPrChange>
          </w:rPr>
          <w:t xml:space="preserve"> </w:t>
        </w:r>
      </w:ins>
      <w:del w:id="502" w:author="Jelena Hrnjak" w:date="2023-08-29T00:18:00Z">
        <w:r w:rsidR="00054DE5" w:rsidRPr="009D5D2C" w:rsidDel="001D19EE">
          <w:rPr>
            <w:color w:val="FF0000"/>
            <w:lang w:val="sr-Cyrl-RS"/>
            <w:rPrChange w:id="503" w:author="Jelena Hrnjak" w:date="2023-08-29T00:17:00Z">
              <w:rPr>
                <w:lang w:val="sr-Cyrl-RS"/>
              </w:rPr>
            </w:rPrChange>
          </w:rPr>
          <w:delText>представља</w:delText>
        </w:r>
      </w:del>
      <w:ins w:id="504" w:author="Jelena Hrnjak" w:date="2023-08-29T00:18:00Z">
        <w:r w:rsidR="001D19EE">
          <w:rPr>
            <w:color w:val="FF0000"/>
            <w:lang w:val="sr-Cyrl-RS"/>
          </w:rPr>
          <w:t>чини</w:t>
        </w:r>
        <w:r w:rsidR="001D19EE" w:rsidRPr="009D5D2C">
          <w:rPr>
            <w:color w:val="FF0000"/>
            <w:lang w:val="sr-Cyrl-RS"/>
            <w:rPrChange w:id="505" w:author="Jelena Hrnjak" w:date="2023-08-29T00:17:00Z">
              <w:rPr>
                <w:lang w:val="sr-Cyrl-RS"/>
              </w:rPr>
            </w:rPrChange>
          </w:rPr>
          <w:t xml:space="preserve"> </w:t>
        </w:r>
      </w:ins>
      <w:ins w:id="506" w:author="Jelena Hrnjak" w:date="2023-08-29T00:15:00Z">
        <w:r w:rsidR="00982400" w:rsidRPr="009D5D2C">
          <w:rPr>
            <w:color w:val="FF0000"/>
            <w:lang w:val="sr-Cyrl-RS"/>
            <w:rPrChange w:id="507" w:author="Jelena Hrnjak" w:date="2023-08-29T00:17:00Z">
              <w:rPr>
                <w:lang w:val="sr-Cyrl-RS"/>
              </w:rPr>
            </w:rPrChange>
          </w:rPr>
          <w:t>слој који моделује п</w:t>
        </w:r>
      </w:ins>
      <w:ins w:id="508" w:author="Jelena Hrnjak" w:date="2023-08-29T00:16:00Z">
        <w:r w:rsidR="00736F1D" w:rsidRPr="009D5D2C">
          <w:rPr>
            <w:color w:val="FF0000"/>
            <w:lang w:val="sr-Cyrl-RS"/>
            <w:rPrChange w:id="509" w:author="Jelena Hrnjak" w:date="2023-08-29T00:17:00Z">
              <w:rPr>
                <w:lang w:val="sr-Cyrl-RS"/>
              </w:rPr>
            </w:rPrChange>
          </w:rPr>
          <w:t>одатке из базе</w:t>
        </w:r>
      </w:ins>
      <w:ins w:id="510" w:author="Jelena Hrnjak" w:date="2023-08-29T00:15:00Z">
        <w:r w:rsidR="00982400" w:rsidRPr="009D5D2C">
          <w:rPr>
            <w:color w:val="FF0000"/>
            <w:lang w:val="sr-Cyrl-RS"/>
            <w:rPrChange w:id="511" w:author="Jelena Hrnjak" w:date="2023-08-29T00:17:00Z">
              <w:rPr>
                <w:lang w:val="sr-Cyrl-RS"/>
              </w:rPr>
            </w:rPrChange>
          </w:rPr>
          <w:t xml:space="preserve">, где је могуће дефинисање </w:t>
        </w:r>
        <w:commentRangeStart w:id="512"/>
        <w:r w:rsidR="00982400" w:rsidRPr="009D5D2C">
          <w:rPr>
            <w:color w:val="FF0000"/>
            <w:lang w:val="sr-Cyrl-RS"/>
            <w:rPrChange w:id="513" w:author="Jelena Hrnjak" w:date="2023-08-29T00:17:00Z">
              <w:rPr>
                <w:lang w:val="sr-Cyrl-RS"/>
              </w:rPr>
            </w:rPrChange>
          </w:rPr>
          <w:t xml:space="preserve">ентитета </w:t>
        </w:r>
        <w:commentRangeEnd w:id="512"/>
        <w:r w:rsidR="00982400" w:rsidRPr="009D5D2C">
          <w:rPr>
            <w:rStyle w:val="CommentReference"/>
            <w:color w:val="FF0000"/>
            <w:lang w:val="en-US"/>
            <w:rPrChange w:id="514" w:author="Jelena Hrnjak" w:date="2023-08-29T00:17:00Z">
              <w:rPr>
                <w:rStyle w:val="CommentReference"/>
                <w:lang w:val="en-US"/>
              </w:rPr>
            </w:rPrChange>
          </w:rPr>
          <w:commentReference w:id="512"/>
        </w:r>
        <w:r w:rsidR="00982400" w:rsidRPr="009D5D2C">
          <w:rPr>
            <w:color w:val="FF0000"/>
            <w:lang w:val="sr-Cyrl-RS"/>
            <w:rPrChange w:id="515" w:author="Jelena Hrnjak" w:date="2023-08-29T00:17:00Z">
              <w:rPr>
                <w:lang w:val="sr-Cyrl-RS"/>
              </w:rPr>
            </w:rPrChange>
          </w:rPr>
          <w:t>к</w:t>
        </w:r>
      </w:ins>
      <w:r w:rsidR="000E6BCF">
        <w:rPr>
          <w:color w:val="FF0000"/>
          <w:lang w:val="sr-Cyrl-RS"/>
        </w:rPr>
        <w:t>оји описују структуру података у бази</w:t>
      </w:r>
      <w:del w:id="516" w:author="Jelena Hrnjak" w:date="2023-08-29T00:14:00Z">
        <w:r w:rsidR="00054DE5" w:rsidRPr="009D5D2C" w:rsidDel="004F42D5">
          <w:rPr>
            <w:color w:val="FF0000"/>
            <w:lang w:val="sr-Cyrl-RS"/>
            <w:rPrChange w:id="517" w:author="Jelena Hrnjak" w:date="2023-08-29T00:17:00Z">
              <w:rPr>
                <w:lang w:val="sr-Cyrl-RS"/>
              </w:rPr>
            </w:rPrChange>
          </w:rPr>
          <w:delText>параметре</w:delText>
        </w:r>
        <w:r w:rsidR="00675D00" w:rsidRPr="009D5D2C" w:rsidDel="004F42D5">
          <w:rPr>
            <w:color w:val="FF0000"/>
            <w:lang w:val="sr-Cyrl-RS"/>
            <w:rPrChange w:id="518" w:author="Jelena Hrnjak" w:date="2023-08-29T00:17:00Z">
              <w:rPr>
                <w:lang w:val="sr-Cyrl-RS"/>
              </w:rPr>
            </w:rPrChange>
          </w:rPr>
          <w:delText xml:space="preserve"> базе</w:delText>
        </w:r>
        <w:r w:rsidR="00054DE5" w:rsidRPr="009D5D2C" w:rsidDel="004F42D5">
          <w:rPr>
            <w:color w:val="FF0000"/>
            <w:lang w:val="sr-Cyrl-RS"/>
            <w:rPrChange w:id="519" w:author="Jelena Hrnjak" w:date="2023-08-29T00:17:00Z">
              <w:rPr>
                <w:lang w:val="sr-Cyrl-RS"/>
              </w:rPr>
            </w:rPrChange>
          </w:rPr>
          <w:delText xml:space="preserve"> података</w:delText>
        </w:r>
        <w:r w:rsidR="0075141E" w:rsidRPr="009D5D2C" w:rsidDel="004F42D5">
          <w:rPr>
            <w:color w:val="FF0000"/>
            <w:lang w:val="sr-Cyrl-RS"/>
            <w:rPrChange w:id="520" w:author="Jelena Hrnjak" w:date="2023-08-29T00:17:00Z">
              <w:rPr>
                <w:lang w:val="sr-Cyrl-RS"/>
              </w:rPr>
            </w:rPrChange>
          </w:rPr>
          <w:delText xml:space="preserve"> који омогућавају ск</w:delText>
        </w:r>
        <w:r w:rsidR="003B058C" w:rsidRPr="009D5D2C" w:rsidDel="004F42D5">
          <w:rPr>
            <w:color w:val="FF0000"/>
            <w:lang w:val="sr-Cyrl-RS"/>
            <w:rPrChange w:id="521" w:author="Jelena Hrnjak" w:date="2023-08-29T00:17:00Z">
              <w:rPr>
                <w:lang w:val="sr-Cyrl-RS"/>
              </w:rPr>
            </w:rPrChange>
          </w:rPr>
          <w:delText>ладиштење и руковање подацима</w:delText>
        </w:r>
        <w:r w:rsidR="002C2DBC" w:rsidRPr="009D5D2C" w:rsidDel="004F42D5">
          <w:rPr>
            <w:color w:val="FF0000"/>
            <w:lang w:val="sr-Cyrl-RS"/>
            <w:rPrChange w:id="522" w:author="Jelena Hrnjak" w:date="2023-08-29T00:17:00Z">
              <w:rPr>
                <w:lang w:val="sr-Cyrl-RS"/>
              </w:rPr>
            </w:rPrChange>
          </w:rPr>
          <w:delText xml:space="preserve"> </w:delText>
        </w:r>
      </w:del>
      <w:commentRangeStart w:id="523"/>
      <w:del w:id="524" w:author="Jelena Hrnjak" w:date="2023-08-23T17:28:00Z">
        <w:r w:rsidR="002C2DBC" w:rsidRPr="009D5D2C" w:rsidDel="009B65C1">
          <w:rPr>
            <w:color w:val="FF0000"/>
            <w:lang w:val="sr-Cyrl-RS"/>
            <w:rPrChange w:id="525" w:author="Jelena Hrnjak" w:date="2023-08-29T00:17:00Z">
              <w:rPr>
                <w:lang w:val="sr-Cyrl-RS"/>
              </w:rPr>
            </w:rPrChange>
          </w:rPr>
          <w:delText xml:space="preserve">везаних за </w:delText>
        </w:r>
        <w:commentRangeEnd w:id="523"/>
        <w:r w:rsidR="00DC1151" w:rsidRPr="009D5D2C" w:rsidDel="009B65C1">
          <w:rPr>
            <w:rStyle w:val="CommentReference"/>
            <w:color w:val="FF0000"/>
            <w:lang w:val="en-US"/>
            <w:rPrChange w:id="526" w:author="Jelena Hrnjak" w:date="2023-08-29T00:17:00Z">
              <w:rPr>
                <w:rStyle w:val="CommentReference"/>
                <w:lang w:val="en-US"/>
              </w:rPr>
            </w:rPrChange>
          </w:rPr>
          <w:commentReference w:id="523"/>
        </w:r>
      </w:del>
      <w:del w:id="527" w:author="Jelena Hrnjak" w:date="2023-08-29T00:14:00Z">
        <w:r w:rsidR="002C2DBC" w:rsidRPr="009D5D2C" w:rsidDel="004F42D5">
          <w:rPr>
            <w:color w:val="FF0000"/>
            <w:lang w:val="sr-Cyrl-RS"/>
            <w:rPrChange w:id="528" w:author="Jelena Hrnjak" w:date="2023-08-29T00:17:00Z">
              <w:rPr>
                <w:lang w:val="sr-Cyrl-RS"/>
              </w:rPr>
            </w:rPrChange>
          </w:rPr>
          <w:delText>ентитет</w:delText>
        </w:r>
      </w:del>
      <w:del w:id="529" w:author="Jelena Hrnjak" w:date="2023-08-23T17:28:00Z">
        <w:r w:rsidR="002C2DBC" w:rsidRPr="009D5D2C" w:rsidDel="009B65C1">
          <w:rPr>
            <w:color w:val="FF0000"/>
            <w:lang w:val="sr-Cyrl-RS"/>
            <w:rPrChange w:id="530" w:author="Jelena Hrnjak" w:date="2023-08-29T00:17:00Z">
              <w:rPr>
                <w:lang w:val="sr-Cyrl-RS"/>
              </w:rPr>
            </w:rPrChange>
          </w:rPr>
          <w:delText>е</w:delText>
        </w:r>
      </w:del>
      <w:r w:rsidR="003B058C" w:rsidRPr="009D5D2C">
        <w:rPr>
          <w:color w:val="FF0000"/>
          <w:lang w:val="sr-Cyrl-RS"/>
          <w:rPrChange w:id="531" w:author="Jelena Hrnjak" w:date="2023-08-29T00:17:00Z">
            <w:rPr>
              <w:lang w:val="sr-Cyrl-RS"/>
            </w:rPr>
          </w:rPrChange>
        </w:rPr>
        <w:t>.</w:t>
      </w:r>
      <w:r w:rsidR="00B00F82" w:rsidRPr="00A43182">
        <w:rPr>
          <w:lang w:val="sr-Cyrl-RS"/>
        </w:rPr>
        <w:t xml:space="preserve"> Слој за</w:t>
      </w:r>
      <w:r w:rsidR="003B058C" w:rsidRPr="00A43182">
        <w:rPr>
          <w:lang w:val="sr-Cyrl-RS"/>
        </w:rPr>
        <w:t xml:space="preserve"> </w:t>
      </w:r>
      <w:r w:rsidR="00322573" w:rsidRPr="00A43182">
        <w:rPr>
          <w:lang w:val="sr-Cyrl-RS"/>
        </w:rPr>
        <w:t>обраду захтева корисника је целина за себе и омогућава дефинисање контролера. Последња целина представља сигурносни сло</w:t>
      </w:r>
      <w:ins w:id="532" w:author="Vladimir Dimitrieski" w:date="2023-08-13T10:29:00Z">
        <w:r w:rsidR="00A04FD3">
          <w:rPr>
            <w:lang w:val="sr-Cyrl-RS"/>
          </w:rPr>
          <w:t>ј</w:t>
        </w:r>
      </w:ins>
      <w:del w:id="533" w:author="Vladimir Dimitrieski" w:date="2023-08-13T10:29:00Z">
        <w:r w:rsidR="00322573" w:rsidRPr="00A43182" w:rsidDel="00A04FD3">
          <w:rPr>
            <w:lang w:val="sr-Cyrl-RS"/>
          </w:rPr>
          <w:delText>г</w:delText>
        </w:r>
      </w:del>
      <w:r w:rsidR="00322573" w:rsidRPr="00A43182">
        <w:rPr>
          <w:lang w:val="sr-Cyrl-RS"/>
        </w:rPr>
        <w:t xml:space="preserve"> који се односи на аутентификацију и контролу приступа корисника. </w:t>
      </w:r>
      <w:r w:rsidR="00AE0F6D" w:rsidRPr="00A43182">
        <w:rPr>
          <w:lang w:val="sr-Cyrl-RS"/>
        </w:rPr>
        <w:t xml:space="preserve">Наменски језик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lang w:val="sr-Cyrl-RS"/>
        </w:rPr>
        <w:t xml:space="preserve"> </w:t>
      </w:r>
      <w:r w:rsidR="00AE0F6D" w:rsidRPr="00A43182">
        <w:rPr>
          <w:lang w:val="sr-Cyrl-RS"/>
        </w:rPr>
        <w:t>подрж</w:t>
      </w:r>
      <w:r w:rsidR="00394899">
        <w:rPr>
          <w:lang w:val="sr-Cyrl-RS"/>
        </w:rPr>
        <w:t>ава конфигурацију три безбеднос</w:t>
      </w:r>
      <w:r w:rsidR="00AE0F6D" w:rsidRPr="00A43182">
        <w:rPr>
          <w:lang w:val="sr-Cyrl-RS"/>
        </w:rPr>
        <w:t xml:space="preserve">на механизма у радном оквиру </w:t>
      </w:r>
      <w:r w:rsidR="00AE0F6D" w:rsidRPr="00A43182">
        <w:rPr>
          <w:i/>
          <w:lang w:val="sr-Cyrl-RS"/>
        </w:rPr>
        <w:t>Spring</w:t>
      </w:r>
      <w:r w:rsidR="00AE0F6D" w:rsidRPr="00A43182">
        <w:rPr>
          <w:lang w:val="sr-Cyrl-RS"/>
        </w:rPr>
        <w:t>:</w:t>
      </w:r>
    </w:p>
    <w:p w14:paraId="162D8E75" w14:textId="4458C1C9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>основну аутентификацију (</w:t>
      </w:r>
      <w:r w:rsidRPr="00A43182">
        <w:rPr>
          <w:i/>
          <w:lang w:val="sr-Cyrl-RS"/>
        </w:rPr>
        <w:t>Basic Authentication),</w:t>
      </w:r>
    </w:p>
    <w:p w14:paraId="6CBED4AD" w14:textId="57264172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 xml:space="preserve">аутентификација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>токена (</w:t>
      </w:r>
      <w:r w:rsidRPr="00A43182">
        <w:rPr>
          <w:i/>
          <w:lang w:val="sr-Cyrl-RS"/>
        </w:rPr>
        <w:t>JWT</w:t>
      </w:r>
      <w:r w:rsidRPr="00A43182">
        <w:rPr>
          <w:lang w:val="sr-Cyrl-RS"/>
        </w:rPr>
        <w:t>) и</w:t>
      </w:r>
    </w:p>
    <w:p w14:paraId="6FF1D732" w14:textId="59F7015E" w:rsidR="00AE0F6D" w:rsidRPr="00A43182" w:rsidRDefault="00984B96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i/>
          <w:lang w:val="sr-Cyrl-RS"/>
        </w:rPr>
        <w:t xml:space="preserve">Open Authorization </w:t>
      </w:r>
      <w:r w:rsidR="00FC34FC" w:rsidRPr="00A43182">
        <w:rPr>
          <w:lang w:val="sr-Cyrl-RS"/>
        </w:rPr>
        <w:t>(</w:t>
      </w:r>
      <w:r w:rsidR="00AE0F6D" w:rsidRPr="00A43182">
        <w:rPr>
          <w:i/>
          <w:lang w:val="sr-Cyrl-RS"/>
        </w:rPr>
        <w:t>OAuth2.0</w:t>
      </w:r>
      <w:r w:rsidR="00FC34FC" w:rsidRPr="00A43182">
        <w:rPr>
          <w:lang w:val="sr-Cyrl-RS"/>
        </w:rPr>
        <w:t>)</w:t>
      </w:r>
      <w:r w:rsidR="00AE0F6D" w:rsidRPr="00A43182">
        <w:rPr>
          <w:i/>
          <w:lang w:val="sr-Cyrl-RS"/>
        </w:rPr>
        <w:t>.</w:t>
      </w:r>
    </w:p>
    <w:p w14:paraId="5E49CE21" w14:textId="0939241F" w:rsidR="00884B88" w:rsidRPr="00A43182" w:rsidRDefault="00AE0F6D" w:rsidP="00DE6F10">
      <w:pPr>
        <w:pStyle w:val="Obiantekst"/>
        <w:rPr>
          <w:lang w:val="sr-Cyrl-RS"/>
        </w:rPr>
      </w:pPr>
      <w:r w:rsidRPr="00A43182">
        <w:rPr>
          <w:lang w:val="sr-Cyrl-RS"/>
        </w:rPr>
        <w:t xml:space="preserve">Овим се обезбеђује флексибилност и могућност одабира </w:t>
      </w:r>
      <w:r w:rsidR="00E849D0" w:rsidRPr="00A43182">
        <w:rPr>
          <w:lang w:val="sr-Cyrl-RS"/>
        </w:rPr>
        <w:t>оптималног</w:t>
      </w:r>
      <w:r w:rsidRPr="00A43182">
        <w:rPr>
          <w:lang w:val="sr-Cyrl-RS"/>
        </w:rPr>
        <w:t xml:space="preserve"> безбедносног механизма у зависности од потреба и захтева система</w:t>
      </w:r>
      <w:r w:rsidR="00C84510" w:rsidRPr="00A43182">
        <w:rPr>
          <w:lang w:val="sr-Cyrl-RS"/>
        </w:rPr>
        <w:t>.</w:t>
      </w:r>
    </w:p>
    <w:p w14:paraId="702B793F" w14:textId="5AF4F963" w:rsidR="0000164B" w:rsidRPr="00A43182" w:rsidRDefault="0000164B" w:rsidP="00DE6F10">
      <w:pPr>
        <w:pStyle w:val="Obiantekst"/>
        <w:rPr>
          <w:i/>
          <w:lang w:val="sr-Cyrl-RS"/>
        </w:rPr>
      </w:pPr>
      <w:r w:rsidRPr="00A43182">
        <w:rPr>
          <w:lang w:val="sr-Cyrl-RS"/>
        </w:rPr>
        <w:tab/>
        <w:t xml:space="preserve">Иако је примарна намена наменског језика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конфигурација безбедносних аспеката, корисницима је омогућена и конфигурација </w:t>
      </w:r>
      <w:r w:rsidR="00567F71" w:rsidRPr="00A43182">
        <w:rPr>
          <w:lang w:val="sr-Cyrl-RS"/>
        </w:rPr>
        <w:t xml:space="preserve">веб апликације без </w:t>
      </w:r>
      <w:r w:rsidR="00394899">
        <w:rPr>
          <w:lang w:val="sr-Cyrl-RS"/>
        </w:rPr>
        <w:t>тог</w:t>
      </w:r>
      <w:r w:rsidR="00567F71" w:rsidRPr="00A43182">
        <w:rPr>
          <w:lang w:val="sr-Cyrl-RS"/>
        </w:rPr>
        <w:t xml:space="preserve"> слоја. Претходно наведене целине је могуће комбиновати </w:t>
      </w:r>
      <w:r w:rsidR="00FD52EF" w:rsidRPr="00A43182">
        <w:rPr>
          <w:lang w:val="sr-Cyrl-RS"/>
        </w:rPr>
        <w:t>уз ограничења која ће бити наведена у наставку поглавља</w:t>
      </w:r>
      <w:r w:rsidR="00567F71" w:rsidRPr="00A43182">
        <w:rPr>
          <w:lang w:val="sr-Cyrl-RS"/>
        </w:rPr>
        <w:t>.</w:t>
      </w:r>
      <w:r w:rsidR="005C75F6" w:rsidRPr="00A43182">
        <w:rPr>
          <w:lang w:val="sr-Cyrl-RS"/>
        </w:rPr>
        <w:t xml:space="preserve"> Кори</w:t>
      </w:r>
      <w:r w:rsidR="0080491D" w:rsidRPr="00A43182">
        <w:rPr>
          <w:lang w:val="sr-Cyrl-RS"/>
        </w:rPr>
        <w:t>шћење</w:t>
      </w:r>
      <w:r w:rsidR="005C75F6" w:rsidRPr="00A43182">
        <w:rPr>
          <w:lang w:val="sr-Cyrl-RS"/>
        </w:rPr>
        <w:t xml:space="preserve">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B8321F">
        <w:rPr>
          <w:i/>
          <w:lang w:val="sr-Cyrl-RS"/>
        </w:rPr>
        <w:t>,</w:t>
      </w:r>
      <w:r w:rsidR="005C75F6" w:rsidRPr="00A43182">
        <w:rPr>
          <w:lang w:val="sr-Cyrl-RS"/>
        </w:rPr>
        <w:t xml:space="preserve"> доменски</w:t>
      </w:r>
      <w:r w:rsidR="0080491D" w:rsidRPr="00A43182">
        <w:rPr>
          <w:lang w:val="sr-Cyrl-RS"/>
        </w:rPr>
        <w:t>м</w:t>
      </w:r>
      <w:r w:rsidR="005C75F6" w:rsidRPr="00A43182">
        <w:rPr>
          <w:lang w:val="sr-Cyrl-RS"/>
        </w:rPr>
        <w:t xml:space="preserve"> експерти</w:t>
      </w:r>
      <w:r w:rsidR="0080491D" w:rsidRPr="00A43182">
        <w:rPr>
          <w:lang w:val="sr-Cyrl-RS"/>
        </w:rPr>
        <w:t>ма</w:t>
      </w:r>
      <w:r w:rsidR="005C75F6" w:rsidRPr="00A43182">
        <w:rPr>
          <w:lang w:val="sr-Cyrl-RS"/>
        </w:rPr>
        <w:t xml:space="preserve"> </w:t>
      </w:r>
      <w:r w:rsidR="0080491D" w:rsidRPr="00A43182">
        <w:rPr>
          <w:lang w:val="sr-Cyrl-RS"/>
        </w:rPr>
        <w:t>знатно убрзава и олакшава</w:t>
      </w:r>
      <w:r w:rsidR="005C75F6" w:rsidRPr="00A43182">
        <w:rPr>
          <w:lang w:val="sr-Cyrl-RS"/>
        </w:rPr>
        <w:t xml:space="preserve"> процес развоја сигурних веб апликација у радном оквиру </w:t>
      </w:r>
      <w:r w:rsidR="005C75F6" w:rsidRPr="00A43182">
        <w:rPr>
          <w:i/>
          <w:lang w:val="sr-Cyrl-RS"/>
        </w:rPr>
        <w:t>Spring</w:t>
      </w:r>
      <w:r w:rsidR="004F592A" w:rsidRPr="00A43182">
        <w:rPr>
          <w:i/>
          <w:lang w:val="sr-Cyrl-RS"/>
        </w:rPr>
        <w:t>.</w:t>
      </w:r>
    </w:p>
    <w:p w14:paraId="0866612E" w14:textId="20AE756D" w:rsidR="00543C75" w:rsidRPr="00A43182" w:rsidRDefault="00543C75" w:rsidP="00543C75">
      <w:pPr>
        <w:pStyle w:val="Heading2"/>
        <w:rPr>
          <w:lang w:val="sr-Cyrl-RS"/>
        </w:rPr>
      </w:pPr>
      <w:bookmarkStart w:id="534" w:name="_Toc144365504"/>
      <w:r w:rsidRPr="00A43182">
        <w:rPr>
          <w:lang w:val="sr-Cyrl-RS"/>
        </w:rPr>
        <w:t>Апстрактна синтакса</w:t>
      </w:r>
      <w:bookmarkEnd w:id="534"/>
    </w:p>
    <w:p w14:paraId="3D28914E" w14:textId="0205E5B3" w:rsidR="006314C8" w:rsidRPr="00A43182" w:rsidRDefault="00B90D60" w:rsidP="00675D0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Апстрактна синтаска омогућава опис структуре наменског језика</w:t>
      </w:r>
      <w:r w:rsidR="004F4941" w:rsidRPr="00A43182">
        <w:rPr>
          <w:lang w:val="sr-Cyrl-RS"/>
        </w:rPr>
        <w:t xml:space="preserve">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lang w:val="sr-Cyrl-RS"/>
        </w:rPr>
        <w:t xml:space="preserve"> </w:t>
      </w:r>
      <w:r w:rsidR="004F4941" w:rsidRPr="00A43182">
        <w:rPr>
          <w:lang w:val="sr-Cyrl-RS"/>
        </w:rPr>
        <w:t>и представљена је помоћу мета-модела</w:t>
      </w:r>
      <w:r w:rsidR="00CA4BBF" w:rsidRPr="00A43182">
        <w:rPr>
          <w:lang w:val="sr-Cyrl-RS"/>
        </w:rPr>
        <w:t xml:space="preserve"> (слика 4.1)</w:t>
      </w:r>
      <w:r w:rsidRPr="00A43182">
        <w:rPr>
          <w:lang w:val="sr-Cyrl-RS"/>
        </w:rPr>
        <w:t xml:space="preserve">. </w:t>
      </w:r>
    </w:p>
    <w:p w14:paraId="06819985" w14:textId="41101EC8" w:rsidR="00F3674B" w:rsidRPr="00A43182" w:rsidRDefault="00F3674B" w:rsidP="00F3674B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 даљем тексту дат је опис концепата апстрактне</w:t>
      </w:r>
      <w:r w:rsidR="00EE633E" w:rsidRPr="00A43182">
        <w:rPr>
          <w:lang w:val="sr-Cyrl-RS"/>
        </w:rPr>
        <w:t xml:space="preserve"> синтаксе</w:t>
      </w:r>
      <w:r w:rsidRPr="00A43182">
        <w:rPr>
          <w:lang w:val="sr-Cyrl-RS"/>
        </w:rPr>
        <w:t xml:space="preserve"> где су енглески називи концепата који су приказани на слици наведени курзивом.</w:t>
      </w:r>
    </w:p>
    <w:p w14:paraId="7884B8A3" w14:textId="7244259F" w:rsidR="00CE7F6B" w:rsidRPr="00A43182" w:rsidRDefault="00B35751" w:rsidP="009559E9">
      <w:pPr>
        <w:pStyle w:val="Obiantekst"/>
        <w:jc w:val="center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w:drawing>
          <wp:inline distT="0" distB="0" distL="0" distR="0" wp14:anchorId="0E9BB6AF" wp14:editId="75208F0D">
            <wp:extent cx="5595483" cy="5632034"/>
            <wp:effectExtent l="0" t="0" r="571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ta-model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83" cy="563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C0D00" w14:textId="5A5A4122" w:rsidR="00D55CCA" w:rsidRPr="00A43182" w:rsidRDefault="00A02F34" w:rsidP="00615F75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Слика 4.1 – Апстракнта синтакса наменског језика </w:t>
      </w:r>
      <w:r w:rsidRPr="00A43182">
        <w:rPr>
          <w:i/>
          <w:lang w:val="sr-Cyrl-RS"/>
        </w:rPr>
        <w:t>secur</w:t>
      </w:r>
      <w:r w:rsidR="00CC7F39">
        <w:rPr>
          <w:i/>
          <w:lang w:val="en-US"/>
        </w:rPr>
        <w:t>a</w:t>
      </w:r>
      <w:r w:rsidRPr="00A43182">
        <w:rPr>
          <w:i/>
          <w:lang w:val="sr-Cyrl-RS"/>
        </w:rPr>
        <w:t>DSL</w:t>
      </w:r>
      <w:r w:rsidRPr="00A43182">
        <w:rPr>
          <w:lang w:val="sr-Cyrl-RS"/>
        </w:rPr>
        <w:t xml:space="preserve"> </w:t>
      </w:r>
    </w:p>
    <w:p w14:paraId="1DE79FC9" w14:textId="482E2014" w:rsidR="00E954A3" w:rsidRPr="00A43182" w:rsidRDefault="001A6A1C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Коренски концепт </w:t>
      </w:r>
      <w:r w:rsidR="00142BCC" w:rsidRPr="00A43182">
        <w:rPr>
          <w:lang w:val="sr-Cyrl-RS"/>
        </w:rPr>
        <w:t>апстрактне синтаксе је апликација</w:t>
      </w:r>
      <w:r w:rsidRPr="00A43182">
        <w:rPr>
          <w:lang w:val="sr-Cyrl-RS"/>
        </w:rPr>
        <w:t xml:space="preserve"> (</w:t>
      </w:r>
      <w:r w:rsidRPr="00A43182">
        <w:rPr>
          <w:i/>
          <w:lang w:val="sr-Cyrl-RS"/>
        </w:rPr>
        <w:t>Application</w:t>
      </w:r>
      <w:r w:rsidR="00142BCC" w:rsidRPr="00A43182">
        <w:rPr>
          <w:lang w:val="sr-Cyrl-RS"/>
        </w:rPr>
        <w:t>)</w:t>
      </w:r>
      <w:r w:rsidR="00C60090" w:rsidRPr="00A43182">
        <w:rPr>
          <w:lang w:val="sr-Cyrl-RS"/>
        </w:rPr>
        <w:t xml:space="preserve"> и садржи податке о параметрима нео</w:t>
      </w:r>
      <w:ins w:id="535" w:author="Vladimir Dimitrieski" w:date="2023-08-13T10:30:00Z">
        <w:r w:rsidR="00C136C4">
          <w:rPr>
            <w:lang w:val="sr-Cyrl-RS"/>
          </w:rPr>
          <w:t>п</w:t>
        </w:r>
      </w:ins>
      <w:r w:rsidR="00C60090" w:rsidRPr="00A43182">
        <w:rPr>
          <w:lang w:val="sr-Cyrl-RS"/>
        </w:rPr>
        <w:t xml:space="preserve">ходним за иницијализацију апликације. </w:t>
      </w:r>
      <w:r w:rsidR="00224C50" w:rsidRPr="00A43182">
        <w:rPr>
          <w:lang w:val="sr-Cyrl-RS"/>
        </w:rPr>
        <w:t>Кориснику је остављена</w:t>
      </w:r>
      <w:ins w:id="536" w:author="Vladimir Dimitrieski" w:date="2023-08-13T10:30:00Z">
        <w:r w:rsidR="00EB5260">
          <w:rPr>
            <w:lang w:val="sr-Cyrl-RS"/>
          </w:rPr>
          <w:t xml:space="preserve"> и</w:t>
        </w:r>
      </w:ins>
      <w:r w:rsidR="00224C50" w:rsidRPr="00A43182">
        <w:rPr>
          <w:lang w:val="sr-Cyrl-RS"/>
        </w:rPr>
        <w:t xml:space="preserve"> могућност проширења апликације додатним </w:t>
      </w:r>
      <w:r w:rsidR="000024D7" w:rsidRPr="00A43182">
        <w:rPr>
          <w:lang w:val="sr-Cyrl-RS"/>
        </w:rPr>
        <w:t>концептима</w:t>
      </w:r>
      <w:r w:rsidR="00224C50" w:rsidRPr="00A43182">
        <w:rPr>
          <w:lang w:val="sr-Cyrl-RS"/>
        </w:rPr>
        <w:t xml:space="preserve">. Могуће је </w:t>
      </w:r>
      <w:r w:rsidR="00272059" w:rsidRPr="00A43182">
        <w:rPr>
          <w:lang w:val="sr-Cyrl-RS"/>
        </w:rPr>
        <w:t>п</w:t>
      </w:r>
      <w:r w:rsidR="004A5256" w:rsidRPr="00A43182">
        <w:rPr>
          <w:lang w:val="sr-Cyrl-RS"/>
        </w:rPr>
        <w:t>одесити параметре за повез</w:t>
      </w:r>
      <w:r w:rsidR="00272059" w:rsidRPr="00A43182">
        <w:rPr>
          <w:lang w:val="sr-Cyrl-RS"/>
        </w:rPr>
        <w:t>ивање са</w:t>
      </w:r>
      <w:r w:rsidR="00224C50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базом</w:t>
      </w:r>
      <w:r w:rsidR="00224C50" w:rsidRPr="00A43182">
        <w:rPr>
          <w:lang w:val="sr-Cyrl-RS"/>
        </w:rPr>
        <w:t xml:space="preserve"> података </w:t>
      </w:r>
      <w:r w:rsidR="005351AD" w:rsidRPr="00A43182">
        <w:rPr>
          <w:i/>
          <w:lang w:val="sr-Cyrl-RS"/>
        </w:rPr>
        <w:t>(Database)</w:t>
      </w:r>
      <w:r w:rsidR="00272059" w:rsidRPr="00A43182">
        <w:rPr>
          <w:lang w:val="sr-Cyrl-RS"/>
        </w:rPr>
        <w:t>, а</w:t>
      </w:r>
      <w:r w:rsidR="00DB53A6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п</w:t>
      </w:r>
      <w:r w:rsidR="00DB53A6" w:rsidRPr="00A43182">
        <w:rPr>
          <w:lang w:val="sr-Cyrl-RS"/>
        </w:rPr>
        <w:t>оред тога,</w:t>
      </w:r>
      <w:r w:rsidR="00272059" w:rsidRPr="00A43182">
        <w:rPr>
          <w:lang w:val="sr-Cyrl-RS"/>
        </w:rPr>
        <w:t xml:space="preserve"> могу се дефинисати ентитети (</w:t>
      </w:r>
      <w:r w:rsidR="00272059" w:rsidRPr="00A43182">
        <w:rPr>
          <w:i/>
          <w:lang w:val="sr-Cyrl-RS"/>
        </w:rPr>
        <w:t>Entity</w:t>
      </w:r>
      <w:r w:rsidR="00272059" w:rsidRPr="00A43182">
        <w:rPr>
          <w:lang w:val="sr-Cyrl-RS"/>
        </w:rPr>
        <w:t>) који се односе на кориснике (</w:t>
      </w:r>
      <w:r w:rsidR="00272059" w:rsidRPr="00A43182">
        <w:rPr>
          <w:i/>
          <w:lang w:val="sr-Cyrl-RS"/>
        </w:rPr>
        <w:t>User</w:t>
      </w:r>
      <w:r w:rsidR="00272059" w:rsidRPr="00A43182">
        <w:rPr>
          <w:lang w:val="sr-Cyrl-RS"/>
        </w:rPr>
        <w:t xml:space="preserve">) и </w:t>
      </w:r>
      <w:commentRangeStart w:id="537"/>
      <w:commentRangeStart w:id="538"/>
      <w:del w:id="539" w:author="Jelena Hrnjak" w:date="2023-08-23T17:29:00Z">
        <w:r w:rsidR="00272059" w:rsidRPr="00A43182" w:rsidDel="00C922E1">
          <w:rPr>
            <w:lang w:val="sr-Cyrl-RS"/>
          </w:rPr>
          <w:delText xml:space="preserve">роле </w:delText>
        </w:r>
      </w:del>
      <w:commentRangeEnd w:id="537"/>
      <w:ins w:id="540" w:author="Jelena Hrnjak" w:date="2023-08-23T17:29:00Z">
        <w:r w:rsidR="00C922E1">
          <w:rPr>
            <w:lang w:val="sr-Cyrl-RS"/>
          </w:rPr>
          <w:t>улоге</w:t>
        </w:r>
        <w:r w:rsidR="00C922E1" w:rsidRPr="00A43182">
          <w:rPr>
            <w:lang w:val="sr-Cyrl-RS"/>
          </w:rPr>
          <w:t xml:space="preserve"> </w:t>
        </w:r>
      </w:ins>
      <w:r w:rsidR="00EB5260">
        <w:rPr>
          <w:rStyle w:val="CommentReference"/>
          <w:lang w:val="en-US"/>
        </w:rPr>
        <w:commentReference w:id="537"/>
      </w:r>
      <w:commentRangeEnd w:id="538"/>
      <w:r w:rsidR="00B5617F">
        <w:rPr>
          <w:rStyle w:val="CommentReference"/>
          <w:lang w:val="en-US"/>
        </w:rPr>
        <w:commentReference w:id="538"/>
      </w:r>
      <w:r w:rsidR="00272059" w:rsidRPr="00A43182">
        <w:rPr>
          <w:lang w:val="sr-Cyrl-RS"/>
        </w:rPr>
        <w:t>(</w:t>
      </w:r>
      <w:r w:rsidR="00272059" w:rsidRPr="00A43182">
        <w:rPr>
          <w:i/>
          <w:lang w:val="sr-Cyrl-RS"/>
        </w:rPr>
        <w:t>Role</w:t>
      </w:r>
      <w:r w:rsidR="00272059" w:rsidRPr="00A43182">
        <w:rPr>
          <w:lang w:val="sr-Cyrl-RS"/>
        </w:rPr>
        <w:t xml:space="preserve">). </w:t>
      </w:r>
      <w:r w:rsidR="004A5256" w:rsidRPr="00A43182">
        <w:rPr>
          <w:lang w:val="sr-Cyrl-RS"/>
        </w:rPr>
        <w:t>Пр</w:t>
      </w:r>
      <w:r w:rsidR="00BD3078" w:rsidRPr="00A43182">
        <w:rPr>
          <w:lang w:val="sr-Cyrl-RS"/>
        </w:rPr>
        <w:t>и деф</w:t>
      </w:r>
      <w:r w:rsidR="004A5256" w:rsidRPr="00A43182">
        <w:rPr>
          <w:lang w:val="sr-Cyrl-RS"/>
        </w:rPr>
        <w:t>инисању ентитета, неопходно је навести обележја (</w:t>
      </w:r>
      <w:r w:rsidR="004A5256" w:rsidRPr="00A43182">
        <w:rPr>
          <w:i/>
          <w:lang w:val="sr-Cyrl-RS"/>
        </w:rPr>
        <w:t>Attribute</w:t>
      </w:r>
      <w:r w:rsidR="004A5256" w:rsidRPr="00A43182">
        <w:rPr>
          <w:lang w:val="sr-Cyrl-RS"/>
        </w:rPr>
        <w:t>)</w:t>
      </w:r>
      <w:r w:rsidR="000024D7" w:rsidRPr="00A43182">
        <w:rPr>
          <w:lang w:val="sr-Cyrl-RS"/>
        </w:rPr>
        <w:t xml:space="preserve"> за сваки ентитет</w:t>
      </w:r>
      <w:r w:rsidR="004A5256" w:rsidRPr="00A43182">
        <w:rPr>
          <w:lang w:val="sr-Cyrl-RS"/>
        </w:rPr>
        <w:t xml:space="preserve">. </w:t>
      </w:r>
      <w:r w:rsidR="006F111F" w:rsidRPr="00A43182">
        <w:rPr>
          <w:lang w:val="sr-Cyrl-RS"/>
        </w:rPr>
        <w:t>Концепт који се односи на обраду захтева корисника (</w:t>
      </w:r>
      <w:r w:rsidR="006F111F" w:rsidRPr="00A43182">
        <w:rPr>
          <w:i/>
          <w:lang w:val="sr-Cyrl-RS"/>
        </w:rPr>
        <w:t>Controller</w:t>
      </w:r>
      <w:r w:rsidR="006F111F" w:rsidRPr="00A43182">
        <w:rPr>
          <w:lang w:val="sr-Cyrl-RS"/>
        </w:rPr>
        <w:t xml:space="preserve">) </w:t>
      </w:r>
      <w:r w:rsidR="00D23F86" w:rsidRPr="00A43182">
        <w:rPr>
          <w:lang w:val="sr-Cyrl-RS"/>
        </w:rPr>
        <w:t xml:space="preserve">је повезан са концептом </w:t>
      </w:r>
      <w:r w:rsidR="00D23F86" w:rsidRPr="00A43182">
        <w:rPr>
          <w:i/>
          <w:lang w:val="sr-Cyrl-RS"/>
        </w:rPr>
        <w:t xml:space="preserve">Endpoint </w:t>
      </w:r>
      <w:r w:rsidR="00D23F86" w:rsidRPr="00A43182">
        <w:rPr>
          <w:lang w:val="sr-Cyrl-RS"/>
        </w:rPr>
        <w:t>где је остављена могућност додавања метода које се односе на различите функционалности апликације</w:t>
      </w:r>
      <w:r w:rsidR="006E46D5" w:rsidRPr="00A43182">
        <w:rPr>
          <w:lang w:val="sr-Cyrl-RS"/>
        </w:rPr>
        <w:t xml:space="preserve">. Навођењем </w:t>
      </w:r>
      <w:r w:rsidR="006E3529" w:rsidRPr="00A43182">
        <w:rPr>
          <w:lang w:val="sr-Cyrl-RS"/>
        </w:rPr>
        <w:t>инстанци</w:t>
      </w:r>
      <w:r w:rsidR="006E46D5" w:rsidRPr="00A43182">
        <w:rPr>
          <w:lang w:val="sr-Cyrl-RS"/>
        </w:rPr>
        <w:t xml:space="preserve"> </w:t>
      </w:r>
      <w:del w:id="541" w:author="Jelena Hrnjak" w:date="2023-08-23T17:37:00Z">
        <w:r w:rsidR="006E46D5" w:rsidRPr="00A43182" w:rsidDel="004C7348">
          <w:rPr>
            <w:lang w:val="sr-Cyrl-RS"/>
          </w:rPr>
          <w:delText xml:space="preserve">рола </w:delText>
        </w:r>
      </w:del>
      <w:ins w:id="542" w:author="Jelena Hrnjak" w:date="2023-08-23T17:37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="006E46D5" w:rsidRPr="00A43182">
        <w:rPr>
          <w:lang w:val="sr-Cyrl-RS"/>
        </w:rPr>
        <w:t>(</w:t>
      </w:r>
      <w:r w:rsidR="006E46D5" w:rsidRPr="00A43182">
        <w:rPr>
          <w:i/>
          <w:lang w:val="sr-Cyrl-RS"/>
        </w:rPr>
        <w:t>RoleInstance</w:t>
      </w:r>
      <w:r w:rsidR="00FC1905">
        <w:rPr>
          <w:lang w:val="sr-Cyrl-RS"/>
        </w:rPr>
        <w:t xml:space="preserve">) које се налазе </w:t>
      </w:r>
      <w:r w:rsidR="006E46D5" w:rsidRPr="00A43182">
        <w:rPr>
          <w:lang w:val="sr-Cyrl-RS"/>
        </w:rPr>
        <w:t xml:space="preserve">у систему и повезивањем са одређеним </w:t>
      </w:r>
      <w:commentRangeStart w:id="543"/>
      <w:del w:id="544" w:author="Jelena Hrnjak" w:date="2023-08-23T17:39:00Z">
        <w:r w:rsidR="006E46D5" w:rsidRPr="00434264" w:rsidDel="00F5541B">
          <w:rPr>
            <w:i/>
            <w:color w:val="FF0000"/>
            <w:lang w:val="sr-Cyrl-RS"/>
            <w:rPrChange w:id="545" w:author="Jelena Hrnjak" w:date="2023-08-23T17:39:00Z">
              <w:rPr>
                <w:i/>
                <w:lang w:val="sr-Cyrl-RS"/>
              </w:rPr>
            </w:rPrChange>
          </w:rPr>
          <w:delText>endpoint</w:delText>
        </w:r>
        <w:commentRangeEnd w:id="543"/>
        <w:r w:rsidR="00B5617F" w:rsidRPr="00434264" w:rsidDel="00F5541B">
          <w:rPr>
            <w:rStyle w:val="CommentReference"/>
            <w:color w:val="FF0000"/>
            <w:lang w:val="en-US"/>
            <w:rPrChange w:id="546" w:author="Jelena Hrnjak" w:date="2023-08-23T17:39:00Z">
              <w:rPr>
                <w:rStyle w:val="CommentReference"/>
                <w:lang w:val="en-US"/>
              </w:rPr>
            </w:rPrChange>
          </w:rPr>
          <w:commentReference w:id="543"/>
        </w:r>
        <w:r w:rsidR="006E46D5" w:rsidRPr="00434264" w:rsidDel="00F5541B">
          <w:rPr>
            <w:i/>
            <w:color w:val="FF0000"/>
            <w:lang w:val="sr-Cyrl-RS"/>
            <w:rPrChange w:id="547" w:author="Jelena Hrnjak" w:date="2023-08-23T17:39:00Z">
              <w:rPr>
                <w:i/>
                <w:lang w:val="sr-Cyrl-RS"/>
              </w:rPr>
            </w:rPrChange>
          </w:rPr>
          <w:delText>-</w:delText>
        </w:r>
        <w:r w:rsidR="006E46D5" w:rsidRPr="00434264" w:rsidDel="00F5541B">
          <w:rPr>
            <w:color w:val="FF0000"/>
            <w:lang w:val="sr-Cyrl-RS"/>
            <w:rPrChange w:id="548" w:author="Jelena Hrnjak" w:date="2023-08-23T17:39:00Z">
              <w:rPr>
                <w:lang w:val="sr-Cyrl-RS"/>
              </w:rPr>
            </w:rPrChange>
          </w:rPr>
          <w:delText>овима</w:delText>
        </w:r>
      </w:del>
      <w:ins w:id="549" w:author="Jelena Hrnjak" w:date="2023-08-23T17:39:00Z">
        <w:r w:rsidR="00F5541B" w:rsidRPr="00434264">
          <w:rPr>
            <w:color w:val="FF0000"/>
            <w:lang w:val="sr-Cyrl-RS"/>
            <w:rPrChange w:id="550" w:author="Jelena Hrnjak" w:date="2023-08-23T17:39:00Z">
              <w:rPr>
                <w:lang w:val="sr-Cyrl-RS"/>
              </w:rPr>
            </w:rPrChange>
          </w:rPr>
          <w:t>методама</w:t>
        </w:r>
      </w:ins>
      <w:r w:rsidR="006E46D5" w:rsidRPr="00434264">
        <w:rPr>
          <w:color w:val="FF0000"/>
          <w:lang w:val="sr-Cyrl-RS"/>
          <w:rPrChange w:id="551" w:author="Jelena Hrnjak" w:date="2023-08-23T17:39:00Z">
            <w:rPr>
              <w:lang w:val="sr-Cyrl-RS"/>
            </w:rPr>
          </w:rPrChange>
        </w:rPr>
        <w:t xml:space="preserve"> </w:t>
      </w:r>
      <w:r w:rsidR="006E46D5" w:rsidRPr="00A43182">
        <w:rPr>
          <w:lang w:val="sr-Cyrl-RS"/>
        </w:rPr>
        <w:t>омогућена је контрола приступа.</w:t>
      </w:r>
      <w:r w:rsidR="00B54405" w:rsidRPr="00A43182">
        <w:rPr>
          <w:lang w:val="sr-Cyrl-RS"/>
        </w:rPr>
        <w:t xml:space="preserve"> </w:t>
      </w:r>
      <w:r w:rsidR="004220A6" w:rsidRPr="00A43182">
        <w:rPr>
          <w:lang w:val="sr-Cyrl-RS"/>
        </w:rPr>
        <w:t>Контролер за аутентификацију (</w:t>
      </w:r>
      <w:r w:rsidR="004220A6" w:rsidRPr="00A43182">
        <w:rPr>
          <w:i/>
          <w:lang w:val="sr-Cyrl-RS"/>
        </w:rPr>
        <w:t>Authentication</w:t>
      </w:r>
      <w:r w:rsidR="004220A6" w:rsidRPr="00A43182">
        <w:rPr>
          <w:lang w:val="sr-Cyrl-RS"/>
        </w:rPr>
        <w:t xml:space="preserve">) може да садржи </w:t>
      </w:r>
      <w:commentRangeStart w:id="552"/>
      <w:commentRangeStart w:id="553"/>
      <w:r w:rsidR="004220A6" w:rsidRPr="00A43182">
        <w:rPr>
          <w:lang w:val="sr-Cyrl-RS"/>
        </w:rPr>
        <w:t xml:space="preserve">методе </w:t>
      </w:r>
      <w:commentRangeEnd w:id="552"/>
      <w:r w:rsidR="00CC2EA9">
        <w:rPr>
          <w:rStyle w:val="CommentReference"/>
          <w:lang w:val="en-US"/>
        </w:rPr>
        <w:commentReference w:id="552"/>
      </w:r>
      <w:commentRangeEnd w:id="553"/>
      <w:r w:rsidR="00EF601F">
        <w:rPr>
          <w:rStyle w:val="CommentReference"/>
          <w:lang w:val="en-US"/>
        </w:rPr>
        <w:commentReference w:id="553"/>
      </w:r>
      <w:r w:rsidR="004220A6" w:rsidRPr="00A43182">
        <w:rPr>
          <w:lang w:val="sr-Cyrl-RS"/>
        </w:rPr>
        <w:t>за регистрацију, пријаву</w:t>
      </w:r>
      <w:r w:rsidR="00B54405" w:rsidRPr="00A43182">
        <w:rPr>
          <w:lang w:val="sr-Cyrl-RS"/>
        </w:rPr>
        <w:t xml:space="preserve"> на систем и одјаву са система.</w:t>
      </w:r>
    </w:p>
    <w:p w14:paraId="69B92819" w14:textId="4F0B2901" w:rsidR="00462B24" w:rsidRPr="00A43182" w:rsidRDefault="00462B24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Посебан део апстрактне синтаксе односи се на сигурносни слој (</w:t>
      </w:r>
      <w:r w:rsidRPr="00A43182">
        <w:rPr>
          <w:i/>
          <w:lang w:val="sr-Cyrl-RS"/>
        </w:rPr>
        <w:t>Security</w:t>
      </w:r>
      <w:r w:rsidRPr="00A43182">
        <w:rPr>
          <w:lang w:val="sr-Cyrl-RS"/>
        </w:rPr>
        <w:t xml:space="preserve">), </w:t>
      </w:r>
      <w:r w:rsidR="00771271" w:rsidRPr="00A43182">
        <w:rPr>
          <w:lang w:val="sr-Cyrl-RS"/>
        </w:rPr>
        <w:t>где су подржана три безбедносна механизма: основна аутентификација (</w:t>
      </w:r>
      <w:r w:rsidR="00771271" w:rsidRPr="00A43182">
        <w:rPr>
          <w:i/>
          <w:lang w:val="sr-Cyrl-RS"/>
        </w:rPr>
        <w:t>BasicAuthentication</w:t>
      </w:r>
      <w:r w:rsidR="00771271" w:rsidRPr="00A43182">
        <w:rPr>
          <w:lang w:val="sr-Cyrl-RS"/>
        </w:rPr>
        <w:t xml:space="preserve">), аутентификација заснована на </w:t>
      </w:r>
      <w:r w:rsidR="00771271" w:rsidRPr="00A43182">
        <w:rPr>
          <w:i/>
          <w:lang w:val="sr-Cyrl-RS"/>
        </w:rPr>
        <w:t xml:space="preserve">JWT </w:t>
      </w:r>
      <w:r w:rsidR="00771271" w:rsidRPr="00A43182">
        <w:rPr>
          <w:lang w:val="sr-Cyrl-RS"/>
        </w:rPr>
        <w:t>токенима (</w:t>
      </w:r>
      <w:r w:rsidR="00771271" w:rsidRPr="00A43182">
        <w:rPr>
          <w:i/>
          <w:lang w:val="sr-Cyrl-RS"/>
        </w:rPr>
        <w:t>JWT</w:t>
      </w:r>
      <w:r w:rsidR="00771271" w:rsidRPr="00A43182">
        <w:rPr>
          <w:lang w:val="sr-Cyrl-RS"/>
        </w:rPr>
        <w:t xml:space="preserve">) и </w:t>
      </w:r>
      <w:r w:rsidR="00771271" w:rsidRPr="00A43182">
        <w:rPr>
          <w:i/>
          <w:lang w:val="sr-Cyrl-RS"/>
        </w:rPr>
        <w:t xml:space="preserve">OAuth2.0 </w:t>
      </w:r>
      <w:r w:rsidR="00771271" w:rsidRPr="00A43182">
        <w:rPr>
          <w:lang w:val="sr-Cyrl-RS"/>
        </w:rPr>
        <w:t xml:space="preserve">аутентификација </w:t>
      </w:r>
      <w:r w:rsidR="00771271" w:rsidRPr="00A43182">
        <w:rPr>
          <w:i/>
          <w:lang w:val="sr-Cyrl-RS"/>
        </w:rPr>
        <w:t xml:space="preserve">(OAuth2). </w:t>
      </w:r>
      <w:r w:rsidR="00F10D02" w:rsidRPr="00A43182">
        <w:rPr>
          <w:lang w:val="sr-Cyrl-RS"/>
        </w:rPr>
        <w:t xml:space="preserve">У зависности од жељеног механизма могу се дефинисати додатни параметри описани </w:t>
      </w:r>
      <w:r w:rsidR="000E2A1A" w:rsidRPr="00A43182">
        <w:rPr>
          <w:lang w:val="sr-Cyrl-RS"/>
        </w:rPr>
        <w:t xml:space="preserve">адекватним </w:t>
      </w:r>
      <w:r w:rsidR="00F10D02" w:rsidRPr="00A43182">
        <w:rPr>
          <w:lang w:val="sr-Cyrl-RS"/>
        </w:rPr>
        <w:t>концептима.</w:t>
      </w:r>
    </w:p>
    <w:p w14:paraId="6AF1B75D" w14:textId="5BAAB516" w:rsidR="004220A6" w:rsidRPr="00A43182" w:rsidRDefault="00C2102F" w:rsidP="00B5440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Сваки од наведених концепата могу се додати или изоставити у зависности од потреба корисника. О</w:t>
      </w:r>
      <w:r w:rsidR="00BD3078" w:rsidRPr="00A43182">
        <w:rPr>
          <w:lang w:val="sr-Cyrl-RS"/>
        </w:rPr>
        <w:t xml:space="preserve">ваква апстрактна </w:t>
      </w:r>
      <w:r w:rsidR="00B54405" w:rsidRPr="00A43182">
        <w:rPr>
          <w:lang w:val="sr-Cyrl-RS"/>
        </w:rPr>
        <w:t>синтакса омог</w:t>
      </w:r>
      <w:r w:rsidR="00BD3078" w:rsidRPr="00A43182">
        <w:rPr>
          <w:lang w:val="sr-Cyrl-RS"/>
        </w:rPr>
        <w:t>ућава кориснику флексибилност и једноставно проширење генерисане апликације у складу са потребама.</w:t>
      </w:r>
    </w:p>
    <w:p w14:paraId="3EF1E422" w14:textId="7ACBAEDF" w:rsidR="006C76FB" w:rsidRPr="00A43182" w:rsidRDefault="006C76FB" w:rsidP="00B54405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 xml:space="preserve">У наставку поглавља описани су сви концепти апстрактне синтаксе наменског језика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lang w:val="sr-Cyrl-RS"/>
        </w:rPr>
        <w:t xml:space="preserve"> </w:t>
      </w:r>
      <w:r w:rsidRPr="00A43182">
        <w:rPr>
          <w:lang w:val="sr-Cyrl-RS"/>
        </w:rPr>
        <w:t>уз опи</w:t>
      </w:r>
      <w:r w:rsidR="00CD2FA6" w:rsidRPr="00A43182">
        <w:rPr>
          <w:lang w:val="sr-Cyrl-RS"/>
        </w:rPr>
        <w:t>с</w:t>
      </w:r>
      <w:r w:rsidRPr="00A43182">
        <w:rPr>
          <w:lang w:val="sr-Cyrl-RS"/>
        </w:rPr>
        <w:t xml:space="preserve"> обележја и асоцијација концепата.</w:t>
      </w:r>
      <w:r w:rsidR="00F001B4" w:rsidRPr="00A43182">
        <w:rPr>
          <w:lang w:val="sr-Cyrl-RS"/>
        </w:rPr>
        <w:t xml:space="preserve"> Поред тога, наведена су</w:t>
      </w:r>
      <w:r w:rsidR="00184F72" w:rsidRPr="00A43182">
        <w:rPr>
          <w:lang w:val="sr-Cyrl-RS"/>
        </w:rPr>
        <w:t xml:space="preserve"> и појашњена</w:t>
      </w:r>
      <w:r w:rsidR="00F001B4" w:rsidRPr="00A43182">
        <w:rPr>
          <w:lang w:val="sr-Cyrl-RS"/>
        </w:rPr>
        <w:t xml:space="preserve"> ограничења имплементирана помоћу декларативног језика </w:t>
      </w:r>
      <w:r w:rsidR="00F001B4" w:rsidRPr="00A43182">
        <w:rPr>
          <w:i/>
          <w:lang w:val="sr-Cyrl-RS"/>
        </w:rPr>
        <w:t>OCL.</w:t>
      </w:r>
    </w:p>
    <w:p w14:paraId="62684FA6" w14:textId="21BD5D6E" w:rsidR="0081776E" w:rsidRPr="00A43182" w:rsidRDefault="0081776E" w:rsidP="0081776E">
      <w:pPr>
        <w:pStyle w:val="Heading3"/>
        <w:rPr>
          <w:i/>
          <w:lang w:val="sr-Cyrl-RS"/>
        </w:rPr>
      </w:pPr>
      <w:bookmarkStart w:id="554" w:name="_Toc144365505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Application</w:t>
      </w:r>
      <w:bookmarkEnd w:id="554"/>
    </w:p>
    <w:p w14:paraId="520BE51F" w14:textId="13AA51EA" w:rsidR="00A00B6D" w:rsidRPr="00646027" w:rsidRDefault="00D26DE6" w:rsidP="0024700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Коренски концепт</w:t>
      </w:r>
      <w:r w:rsidR="00925160" w:rsidRPr="00A43182">
        <w:rPr>
          <w:lang w:val="sr-Cyrl-RS"/>
        </w:rPr>
        <w:t xml:space="preserve"> апстрактне синтаксе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>A</w:t>
      </w:r>
      <w:r w:rsidR="00925160" w:rsidRPr="00A43182">
        <w:rPr>
          <w:i/>
          <w:lang w:val="sr-Cyrl-RS"/>
        </w:rPr>
        <w:t xml:space="preserve">pplication </w:t>
      </w:r>
      <w:r w:rsidR="00247003" w:rsidRPr="00A43182">
        <w:rPr>
          <w:lang w:val="sr-Cyrl-RS"/>
        </w:rPr>
        <w:t xml:space="preserve">садржи обележја </w:t>
      </w:r>
      <w:r w:rsidR="00646027">
        <w:rPr>
          <w:lang w:val="sr-Cyrl-RS"/>
        </w:rPr>
        <w:t xml:space="preserve">(табела 4.1) </w:t>
      </w:r>
      <w:r w:rsidR="00247003" w:rsidRPr="00A43182">
        <w:rPr>
          <w:lang w:val="sr-Cyrl-RS"/>
        </w:rPr>
        <w:t>која се односе на основне параметре неопходне за иницијализацију апликације.</w:t>
      </w:r>
      <w:r w:rsidR="00646027">
        <w:rPr>
          <w:lang w:val="sr-Cyrl-RS"/>
        </w:rPr>
        <w:t xml:space="preserve"> </w:t>
      </w:r>
      <w:commentRangeStart w:id="555"/>
      <w:r w:rsidR="00646027" w:rsidRPr="005F6F8B">
        <w:rPr>
          <w:color w:val="FF0000"/>
          <w:lang w:val="sr-Cyrl-RS"/>
        </w:rPr>
        <w:t xml:space="preserve">Табела 4.2 приказује асоцијације концепта </w:t>
      </w:r>
      <w:r w:rsidR="00646027" w:rsidRPr="005F6F8B">
        <w:rPr>
          <w:i/>
          <w:color w:val="FF0000"/>
          <w:lang w:val="en-US"/>
        </w:rPr>
        <w:t xml:space="preserve">Application </w:t>
      </w:r>
      <w:r w:rsidR="00646027" w:rsidRPr="005F6F8B">
        <w:rPr>
          <w:color w:val="FF0000"/>
          <w:lang w:val="sr-Cyrl-RS"/>
        </w:rPr>
        <w:t>са другим концептима.</w:t>
      </w:r>
      <w:commentRangeEnd w:id="555"/>
      <w:r w:rsidR="005F6F8B">
        <w:rPr>
          <w:rStyle w:val="CommentReference"/>
          <w:lang w:val="en-US"/>
        </w:rPr>
        <w:commentReference w:id="555"/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DC2E16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7D4215B" w14:textId="446719D3" w:rsidR="00DC3A87" w:rsidRPr="00A43182" w:rsidRDefault="00DC3A87" w:rsidP="00DC3A87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109327" w14:textId="19A89297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6E9F2A5" w14:textId="40AE3A18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480E759D" w14:textId="72976CBD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C81FFF1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84EE0D2" w14:textId="600C6EF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artifact</w:t>
            </w:r>
          </w:p>
        </w:tc>
        <w:tc>
          <w:tcPr>
            <w:tcW w:w="1890" w:type="dxa"/>
          </w:tcPr>
          <w:p w14:paraId="3513CA68" w14:textId="1367A4E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348C3C2" w14:textId="4F672E10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98ACA5C" w14:textId="741EBFE9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</w:t>
            </w:r>
            <w:commentRangeStart w:id="556"/>
            <w:r w:rsidRPr="00A43182">
              <w:rPr>
                <w:szCs w:val="24"/>
                <w:lang w:val="sr-Cyrl-RS"/>
              </w:rPr>
              <w:t xml:space="preserve">артефакта </w:t>
            </w:r>
            <w:commentRangeEnd w:id="556"/>
            <w:r w:rsidR="00F82E79">
              <w:rPr>
                <w:rStyle w:val="CommentReference"/>
                <w:lang w:val="en-US"/>
              </w:rPr>
              <w:commentReference w:id="556"/>
            </w:r>
          </w:p>
        </w:tc>
      </w:tr>
      <w:tr w:rsidR="00DC3A87" w:rsidRPr="005D4A40" w14:paraId="2FC579AD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2449632" w14:textId="220E066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group</w:t>
            </w:r>
          </w:p>
        </w:tc>
        <w:tc>
          <w:tcPr>
            <w:tcW w:w="1890" w:type="dxa"/>
          </w:tcPr>
          <w:p w14:paraId="0C42C73F" w14:textId="2F1BD5A6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78E26F82" w14:textId="1CD2199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1DCD433" w14:textId="62BDCD77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групе који представља</w:t>
            </w:r>
            <w:r w:rsidR="00ED4B47" w:rsidRPr="00A43182">
              <w:rPr>
                <w:szCs w:val="24"/>
                <w:lang w:val="sr-Cyrl-RS"/>
              </w:rPr>
              <w:t xml:space="preserve"> организацију, компанију или тим</w:t>
            </w:r>
            <w:r w:rsidRPr="00A43182">
              <w:rPr>
                <w:szCs w:val="24"/>
                <w:lang w:val="sr-Cyrl-RS"/>
              </w:rPr>
              <w:t xml:space="preserve"> који развија апликацију</w:t>
            </w:r>
          </w:p>
        </w:tc>
      </w:tr>
      <w:tr w:rsidR="00DC3A87" w:rsidRPr="00A43182" w14:paraId="4E805CF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5D9B0D2" w14:textId="7FC79BCC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4B61535C" w14:textId="56BAC65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C7DFEA" w14:textId="1823729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61E5F8A3" w14:textId="5C8BA65C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апликације</w:t>
            </w:r>
          </w:p>
        </w:tc>
      </w:tr>
      <w:tr w:rsidR="00DC3A87" w:rsidRPr="00A43182" w14:paraId="0E56EB97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D7AF161" w14:textId="1ED54688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packageName</w:t>
            </w:r>
          </w:p>
        </w:tc>
        <w:tc>
          <w:tcPr>
            <w:tcW w:w="1890" w:type="dxa"/>
          </w:tcPr>
          <w:p w14:paraId="608AEFED" w14:textId="796E3A17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D234132" w14:textId="7C9FE719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5C88FCCB" w14:textId="6BC1B66A" w:rsidR="00DC3A87" w:rsidRPr="00A43182" w:rsidRDefault="00ED4B4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пакета </w:t>
            </w:r>
            <w:del w:id="557" w:author="Vladimir Dimitrieski" w:date="2023-08-13T10:34:00Z">
              <w:r w:rsidRPr="00A43182" w:rsidDel="009536C9">
                <w:rPr>
                  <w:szCs w:val="24"/>
                  <w:lang w:val="sr-Cyrl-RS"/>
                </w:rPr>
                <w:delText>(</w:delText>
              </w:r>
              <w:r w:rsidR="00C84162" w:rsidRPr="00A43182" w:rsidDel="009536C9">
                <w:rPr>
                  <w:i/>
                  <w:szCs w:val="24"/>
                  <w:lang w:val="sr-Cyrl-RS"/>
                </w:rPr>
                <w:delText>namespace</w:delText>
              </w:r>
              <w:r w:rsidRPr="00A43182" w:rsidDel="009536C9">
                <w:rPr>
                  <w:i/>
                  <w:szCs w:val="24"/>
                  <w:lang w:val="sr-Cyrl-RS"/>
                </w:rPr>
                <w:delText>)</w:delText>
              </w:r>
              <w:r w:rsidR="00C84162" w:rsidRPr="00A43182" w:rsidDel="009536C9">
                <w:rPr>
                  <w:i/>
                  <w:szCs w:val="24"/>
                  <w:lang w:val="sr-Cyrl-RS"/>
                </w:rPr>
                <w:delText xml:space="preserve"> </w:delText>
              </w:r>
            </w:del>
            <w:r w:rsidR="00C84162" w:rsidRPr="00A43182">
              <w:rPr>
                <w:szCs w:val="24"/>
                <w:lang w:val="sr-Cyrl-RS"/>
              </w:rPr>
              <w:t>у ком се налази изворни код апликације</w:t>
            </w:r>
          </w:p>
        </w:tc>
      </w:tr>
      <w:tr w:rsidR="00DC3A87" w:rsidRPr="00A43182" w14:paraId="1239B54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798AC4A" w14:textId="4624C8AE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description</w:t>
            </w:r>
          </w:p>
        </w:tc>
        <w:tc>
          <w:tcPr>
            <w:tcW w:w="1890" w:type="dxa"/>
          </w:tcPr>
          <w:p w14:paraId="771661B4" w14:textId="4FA122B1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0AF39E4" w14:textId="5B5BDDC5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4D4CB146" w14:textId="18F45174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 апликације</w:t>
            </w:r>
          </w:p>
        </w:tc>
      </w:tr>
      <w:tr w:rsidR="00DC3A87" w:rsidRPr="00A43182" w14:paraId="6FEF08A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AEC3F62" w14:textId="274AC8ED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port</w:t>
            </w:r>
          </w:p>
        </w:tc>
        <w:tc>
          <w:tcPr>
            <w:tcW w:w="1890" w:type="dxa"/>
          </w:tcPr>
          <w:p w14:paraId="64485D3A" w14:textId="2F19860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ELongObject</w:t>
            </w:r>
          </w:p>
        </w:tc>
        <w:tc>
          <w:tcPr>
            <w:tcW w:w="1620" w:type="dxa"/>
          </w:tcPr>
          <w:p w14:paraId="472D76FA" w14:textId="53248EF4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63A26CB" w14:textId="7B63CF41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Порт на ком апликација </w:t>
            </w:r>
            <w:del w:id="558" w:author="Vladimir Dimitrieski" w:date="2023-08-13T10:34:00Z">
              <w:r w:rsidRPr="00A43182" w:rsidDel="009536C9">
                <w:rPr>
                  <w:szCs w:val="24"/>
                  <w:lang w:val="sr-Cyrl-RS"/>
                </w:rPr>
                <w:delText xml:space="preserve">слуша </w:delText>
              </w:r>
            </w:del>
            <w:ins w:id="559" w:author="Vladimir Dimitrieski" w:date="2023-08-13T10:34:00Z">
              <w:r w:rsidR="009536C9">
                <w:rPr>
                  <w:szCs w:val="24"/>
                  <w:lang w:val="sr-Cyrl-RS"/>
                </w:rPr>
                <w:t>осл</w:t>
              </w:r>
            </w:ins>
            <w:ins w:id="560" w:author="Vladimir Dimitrieski" w:date="2023-08-13T10:35:00Z">
              <w:r w:rsidR="009536C9">
                <w:rPr>
                  <w:szCs w:val="24"/>
                  <w:lang w:val="sr-Cyrl-RS"/>
                </w:rPr>
                <w:t>ушкује</w:t>
              </w:r>
            </w:ins>
            <w:ins w:id="561" w:author="Vladimir Dimitrieski" w:date="2023-08-13T10:34:00Z">
              <w:r w:rsidR="009536C9" w:rsidRPr="00A43182">
                <w:rPr>
                  <w:szCs w:val="24"/>
                  <w:lang w:val="sr-Cyrl-RS"/>
                </w:rPr>
                <w:t xml:space="preserve"> </w:t>
              </w:r>
            </w:ins>
            <w:r w:rsidRPr="00A43182">
              <w:rPr>
                <w:szCs w:val="24"/>
                <w:lang w:val="sr-Cyrl-RS"/>
              </w:rPr>
              <w:t>захтеве</w:t>
            </w:r>
          </w:p>
        </w:tc>
      </w:tr>
      <w:tr w:rsidR="00DC3A87" w:rsidRPr="00A43182" w14:paraId="2BB5168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02B860C" w14:textId="3A5F7B47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hostname</w:t>
            </w:r>
          </w:p>
        </w:tc>
        <w:tc>
          <w:tcPr>
            <w:tcW w:w="1890" w:type="dxa"/>
          </w:tcPr>
          <w:p w14:paraId="60C2479C" w14:textId="0E6CB5D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8420FEE" w14:textId="0991C08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969D249" w14:textId="4EFE91FD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рачунара или сервера на ком се извршава апликација</w:t>
            </w:r>
          </w:p>
        </w:tc>
      </w:tr>
    </w:tbl>
    <w:p w14:paraId="3C78A497" w14:textId="77777777" w:rsidR="0042196C" w:rsidRPr="00A43182" w:rsidRDefault="00392435" w:rsidP="0042196C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 – Обележја концепта </w:t>
      </w:r>
      <w:r w:rsidRPr="00A43182">
        <w:rPr>
          <w:i/>
          <w:lang w:val="sr-Cyrl-RS"/>
        </w:rPr>
        <w:t>Application</w:t>
      </w:r>
    </w:p>
    <w:p w14:paraId="22D83598" w14:textId="661B1988" w:rsidR="005C54B0" w:rsidRPr="00A43182" w:rsidRDefault="00304334" w:rsidP="0042196C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C71EC2" wp14:editId="6C250FA7">
                <wp:simplePos x="0" y="0"/>
                <wp:positionH relativeFrom="margin">
                  <wp:align>left</wp:align>
                </wp:positionH>
                <wp:positionV relativeFrom="paragraph">
                  <wp:posOffset>810260</wp:posOffset>
                </wp:positionV>
                <wp:extent cx="5638800" cy="704850"/>
                <wp:effectExtent l="0" t="0" r="1905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F190D" w14:textId="77777777" w:rsidR="009E2C85" w:rsidRDefault="009E2C85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validRegisteredPort(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'Port must be in the valid range of </w:t>
                            </w:r>
                          </w:p>
                          <w:p w14:paraId="549ADCD9" w14:textId="796E8B1F" w:rsidR="009E2C85" w:rsidRDefault="009E2C85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5648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1024 to 49151!'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E5D3E3E" w14:textId="6A297C85" w:rsidR="009E2C85" w:rsidRDefault="009E2C85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&gt;=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1024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49151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54558CA" w14:textId="2618DECD" w:rsidR="009E2C85" w:rsidRDefault="009E2C85" w:rsidP="00B61AC7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71EC2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0;margin-top:63.8pt;width:444pt;height:55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">
                <v:textbox>
                  <w:txbxContent>
                    <w:p w14:paraId="323F190D" w14:textId="77777777" w:rsidR="009E2C85" w:rsidRDefault="009E2C85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validRegisteredPort(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'Port must be in the valid range of </w:t>
                      </w:r>
                    </w:p>
                    <w:p w14:paraId="549ADCD9" w14:textId="796E8B1F" w:rsidR="009E2C85" w:rsidRDefault="009E2C85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5648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1024 to 49151!'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E5D3E3E" w14:textId="6A297C85" w:rsidR="009E2C85" w:rsidRDefault="009E2C85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&gt;=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1024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49151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54558CA" w14:textId="2618DECD" w:rsidR="009E2C85" w:rsidRDefault="009E2C85" w:rsidP="00B61AC7">
                      <w:pPr>
                        <w:jc w:val="both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2196C" w:rsidRPr="00A43182">
        <w:rPr>
          <w:lang w:val="sr-Cyrl-RS"/>
        </w:rPr>
        <w:tab/>
        <w:t>Портови у опсегу од 1024 до 49151 п</w:t>
      </w:r>
      <w:r w:rsidR="001E0D61" w:rsidRPr="00A43182">
        <w:rPr>
          <w:lang w:val="sr-Cyrl-RS"/>
        </w:rPr>
        <w:t>редстављају регистроване портове који се могу доделити апликацији</w:t>
      </w:r>
      <w:r w:rsidR="00B00FE0" w:rsidRPr="00A43182">
        <w:rPr>
          <w:lang w:val="sr-Cyrl-RS"/>
        </w:rPr>
        <w:t xml:space="preserve">. Ограничење </w:t>
      </w:r>
      <w:r w:rsidR="00B00FE0" w:rsidRPr="00A43182">
        <w:rPr>
          <w:i/>
          <w:lang w:val="sr-Cyrl-RS"/>
        </w:rPr>
        <w:t xml:space="preserve">validRegisteredPort </w:t>
      </w:r>
      <w:r w:rsidR="001E0D61" w:rsidRPr="00A43182">
        <w:rPr>
          <w:lang w:val="sr-Cyrl-RS"/>
        </w:rPr>
        <w:t xml:space="preserve">(листинг 4.1) гарантује да апликација користи </w:t>
      </w:r>
      <w:del w:id="562" w:author="Vladimir Dimitrieski" w:date="2023-08-13T10:35:00Z">
        <w:r w:rsidR="001E0D61" w:rsidRPr="00A43182" w:rsidDel="00960CF0">
          <w:rPr>
            <w:lang w:val="sr-Cyrl-RS"/>
          </w:rPr>
          <w:delText xml:space="preserve">валидан </w:delText>
        </w:r>
      </w:del>
      <w:ins w:id="563" w:author="Vladimir Dimitrieski" w:date="2023-08-13T10:35:00Z">
        <w:r w:rsidR="00960CF0">
          <w:rPr>
            <w:lang w:val="sr-Cyrl-RS"/>
          </w:rPr>
          <w:t>исправан</w:t>
        </w:r>
        <w:r w:rsidR="00960CF0" w:rsidRPr="00A43182">
          <w:rPr>
            <w:lang w:val="sr-Cyrl-RS"/>
          </w:rPr>
          <w:t xml:space="preserve"> </w:t>
        </w:r>
      </w:ins>
      <w:r w:rsidR="001E0D61" w:rsidRPr="00A43182">
        <w:rPr>
          <w:lang w:val="sr-Cyrl-RS"/>
        </w:rPr>
        <w:t xml:space="preserve">и регистрован порт. </w:t>
      </w:r>
    </w:p>
    <w:p w14:paraId="197095C6" w14:textId="065373DE" w:rsidR="008F6326" w:rsidRPr="00A43182" w:rsidRDefault="008F6326" w:rsidP="008F632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4.1 – Порт апликације мора бити унутар опсега регистрованих портова</w:t>
      </w:r>
    </w:p>
    <w:p w14:paraId="70596E3E" w14:textId="6CAA1787" w:rsidR="005C54B0" w:rsidRPr="00A43182" w:rsidRDefault="005C54B0" w:rsidP="005C54B0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A69B2" w:rsidRPr="00A43182" w14:paraId="43EEEC7F" w14:textId="77777777" w:rsidTr="00392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B9FCF2" w14:textId="7D823C57" w:rsidR="006A69B2" w:rsidRPr="00A43182" w:rsidRDefault="006A69B2" w:rsidP="006A69B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49299107" w14:textId="6D9C2F1C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5AAD8D76" w14:textId="4297EADE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F18D27D" w14:textId="1876B104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A69B2" w:rsidRPr="00A43182" w14:paraId="00D035C1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F3998E" w14:textId="5873538C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app_database</w:t>
            </w:r>
          </w:p>
        </w:tc>
        <w:tc>
          <w:tcPr>
            <w:tcW w:w="1060" w:type="pct"/>
          </w:tcPr>
          <w:p w14:paraId="7F56B91E" w14:textId="71DFA9BB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Database</w:t>
            </w:r>
          </w:p>
        </w:tc>
        <w:tc>
          <w:tcPr>
            <w:tcW w:w="928" w:type="pct"/>
          </w:tcPr>
          <w:p w14:paraId="3D08C09D" w14:textId="5D6370B2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3D225AC" w14:textId="4D0BAA57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База података апликације</w:t>
            </w:r>
          </w:p>
        </w:tc>
      </w:tr>
      <w:tr w:rsidR="006A69B2" w:rsidRPr="00A43182" w14:paraId="170A164B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EAAED07" w14:textId="0BFB8E88" w:rsidR="006A69B2" w:rsidRPr="00A43182" w:rsidRDefault="006A69B2" w:rsidP="00907EF4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</w:t>
            </w:r>
            <w:r w:rsidR="00907EF4" w:rsidRPr="00A43182">
              <w:rPr>
                <w:i/>
                <w:szCs w:val="24"/>
                <w:lang w:val="sr-Cyrl-RS"/>
              </w:rPr>
              <w:t>entitites</w:t>
            </w:r>
          </w:p>
        </w:tc>
        <w:tc>
          <w:tcPr>
            <w:tcW w:w="1060" w:type="pct"/>
          </w:tcPr>
          <w:p w14:paraId="0E53FD10" w14:textId="7070ECEC" w:rsidR="006A69B2" w:rsidRPr="00A43182" w:rsidRDefault="00907EF4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Entity</w:t>
            </w:r>
          </w:p>
        </w:tc>
        <w:tc>
          <w:tcPr>
            <w:tcW w:w="928" w:type="pct"/>
          </w:tcPr>
          <w:p w14:paraId="472013BF" w14:textId="18ABD206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34A2646C" w14:textId="77636738" w:rsidR="006A69B2" w:rsidRPr="00A43182" w:rsidRDefault="00D30A25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Eнтитети у апликацији</w:t>
            </w:r>
          </w:p>
        </w:tc>
      </w:tr>
      <w:tr w:rsidR="006A69B2" w:rsidRPr="00A43182" w14:paraId="496937AC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7905F816" w14:textId="480D64A5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app_controllers</w:t>
            </w:r>
          </w:p>
        </w:tc>
        <w:tc>
          <w:tcPr>
            <w:tcW w:w="1060" w:type="pct"/>
          </w:tcPr>
          <w:p w14:paraId="750B50B6" w14:textId="06B6E415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</w:t>
            </w:r>
          </w:p>
        </w:tc>
        <w:tc>
          <w:tcPr>
            <w:tcW w:w="928" w:type="pct"/>
          </w:tcPr>
          <w:p w14:paraId="4E244589" w14:textId="17D3F4AC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608C7681" w14:textId="4FD996EC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Контролери </w:t>
            </w:r>
            <w:r w:rsidR="00D30A25" w:rsidRPr="00A43182">
              <w:rPr>
                <w:szCs w:val="24"/>
                <w:lang w:val="sr-Cyrl-RS"/>
              </w:rPr>
              <w:t>у апликацији</w:t>
            </w:r>
          </w:p>
        </w:tc>
      </w:tr>
      <w:tr w:rsidR="006A69B2" w:rsidRPr="00A43182" w14:paraId="562D2605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6489A330" w14:textId="1AB3E7B1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app_security</w:t>
            </w:r>
          </w:p>
        </w:tc>
        <w:tc>
          <w:tcPr>
            <w:tcW w:w="1060" w:type="pct"/>
          </w:tcPr>
          <w:p w14:paraId="0F466340" w14:textId="4A3C5041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Security</w:t>
            </w:r>
          </w:p>
        </w:tc>
        <w:tc>
          <w:tcPr>
            <w:tcW w:w="928" w:type="pct"/>
          </w:tcPr>
          <w:p w14:paraId="1A5A3690" w14:textId="4192F790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1EC0184" w14:textId="60F37100" w:rsidR="006A69B2" w:rsidRPr="00A43182" w:rsidRDefault="00220680" w:rsidP="004A048C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Безбедносна </w:t>
            </w:r>
            <w:r w:rsidR="004A048C">
              <w:rPr>
                <w:szCs w:val="24"/>
                <w:lang w:val="sr-Cyrl-RS"/>
              </w:rPr>
              <w:t>конфигурација</w:t>
            </w:r>
            <w:r w:rsidRPr="00A43182">
              <w:rPr>
                <w:szCs w:val="24"/>
                <w:lang w:val="sr-Cyrl-RS"/>
              </w:rPr>
              <w:t xml:space="preserve"> апликације</w:t>
            </w:r>
          </w:p>
        </w:tc>
      </w:tr>
    </w:tbl>
    <w:p w14:paraId="7DCA8219" w14:textId="776BDF39" w:rsidR="006A69B2" w:rsidRPr="00A43182" w:rsidRDefault="00392435" w:rsidP="00392435">
      <w:pPr>
        <w:pStyle w:val="Labelaslike"/>
        <w:rPr>
          <w:i/>
          <w:lang w:val="sr-Cyrl-RS"/>
        </w:rPr>
      </w:pPr>
      <w:commentRangeStart w:id="564"/>
      <w:r w:rsidRPr="00A43182">
        <w:rPr>
          <w:lang w:val="sr-Cyrl-RS"/>
        </w:rPr>
        <w:t xml:space="preserve">Табела </w:t>
      </w:r>
      <w:commentRangeEnd w:id="564"/>
      <w:r w:rsidR="008768EE">
        <w:rPr>
          <w:rStyle w:val="CommentReference"/>
          <w:lang w:val="en-US"/>
        </w:rPr>
        <w:commentReference w:id="564"/>
      </w:r>
      <w:r w:rsidRPr="00A43182">
        <w:rPr>
          <w:lang w:val="sr-Cyrl-RS"/>
        </w:rPr>
        <w:t xml:space="preserve">4.2 – Асоцијације концепта </w:t>
      </w:r>
      <w:r w:rsidRPr="00A43182">
        <w:rPr>
          <w:i/>
          <w:lang w:val="sr-Cyrl-RS"/>
        </w:rPr>
        <w:t>Application</w:t>
      </w:r>
    </w:p>
    <w:p w14:paraId="39B97B6A" w14:textId="6CF1DB79" w:rsidR="00360558" w:rsidRPr="00A43182" w:rsidRDefault="0035216D" w:rsidP="0036055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Апликација може садржати ентитете, контролере, базу података и аспекте безбедности.</w:t>
      </w:r>
      <w:r w:rsidR="009D104B" w:rsidRPr="00A43182">
        <w:rPr>
          <w:lang w:val="sr-Cyrl-RS"/>
        </w:rPr>
        <w:t xml:space="preserve"> Кориснику је остављен простор да наведе или изостави одређене целине. Међутим, навођење неких целина повлачи одређена ограничења. Уколико се наведу ентитет, неопхо</w:t>
      </w:r>
      <w:r w:rsidR="00A51D83" w:rsidRPr="00A43182">
        <w:rPr>
          <w:lang w:val="sr-Cyrl-RS"/>
        </w:rPr>
        <w:t>дно је да апликација има дефинис</w:t>
      </w:r>
      <w:r w:rsidR="009D104B" w:rsidRPr="00A43182">
        <w:rPr>
          <w:lang w:val="sr-Cyrl-RS"/>
        </w:rPr>
        <w:t>ану базу података</w:t>
      </w:r>
      <w:r w:rsidR="00A51D83" w:rsidRPr="00A43182">
        <w:rPr>
          <w:lang w:val="sr-Cyrl-RS"/>
        </w:rPr>
        <w:t xml:space="preserve"> која складишти податке о тим ентитетима. Ово је омогућено </w:t>
      </w:r>
      <w:r w:rsidR="00A51D83" w:rsidRPr="00A43182">
        <w:rPr>
          <w:i/>
          <w:lang w:val="sr-Cyrl-RS"/>
        </w:rPr>
        <w:t xml:space="preserve">OCL </w:t>
      </w:r>
      <w:r w:rsidR="00A51D83" w:rsidRPr="00A43182">
        <w:rPr>
          <w:lang w:val="sr-Cyrl-RS"/>
        </w:rPr>
        <w:t xml:space="preserve">ограничењем </w:t>
      </w:r>
      <w:r w:rsidR="00A51D83" w:rsidRPr="00A43182">
        <w:rPr>
          <w:i/>
          <w:lang w:val="sr-Cyrl-RS"/>
        </w:rPr>
        <w:t xml:space="preserve">hasDatabawseForEntity </w:t>
      </w:r>
      <w:r w:rsidR="00A51D83" w:rsidRPr="00A43182">
        <w:rPr>
          <w:lang w:val="sr-Cyrl-RS"/>
        </w:rPr>
        <w:t>(листинг 4.2).</w:t>
      </w:r>
      <w:r w:rsidR="004233F7" w:rsidRPr="00A43182">
        <w:rPr>
          <w:lang w:val="sr-Cyrl-RS"/>
        </w:rPr>
        <w:t xml:space="preserve"> </w:t>
      </w:r>
    </w:p>
    <w:p w14:paraId="6524FB0E" w14:textId="02FCF1C7" w:rsidR="00F04760" w:rsidRPr="00A43182" w:rsidRDefault="00360558" w:rsidP="0036055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EE533" wp14:editId="1D9C13B8">
                <wp:simplePos x="0" y="0"/>
                <wp:positionH relativeFrom="margin">
                  <wp:align>right</wp:align>
                </wp:positionH>
                <wp:positionV relativeFrom="paragraph">
                  <wp:posOffset>24130</wp:posOffset>
                </wp:positionV>
                <wp:extent cx="2286000" cy="609600"/>
                <wp:effectExtent l="0" t="0" r="17780" b="1905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950E5" w14:textId="77777777" w:rsidR="009E2C85" w:rsidRDefault="009E2C85" w:rsidP="004A04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hasDatabaseForEntity(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'An application must have a database defined if it has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CD4DAE3" w14:textId="5AAA2424" w:rsidR="009E2C85" w:rsidRDefault="009E2C85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app_entities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app_database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-&gt;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  <w:p w14:paraId="0EF76322" w14:textId="26D22564" w:rsidR="009E2C85" w:rsidRDefault="009E2C85" w:rsidP="00253154">
                            <w:pPr>
                              <w:pStyle w:val="Ko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EE533" id="_x0000_s1027" type="#_x0000_t202" style="position:absolute;left:0;text-align:left;margin-left:128.8pt;margin-top:1.9pt;width:180pt;height:48pt;z-index:251661312;visibility:visible;mso-wrap-style:square;mso-width-percent:10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">
                <v:textbox>
                  <w:txbxContent>
                    <w:p w14:paraId="4C3950E5" w14:textId="77777777" w:rsidR="009E2C85" w:rsidRDefault="009E2C85" w:rsidP="004A04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hasDatabaseForEntity(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'An application must have a database defined if it has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CD4DAE3" w14:textId="5AAA2424" w:rsidR="009E2C85" w:rsidRDefault="009E2C85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app_entities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app_database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-&gt;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  <w:p w14:paraId="0EF76322" w14:textId="26D22564" w:rsidR="009E2C85" w:rsidRDefault="009E2C85" w:rsidP="00253154">
                      <w:pPr>
                        <w:pStyle w:val="Kod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560A" w:rsidRPr="00A43182">
        <w:rPr>
          <w:lang w:val="sr-Cyrl-RS"/>
        </w:rPr>
        <w:t>Листинг 4.2 – Уколико апликација има дефинисане ентитете, мора да има дефинисану базу података</w:t>
      </w:r>
    </w:p>
    <w:p w14:paraId="74751030" w14:textId="36E9D672" w:rsidR="0081776E" w:rsidRPr="00A43182" w:rsidRDefault="0081776E" w:rsidP="00E131C2">
      <w:pPr>
        <w:pStyle w:val="Heading3"/>
        <w:rPr>
          <w:lang w:val="sr-Cyrl-RS"/>
        </w:rPr>
      </w:pPr>
      <w:bookmarkStart w:id="565" w:name="_Toc144365506"/>
      <w:r w:rsidRPr="00A43182">
        <w:rPr>
          <w:lang w:val="sr-Cyrl-RS"/>
        </w:rPr>
        <w:t>Концепт Database</w:t>
      </w:r>
      <w:bookmarkEnd w:id="565"/>
    </w:p>
    <w:p w14:paraId="4427F604" w14:textId="5D27F0AC" w:rsidR="00BF620D" w:rsidRPr="009F5624" w:rsidRDefault="00BF620D" w:rsidP="00BF620D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 xml:space="preserve">Апстрактни концепт </w:t>
      </w:r>
      <w:r w:rsidRPr="00A43182">
        <w:rPr>
          <w:i/>
          <w:lang w:val="sr-Cyrl-RS"/>
        </w:rPr>
        <w:t xml:space="preserve">Database </w:t>
      </w:r>
      <w:del w:id="566" w:author="Vladimir Dimitrieski" w:date="2023-08-13T10:37:00Z">
        <w:r w:rsidRPr="00A43182" w:rsidDel="00047CFB">
          <w:rPr>
            <w:lang w:val="sr-Cyrl-RS"/>
          </w:rPr>
          <w:delText xml:space="preserve">представља </w:delText>
        </w:r>
      </w:del>
      <w:ins w:id="567" w:author="Vladimir Dimitrieski" w:date="2023-08-13T10:37:00Z">
        <w:r w:rsidR="00047CFB">
          <w:rPr>
            <w:lang w:val="sr-Cyrl-RS"/>
          </w:rPr>
          <w:t>обухвата</w:t>
        </w:r>
        <w:r w:rsidR="00047CFB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параметре за повезивање апликације са базом података.</w:t>
      </w:r>
      <w:r w:rsidR="00527A7E" w:rsidRPr="00A43182">
        <w:rPr>
          <w:lang w:val="sr-Cyrl-RS"/>
        </w:rPr>
        <w:t xml:space="preserve"> Тип података </w:t>
      </w:r>
      <w:r w:rsidR="00527A7E" w:rsidRPr="00A43182">
        <w:rPr>
          <w:i/>
          <w:lang w:val="sr-Cyrl-RS"/>
        </w:rPr>
        <w:t>EDatabaseType</w:t>
      </w:r>
      <w:r w:rsidR="008B4287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представља енумерацију за</w:t>
      </w:r>
      <w:r w:rsidR="00E36209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назив компаније која је развила жељени систем за управљање базама података</w:t>
      </w:r>
      <w:r w:rsidR="00E36209" w:rsidRPr="00A43182">
        <w:rPr>
          <w:lang w:val="sr-Cyrl-RS"/>
        </w:rPr>
        <w:t>.</w:t>
      </w:r>
      <w:r w:rsidR="00485A36" w:rsidRPr="00A43182">
        <w:rPr>
          <w:lang w:val="sr-Cyrl-RS"/>
        </w:rPr>
        <w:t xml:space="preserve"> </w:t>
      </w:r>
      <w:r w:rsidR="00F051FF" w:rsidRPr="00A43182">
        <w:rPr>
          <w:lang w:val="sr-Cyrl-RS"/>
        </w:rPr>
        <w:t>Корисник је дужан да</w:t>
      </w:r>
      <w:r w:rsidR="00485A36" w:rsidRPr="00A43182">
        <w:rPr>
          <w:lang w:val="sr-Cyrl-RS"/>
        </w:rPr>
        <w:t xml:space="preserve"> унесе валидне </w:t>
      </w:r>
      <w:del w:id="568" w:author="Jelena Hrnjak" w:date="2023-08-25T15:54:00Z">
        <w:r w:rsidR="00485A36" w:rsidRPr="00A43182" w:rsidDel="007A10A5">
          <w:rPr>
            <w:lang w:val="sr-Cyrl-RS"/>
          </w:rPr>
          <w:delText xml:space="preserve">креденцијале </w:delText>
        </w:r>
      </w:del>
      <w:ins w:id="569" w:author="Jelena Hrnjak" w:date="2023-08-25T15:54:00Z">
        <w:r w:rsidR="007A10A5">
          <w:rPr>
            <w:lang w:val="sr-Cyrl-RS"/>
          </w:rPr>
          <w:t>идентификационе параметре</w:t>
        </w:r>
        <w:r w:rsidR="007A10A5" w:rsidRPr="00A43182">
          <w:rPr>
            <w:lang w:val="sr-Cyrl-RS"/>
          </w:rPr>
          <w:t xml:space="preserve"> </w:t>
        </w:r>
      </w:ins>
      <w:r w:rsidR="00485A36" w:rsidRPr="00A43182">
        <w:rPr>
          <w:lang w:val="sr-Cyrl-RS"/>
        </w:rPr>
        <w:t>и конекциони стринг како би апликација</w:t>
      </w:r>
      <w:r w:rsidR="00F051FF" w:rsidRPr="00A43182">
        <w:rPr>
          <w:lang w:val="sr-Cyrl-RS"/>
        </w:rPr>
        <w:t xml:space="preserve"> успешно успоставила везу са </w:t>
      </w:r>
      <w:ins w:id="570" w:author="Vladimir Dimitrieski" w:date="2023-08-13T10:37:00Z">
        <w:r w:rsidR="006F5BCD">
          <w:rPr>
            <w:lang w:val="sr-Cyrl-RS"/>
          </w:rPr>
          <w:t xml:space="preserve">системом за управљање </w:t>
        </w:r>
      </w:ins>
      <w:r w:rsidR="00F051FF" w:rsidRPr="00A43182">
        <w:rPr>
          <w:lang w:val="sr-Cyrl-RS"/>
        </w:rPr>
        <w:t>базом података</w:t>
      </w:r>
      <w:r w:rsidR="00485A36" w:rsidRPr="00A43182">
        <w:rPr>
          <w:lang w:val="sr-Cyrl-RS"/>
        </w:rPr>
        <w:t>.</w:t>
      </w:r>
      <w:r w:rsidR="00F051FF" w:rsidRPr="00A43182">
        <w:rPr>
          <w:lang w:val="sr-Cyrl-RS"/>
        </w:rPr>
        <w:t xml:space="preserve"> Ово омогућава да апликација чита, додаје и ажурира податке сачуване у бази података.</w:t>
      </w:r>
      <w:r w:rsidR="00485A36" w:rsidRPr="00A43182">
        <w:rPr>
          <w:lang w:val="sr-Cyrl-RS"/>
        </w:rPr>
        <w:t xml:space="preserve"> </w:t>
      </w:r>
      <w:r w:rsidR="009F5624">
        <w:rPr>
          <w:lang w:val="sr-Cyrl-RS"/>
        </w:rPr>
        <w:t xml:space="preserve">Табела 4.3 приказује обележја концепта </w:t>
      </w:r>
      <w:r w:rsidR="009F5624">
        <w:rPr>
          <w:i/>
          <w:lang w:val="en-US"/>
        </w:rPr>
        <w:t>Database.</w:t>
      </w:r>
    </w:p>
    <w:p w14:paraId="42C8CFD3" w14:textId="77777777" w:rsidR="004A048C" w:rsidRPr="00A43182" w:rsidRDefault="004A048C" w:rsidP="00BF620D">
      <w:pPr>
        <w:pStyle w:val="Obiantekst"/>
        <w:ind w:firstLine="360"/>
        <w:rPr>
          <w:lang w:val="sr-Cyrl-RS"/>
        </w:rPr>
      </w:pP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220E8C9B" w14:textId="77777777" w:rsidTr="005F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13D0C9F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890" w:type="dxa"/>
          </w:tcPr>
          <w:p w14:paraId="0E1A040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171A7431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CE82CE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375FFFA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334DA45" w14:textId="6B618848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vendorName</w:t>
            </w:r>
          </w:p>
        </w:tc>
        <w:tc>
          <w:tcPr>
            <w:tcW w:w="1890" w:type="dxa"/>
          </w:tcPr>
          <w:p w14:paraId="3DA6593D" w14:textId="1120B5A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EDatabaseType</w:t>
            </w:r>
          </w:p>
        </w:tc>
        <w:tc>
          <w:tcPr>
            <w:tcW w:w="1620" w:type="dxa"/>
          </w:tcPr>
          <w:p w14:paraId="31BA60A3" w14:textId="3B8A6711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61A2122" w14:textId="5F90C6A7" w:rsidR="00DC3A87" w:rsidRPr="00A43182" w:rsidRDefault="00E36209" w:rsidP="00B7501D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С</w:t>
            </w:r>
            <w:r w:rsidR="00E0155A" w:rsidRPr="00A43182">
              <w:rPr>
                <w:szCs w:val="24"/>
                <w:lang w:val="sr-Cyrl-RS"/>
              </w:rPr>
              <w:t>истем за управљање базама</w:t>
            </w:r>
            <w:r w:rsidR="006675B5" w:rsidRPr="00A43182">
              <w:rPr>
                <w:szCs w:val="24"/>
                <w:lang w:val="sr-Cyrl-RS"/>
              </w:rPr>
              <w:t xml:space="preserve"> података, при чему су могуће вредности </w:t>
            </w:r>
            <w:r w:rsidR="006675B5" w:rsidRPr="00A43182">
              <w:rPr>
                <w:i/>
                <w:szCs w:val="24"/>
                <w:lang w:val="sr-Cyrl-RS"/>
              </w:rPr>
              <w:t xml:space="preserve">PostgreSQL, MySQL </w:t>
            </w:r>
            <w:r w:rsidR="006675B5" w:rsidRPr="00A43182">
              <w:rPr>
                <w:szCs w:val="24"/>
                <w:lang w:val="sr-Cyrl-RS"/>
              </w:rPr>
              <w:t xml:space="preserve">и </w:t>
            </w:r>
            <w:r w:rsidR="006675B5" w:rsidRPr="00A43182">
              <w:rPr>
                <w:i/>
                <w:szCs w:val="24"/>
                <w:lang w:val="sr-Cyrl-RS"/>
              </w:rPr>
              <w:t>Oracle</w:t>
            </w:r>
          </w:p>
        </w:tc>
      </w:tr>
      <w:tr w:rsidR="00DC3A87" w:rsidRPr="00A43182" w14:paraId="4AFAEC69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0E9DF81" w14:textId="2911A550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1890" w:type="dxa"/>
          </w:tcPr>
          <w:p w14:paraId="47302EDB" w14:textId="787E35C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E825CFB" w14:textId="1A5E8C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A35BF5C" w14:textId="1A89D817" w:rsidR="00DC3A87" w:rsidRPr="00A43182" w:rsidRDefault="00E0155A" w:rsidP="003D38B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</w:t>
            </w:r>
            <w:r w:rsidR="00BE6CDB" w:rsidRPr="00A43182">
              <w:rPr>
                <w:szCs w:val="24"/>
                <w:lang w:val="sr-Cyrl-RS"/>
              </w:rPr>
              <w:t xml:space="preserve">некциони </w:t>
            </w:r>
            <w:r w:rsidR="003D38BF" w:rsidRPr="00A43182">
              <w:rPr>
                <w:szCs w:val="24"/>
                <w:lang w:val="sr-Cyrl-RS"/>
              </w:rPr>
              <w:t>стринг</w:t>
            </w:r>
            <w:r w:rsidR="00BE6CDB" w:rsidRPr="00A43182">
              <w:rPr>
                <w:szCs w:val="24"/>
                <w:lang w:val="sr-Cyrl-RS"/>
              </w:rPr>
              <w:t xml:space="preserve"> за повезивање са базом података</w:t>
            </w:r>
          </w:p>
        </w:tc>
      </w:tr>
      <w:tr w:rsidR="00DC3A87" w:rsidRPr="00A43182" w14:paraId="5313CA4F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4C56A2" w14:textId="2F613DA1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username</w:t>
            </w:r>
          </w:p>
        </w:tc>
        <w:tc>
          <w:tcPr>
            <w:tcW w:w="1890" w:type="dxa"/>
          </w:tcPr>
          <w:p w14:paraId="66A43A33" w14:textId="625168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5599CF4" w14:textId="49891000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9E72219" w14:textId="1A54958D" w:rsidR="00DC3A87" w:rsidRPr="00A43182" w:rsidRDefault="00BE6CD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Корисничко име за приступ бази података</w:t>
            </w:r>
          </w:p>
        </w:tc>
      </w:tr>
      <w:tr w:rsidR="00BE6CDB" w:rsidRPr="00A43182" w14:paraId="2D1F8233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9451F80" w14:textId="2A9A753E" w:rsidR="00BE6CDB" w:rsidRPr="00A43182" w:rsidRDefault="00BE6CDB" w:rsidP="00BE6CDB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password</w:t>
            </w:r>
          </w:p>
        </w:tc>
        <w:tc>
          <w:tcPr>
            <w:tcW w:w="1890" w:type="dxa"/>
          </w:tcPr>
          <w:p w14:paraId="2BD6536F" w14:textId="1C2130AE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84B8C4F" w14:textId="23D33E5B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65529B5F" w14:textId="56F9D8D0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Лозинка за приступ бази података</w:t>
            </w:r>
          </w:p>
        </w:tc>
      </w:tr>
    </w:tbl>
    <w:p w14:paraId="00EA1042" w14:textId="6E74DEE9" w:rsidR="00392435" w:rsidRDefault="00392435" w:rsidP="00392435">
      <w:pPr>
        <w:pStyle w:val="Labelaslike"/>
        <w:rPr>
          <w:ins w:id="571" w:author="Jelena Hrnjak" w:date="2023-08-26T01:21:00Z"/>
          <w:i/>
          <w:lang w:val="sr-Cyrl-RS"/>
        </w:rPr>
      </w:pPr>
      <w:r w:rsidRPr="00A43182">
        <w:rPr>
          <w:lang w:val="sr-Cyrl-RS"/>
        </w:rPr>
        <w:t xml:space="preserve">Табела 4.3 – Обележја концепта </w:t>
      </w:r>
      <w:r w:rsidRPr="00A43182">
        <w:rPr>
          <w:i/>
          <w:lang w:val="sr-Cyrl-RS"/>
        </w:rPr>
        <w:t>Database</w:t>
      </w:r>
    </w:p>
    <w:p w14:paraId="752CEF59" w14:textId="77777777" w:rsidR="00BA482E" w:rsidRPr="00A43182" w:rsidRDefault="00BA482E" w:rsidP="00BA482E">
      <w:pPr>
        <w:pStyle w:val="Heading3"/>
        <w:rPr>
          <w:ins w:id="572" w:author="Jelena Hrnjak" w:date="2023-08-26T01:21:00Z"/>
          <w:i/>
          <w:lang w:val="sr-Cyrl-RS"/>
        </w:rPr>
      </w:pPr>
      <w:bookmarkStart w:id="573" w:name="_Toc144365507"/>
      <w:ins w:id="574" w:author="Jelena Hrnjak" w:date="2023-08-26T01:21:00Z">
        <w:r w:rsidRPr="00A43182">
          <w:rPr>
            <w:lang w:val="sr-Cyrl-RS"/>
          </w:rPr>
          <w:t xml:space="preserve">Концепт </w:t>
        </w:r>
        <w:r w:rsidRPr="00A43182">
          <w:rPr>
            <w:i/>
            <w:lang w:val="sr-Cyrl-RS"/>
          </w:rPr>
          <w:t>Entity</w:t>
        </w:r>
        <w:bookmarkEnd w:id="573"/>
      </w:ins>
    </w:p>
    <w:p w14:paraId="57E72111" w14:textId="373BC6C3" w:rsidR="00BA482E" w:rsidRPr="00A43182" w:rsidRDefault="00BA482E" w:rsidP="00BA482E">
      <w:pPr>
        <w:pStyle w:val="Obiantekst"/>
        <w:ind w:firstLine="360"/>
        <w:rPr>
          <w:ins w:id="575" w:author="Jelena Hrnjak" w:date="2023-08-26T01:21:00Z"/>
          <w:lang w:val="sr-Cyrl-RS"/>
        </w:rPr>
      </w:pPr>
      <w:ins w:id="576" w:author="Jelena Hrnjak" w:date="2023-08-26T01:21:00Z">
        <w:r w:rsidRPr="00A43182">
          <w:rPr>
            <w:lang w:val="sr-Cyrl-RS"/>
          </w:rPr>
          <w:t xml:space="preserve">Ентитети апликације моделовани су помоћу концепта </w:t>
        </w:r>
        <w:r w:rsidRPr="00A43182">
          <w:rPr>
            <w:i/>
            <w:lang w:val="sr-Cyrl-RS"/>
          </w:rPr>
          <w:t>Entity.</w:t>
        </w:r>
      </w:ins>
      <w:r w:rsidR="002E4FF0">
        <w:rPr>
          <w:i/>
          <w:lang w:val="sr-Cyrl-RS"/>
        </w:rPr>
        <w:t xml:space="preserve"> </w:t>
      </w:r>
      <w:r w:rsidR="002E4FF0">
        <w:rPr>
          <w:lang w:val="sr-Cyrl-RS"/>
        </w:rPr>
        <w:t xml:space="preserve">Табела 4.4 приказује обележја </w:t>
      </w:r>
      <w:r w:rsidR="002E4FF0">
        <w:rPr>
          <w:lang w:val="ru-RU"/>
        </w:rPr>
        <w:t>овог концепта</w:t>
      </w:r>
      <w:r w:rsidR="002E4FF0">
        <w:rPr>
          <w:i/>
          <w:lang w:val="en-US"/>
        </w:rPr>
        <w:t>.</w:t>
      </w:r>
      <w:ins w:id="577" w:author="Jelena Hrnjak" w:date="2023-08-26T01:21:00Z">
        <w:r w:rsidRPr="00A43182">
          <w:rPr>
            <w:i/>
            <w:lang w:val="sr-Cyrl-RS"/>
          </w:rPr>
          <w:t xml:space="preserve"> </w:t>
        </w:r>
        <w:r w:rsidRPr="00A43182">
          <w:rPr>
            <w:lang w:val="sr-Cyrl-RS"/>
          </w:rPr>
          <w:t xml:space="preserve">Асоцијација ентитета са концептом </w:t>
        </w:r>
        <w:r w:rsidRPr="00A43182">
          <w:rPr>
            <w:i/>
            <w:lang w:val="sr-Cyrl-RS"/>
          </w:rPr>
          <w:t>Attribute</w:t>
        </w:r>
      </w:ins>
      <w:r w:rsidR="002E4FF0">
        <w:rPr>
          <w:i/>
          <w:lang w:val="sr-Cyrl-RS"/>
        </w:rPr>
        <w:t xml:space="preserve"> </w:t>
      </w:r>
      <w:r w:rsidR="002E4FF0">
        <w:rPr>
          <w:lang w:val="sr-Cyrl-RS"/>
        </w:rPr>
        <w:t>(табела 4.5)</w:t>
      </w:r>
      <w:ins w:id="578" w:author="Jelena Hrnjak" w:date="2023-08-26T01:21:00Z">
        <w:r w:rsidRPr="00A43182">
          <w:rPr>
            <w:lang w:val="sr-Cyrl-RS"/>
          </w:rPr>
          <w:t xml:space="preserve"> омогућава да ентитети садрже сва релевантна обележја за домен апликације</w:t>
        </w:r>
        <w:r w:rsidRPr="00A43182">
          <w:rPr>
            <w:i/>
            <w:lang w:val="sr-Cyrl-RS"/>
          </w:rPr>
          <w:t xml:space="preserve">. </w:t>
        </w:r>
      </w:ins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BA482E" w:rsidRPr="00A43182" w14:paraId="1D1A369D" w14:textId="77777777" w:rsidTr="00DD1E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ins w:id="579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8EC6D34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580" w:author="Jelena Hrnjak" w:date="2023-08-26T01:21:00Z"/>
                <w:szCs w:val="24"/>
                <w:lang w:val="sr-Cyrl-RS"/>
              </w:rPr>
            </w:pPr>
            <w:ins w:id="581" w:author="Jelena Hrnjak" w:date="2023-08-26T01:21:00Z">
              <w:r w:rsidRPr="00A43182">
                <w:rPr>
                  <w:szCs w:val="24"/>
                  <w:lang w:val="sr-Cyrl-RS"/>
                </w:rPr>
                <w:t>Назив обележја</w:t>
              </w:r>
            </w:ins>
          </w:p>
        </w:tc>
        <w:tc>
          <w:tcPr>
            <w:tcW w:w="1890" w:type="dxa"/>
          </w:tcPr>
          <w:p w14:paraId="0126508A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82" w:author="Jelena Hrnjak" w:date="2023-08-26T01:21:00Z"/>
                <w:szCs w:val="24"/>
                <w:lang w:val="sr-Cyrl-RS"/>
              </w:rPr>
            </w:pPr>
            <w:ins w:id="583" w:author="Jelena Hrnjak" w:date="2023-08-26T01:21:00Z">
              <w:r w:rsidRPr="00A43182">
                <w:rPr>
                  <w:szCs w:val="24"/>
                  <w:lang w:val="sr-Cyrl-RS"/>
                </w:rPr>
                <w:t>Тип податка</w:t>
              </w:r>
            </w:ins>
          </w:p>
        </w:tc>
        <w:tc>
          <w:tcPr>
            <w:tcW w:w="1620" w:type="dxa"/>
          </w:tcPr>
          <w:p w14:paraId="35EC8025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84" w:author="Jelena Hrnjak" w:date="2023-08-26T01:21:00Z"/>
                <w:szCs w:val="24"/>
                <w:lang w:val="sr-Cyrl-RS"/>
              </w:rPr>
            </w:pPr>
            <w:ins w:id="585" w:author="Jelena Hrnjak" w:date="2023-08-26T01:21:00Z">
              <w:r w:rsidRPr="00A43182">
                <w:rPr>
                  <w:szCs w:val="24"/>
                  <w:lang w:val="sr-Cyrl-RS"/>
                </w:rPr>
                <w:t>Обавезно</w:t>
              </w:r>
            </w:ins>
          </w:p>
        </w:tc>
        <w:tc>
          <w:tcPr>
            <w:tcW w:w="3297" w:type="dxa"/>
          </w:tcPr>
          <w:p w14:paraId="4CFCE641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86" w:author="Jelena Hrnjak" w:date="2023-08-26T01:21:00Z"/>
                <w:szCs w:val="24"/>
                <w:lang w:val="sr-Cyrl-RS"/>
              </w:rPr>
            </w:pPr>
            <w:ins w:id="587" w:author="Jelena Hrnjak" w:date="2023-08-26T01:21:00Z">
              <w:r w:rsidRPr="00A43182">
                <w:rPr>
                  <w:szCs w:val="24"/>
                  <w:lang w:val="sr-Cyrl-RS"/>
                </w:rPr>
                <w:t>Опис</w:t>
              </w:r>
            </w:ins>
          </w:p>
        </w:tc>
      </w:tr>
      <w:tr w:rsidR="00BA482E" w:rsidRPr="00A43182" w14:paraId="2E63AAF9" w14:textId="77777777" w:rsidTr="00DD1EA2">
        <w:trPr>
          <w:trHeight w:val="360"/>
          <w:ins w:id="588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1ADE733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589" w:author="Jelena Hrnjak" w:date="2023-08-26T01:21:00Z"/>
                <w:i/>
                <w:szCs w:val="24"/>
                <w:lang w:val="sr-Cyrl-RS"/>
              </w:rPr>
            </w:pPr>
            <w:ins w:id="590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tableName</w:t>
              </w:r>
            </w:ins>
          </w:p>
        </w:tc>
        <w:tc>
          <w:tcPr>
            <w:tcW w:w="1890" w:type="dxa"/>
          </w:tcPr>
          <w:p w14:paraId="578B51EA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91" w:author="Jelena Hrnjak" w:date="2023-08-26T01:21:00Z"/>
                <w:i/>
                <w:szCs w:val="24"/>
                <w:lang w:val="sr-Cyrl-RS"/>
              </w:rPr>
            </w:pPr>
            <w:ins w:id="592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EString</w:t>
              </w:r>
            </w:ins>
          </w:p>
        </w:tc>
        <w:tc>
          <w:tcPr>
            <w:tcW w:w="1620" w:type="dxa"/>
          </w:tcPr>
          <w:p w14:paraId="16D2554D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93" w:author="Jelena Hrnjak" w:date="2023-08-26T01:21:00Z"/>
                <w:szCs w:val="24"/>
                <w:lang w:val="sr-Cyrl-RS"/>
              </w:rPr>
            </w:pPr>
            <w:ins w:id="594" w:author="Jelena Hrnjak" w:date="2023-08-26T01:21:00Z">
              <w:r w:rsidRPr="00A43182">
                <w:rPr>
                  <w:szCs w:val="24"/>
                  <w:lang w:val="sr-Cyrl-RS"/>
                </w:rPr>
                <w:t>не</w:t>
              </w:r>
            </w:ins>
          </w:p>
        </w:tc>
        <w:tc>
          <w:tcPr>
            <w:tcW w:w="3297" w:type="dxa"/>
          </w:tcPr>
          <w:p w14:paraId="1E1F35E7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95" w:author="Jelena Hrnjak" w:date="2023-08-26T01:21:00Z"/>
                <w:szCs w:val="24"/>
                <w:lang w:val="sr-Cyrl-RS"/>
              </w:rPr>
            </w:pPr>
            <w:ins w:id="596" w:author="Jelena Hrnjak" w:date="2023-08-26T01:21:00Z">
              <w:r w:rsidRPr="00A43182">
                <w:rPr>
                  <w:szCs w:val="24"/>
                  <w:lang w:val="sr-Cyrl-RS"/>
                </w:rPr>
                <w:t>Назив табеле у бази података која се односи на ентитет</w:t>
              </w:r>
            </w:ins>
          </w:p>
        </w:tc>
      </w:tr>
    </w:tbl>
    <w:p w14:paraId="40A2D3F2" w14:textId="4FB2865F" w:rsidR="00BA482E" w:rsidRPr="00A43182" w:rsidRDefault="00BA482E" w:rsidP="00BA482E">
      <w:pPr>
        <w:pStyle w:val="Labelaslike"/>
        <w:rPr>
          <w:ins w:id="597" w:author="Jelena Hrnjak" w:date="2023-08-26T01:21:00Z"/>
          <w:i/>
          <w:lang w:val="sr-Cyrl-RS"/>
        </w:rPr>
      </w:pPr>
      <w:ins w:id="598" w:author="Jelena Hrnjak" w:date="2023-08-26T01:21:00Z">
        <w:r w:rsidRPr="00A43182">
          <w:rPr>
            <w:lang w:val="sr-Cyrl-RS"/>
          </w:rPr>
          <w:t>Табела 4.</w:t>
        </w:r>
        <w:r>
          <w:rPr>
            <w:lang w:val="sr-Cyrl-RS"/>
          </w:rPr>
          <w:t>4</w:t>
        </w:r>
        <w:r w:rsidRPr="00A43182">
          <w:rPr>
            <w:lang w:val="sr-Cyrl-RS"/>
          </w:rPr>
          <w:t xml:space="preserve"> – Обележја концепта </w:t>
        </w:r>
        <w:r w:rsidRPr="00A43182">
          <w:rPr>
            <w:i/>
            <w:lang w:val="sr-Cyrl-RS"/>
          </w:rPr>
          <w:t>Entity</w:t>
        </w:r>
      </w:ins>
    </w:p>
    <w:p w14:paraId="41A9BB50" w14:textId="77777777" w:rsidR="00BA482E" w:rsidRPr="00A43182" w:rsidRDefault="00BA482E" w:rsidP="00BA482E">
      <w:pPr>
        <w:pStyle w:val="Obiantekst"/>
        <w:rPr>
          <w:ins w:id="599" w:author="Jelena Hrnjak" w:date="2023-08-26T01:21:00Z"/>
          <w:lang w:val="sr-Cyrl-RS"/>
        </w:rPr>
      </w:pPr>
      <w:ins w:id="600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91008" behindDoc="0" locked="0" layoutInCell="1" allowOverlap="1" wp14:anchorId="7FCC632F" wp14:editId="5F05FEE7">
                  <wp:simplePos x="0" y="0"/>
                  <wp:positionH relativeFrom="margin">
                    <wp:align>right</wp:align>
                  </wp:positionH>
                  <wp:positionV relativeFrom="paragraph">
                    <wp:posOffset>1008380</wp:posOffset>
                  </wp:positionV>
                  <wp:extent cx="5611495" cy="619125"/>
                  <wp:effectExtent l="0" t="0" r="27305" b="28575"/>
                  <wp:wrapTopAndBottom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383F88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uniqueTableName(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'Table names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26EA06B8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allInstances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-&gt; </w:t>
                              </w:r>
                            </w:p>
                            <w:p w14:paraId="7B10912A" w14:textId="77777777" w:rsidR="009E2C85" w:rsidRPr="00ED4B47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toLower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());</w:t>
                              </w:r>
                            </w:p>
                            <w:p w14:paraId="459DEDAC" w14:textId="77777777" w:rsidR="009E2C85" w:rsidRPr="00590BCE" w:rsidRDefault="009E2C85" w:rsidP="00BA482E">
                              <w:pPr>
                                <w:pStyle w:val="Kod"/>
                                <w:ind w:firstLine="706"/>
                              </w:pPr>
                              <w:r>
                                <w:rPr>
                                  <w:rFonts w:cs="Consolas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FCC632F" id="Text Box 3" o:spid="_x0000_s1028" type="#_x0000_t202" style="position:absolute;left:0;text-align:left;margin-left:390.65pt;margin-top:79.4pt;width:441.85pt;height:48.7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" filled="f" strokeweight=".5pt">
                  <v:textbox>
                    <w:txbxContent>
                      <w:p w14:paraId="36383F88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uniqueTableName(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'Table names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26EA06B8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allInstances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-&gt; </w:t>
                        </w:r>
                      </w:p>
                      <w:p w14:paraId="7B10912A" w14:textId="77777777" w:rsidR="009E2C85" w:rsidRPr="00ED4B47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toLower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());</w:t>
                        </w:r>
                      </w:p>
                      <w:p w14:paraId="459DEDAC" w14:textId="77777777" w:rsidR="009E2C85" w:rsidRPr="00590BCE" w:rsidRDefault="009E2C85" w:rsidP="00BA482E">
                        <w:pPr>
                          <w:pStyle w:val="Kod"/>
                          <w:ind w:firstLine="706"/>
                        </w:pPr>
                        <w:r>
                          <w:rPr>
                            <w:rFonts w:cs="Consolas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 w:rsidRPr="00A43182">
          <w:rPr>
            <w:lang w:val="sr-Cyrl-RS"/>
          </w:rPr>
          <w:tab/>
          <w:t xml:space="preserve">Ограничење </w:t>
        </w:r>
        <w:r w:rsidRPr="00A43182">
          <w:rPr>
            <w:i/>
            <w:lang w:val="sr-Cyrl-RS"/>
          </w:rPr>
          <w:t xml:space="preserve">uniqueTableName </w:t>
        </w:r>
        <w:r w:rsidRPr="00A43182">
          <w:rPr>
            <w:lang w:val="sr-Cyrl-RS"/>
          </w:rPr>
          <w:t>(листинг 4.3) гарантује да сви ентиети имају јединствен назив табеле у бази података што спречава потенцијалне проблеме приликом рада са подацима. За ентитете за које није наведен, назив табеле биће изједначен са називом ентитета у множини (</w:t>
        </w:r>
        <w:r>
          <w:rPr>
            <w:lang w:val="sr-Cyrl-RS"/>
          </w:rPr>
          <w:t xml:space="preserve">нпр. </w:t>
        </w:r>
        <w:r w:rsidRPr="00A43182">
          <w:rPr>
            <w:i/>
            <w:lang w:val="sr-Cyrl-RS"/>
          </w:rPr>
          <w:t xml:space="preserve">users </w:t>
        </w:r>
        <w:r w:rsidRPr="00A43182">
          <w:rPr>
            <w:lang w:val="sr-Cyrl-RS"/>
          </w:rPr>
          <w:t xml:space="preserve">или </w:t>
        </w:r>
        <w:r w:rsidRPr="00A43182">
          <w:rPr>
            <w:i/>
            <w:lang w:val="sr-Cyrl-RS"/>
          </w:rPr>
          <w:t>roles</w:t>
        </w:r>
        <w:r w:rsidRPr="00A43182">
          <w:rPr>
            <w:lang w:val="sr-Cyrl-RS"/>
          </w:rPr>
          <w:t>).</w:t>
        </w:r>
      </w:ins>
    </w:p>
    <w:p w14:paraId="2783C215" w14:textId="77777777" w:rsidR="00BA482E" w:rsidRPr="00A43182" w:rsidRDefault="00BA482E" w:rsidP="00BA482E">
      <w:pPr>
        <w:pStyle w:val="Labelaslike"/>
        <w:rPr>
          <w:ins w:id="601" w:author="Jelena Hrnjak" w:date="2023-08-26T01:21:00Z"/>
          <w:lang w:val="sr-Cyrl-RS"/>
        </w:rPr>
      </w:pPr>
      <w:ins w:id="602" w:author="Jelena Hrnjak" w:date="2023-08-26T01:21:00Z">
        <w:r w:rsidRPr="00A43182">
          <w:rPr>
            <w:lang w:val="sr-Cyrl-RS"/>
          </w:rPr>
          <w:t>Листинг 4.3 – Сви ентитети имају јединствен назив табеле у бази података</w:t>
        </w:r>
      </w:ins>
    </w:p>
    <w:p w14:paraId="04B96730" w14:textId="77777777" w:rsidR="00BA482E" w:rsidRPr="00A43182" w:rsidRDefault="00BA482E" w:rsidP="00BA482E">
      <w:pPr>
        <w:pStyle w:val="Labelaslike"/>
        <w:rPr>
          <w:ins w:id="603" w:author="Jelena Hrnjak" w:date="2023-08-26T01:21:00Z"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A482E" w:rsidRPr="00A43182" w14:paraId="785DC400" w14:textId="77777777" w:rsidTr="00DD1E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ins w:id="604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7B861D2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605" w:author="Jelena Hrnjak" w:date="2023-08-26T01:21:00Z"/>
                <w:szCs w:val="24"/>
                <w:lang w:val="sr-Cyrl-RS"/>
              </w:rPr>
            </w:pPr>
            <w:ins w:id="606" w:author="Jelena Hrnjak" w:date="2023-08-26T01:21:00Z">
              <w:r w:rsidRPr="00A43182">
                <w:rPr>
                  <w:szCs w:val="24"/>
                  <w:lang w:val="sr-Cyrl-RS"/>
                </w:rPr>
                <w:t>Назив асоцијације</w:t>
              </w:r>
            </w:ins>
          </w:p>
        </w:tc>
        <w:tc>
          <w:tcPr>
            <w:tcW w:w="1060" w:type="pct"/>
          </w:tcPr>
          <w:p w14:paraId="578D96C5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07" w:author="Jelena Hrnjak" w:date="2023-08-26T01:21:00Z"/>
                <w:szCs w:val="24"/>
                <w:lang w:val="sr-Cyrl-RS"/>
              </w:rPr>
            </w:pPr>
            <w:ins w:id="608" w:author="Jelena Hrnjak" w:date="2023-08-26T01:21:00Z">
              <w:r w:rsidRPr="00A43182">
                <w:rPr>
                  <w:szCs w:val="24"/>
                  <w:lang w:val="sr-Cyrl-RS"/>
                </w:rPr>
                <w:t>Референцирани концепт</w:t>
              </w:r>
            </w:ins>
          </w:p>
        </w:tc>
        <w:tc>
          <w:tcPr>
            <w:tcW w:w="928" w:type="pct"/>
          </w:tcPr>
          <w:p w14:paraId="6DDDE977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09" w:author="Jelena Hrnjak" w:date="2023-08-26T01:21:00Z"/>
                <w:szCs w:val="24"/>
                <w:lang w:val="sr-Cyrl-RS"/>
              </w:rPr>
            </w:pPr>
            <w:ins w:id="610" w:author="Jelena Hrnjak" w:date="2023-08-26T01:21:00Z">
              <w:r w:rsidRPr="00A43182">
                <w:rPr>
                  <w:szCs w:val="24"/>
                  <w:lang w:val="sr-Cyrl-RS"/>
                </w:rPr>
                <w:t>Кардиналитет</w:t>
              </w:r>
            </w:ins>
          </w:p>
        </w:tc>
        <w:tc>
          <w:tcPr>
            <w:tcW w:w="1853" w:type="pct"/>
          </w:tcPr>
          <w:p w14:paraId="75527BA1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11" w:author="Jelena Hrnjak" w:date="2023-08-26T01:21:00Z"/>
                <w:szCs w:val="24"/>
                <w:lang w:val="sr-Cyrl-RS"/>
              </w:rPr>
            </w:pPr>
            <w:ins w:id="612" w:author="Jelena Hrnjak" w:date="2023-08-26T01:21:00Z">
              <w:r w:rsidRPr="00A43182">
                <w:rPr>
                  <w:szCs w:val="24"/>
                  <w:lang w:val="sr-Cyrl-RS"/>
                </w:rPr>
                <w:t>Опис</w:t>
              </w:r>
            </w:ins>
          </w:p>
        </w:tc>
      </w:tr>
      <w:tr w:rsidR="00BA482E" w:rsidRPr="00A43182" w14:paraId="37A59A09" w14:textId="77777777" w:rsidTr="00DD1EA2">
        <w:trPr>
          <w:trHeight w:val="360"/>
          <w:ins w:id="613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0351F39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614" w:author="Jelena Hrnjak" w:date="2023-08-26T01:21:00Z"/>
                <w:i/>
                <w:szCs w:val="24"/>
                <w:lang w:val="sr-Cyrl-RS"/>
              </w:rPr>
            </w:pPr>
            <w:ins w:id="615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entity_attributes</w:t>
              </w:r>
            </w:ins>
          </w:p>
        </w:tc>
        <w:tc>
          <w:tcPr>
            <w:tcW w:w="1060" w:type="pct"/>
          </w:tcPr>
          <w:p w14:paraId="50FBA4D9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16" w:author="Jelena Hrnjak" w:date="2023-08-26T01:21:00Z"/>
                <w:i/>
                <w:szCs w:val="24"/>
                <w:lang w:val="sr-Cyrl-RS"/>
              </w:rPr>
            </w:pPr>
            <w:ins w:id="617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Attribute</w:t>
              </w:r>
            </w:ins>
          </w:p>
        </w:tc>
        <w:tc>
          <w:tcPr>
            <w:tcW w:w="928" w:type="pct"/>
          </w:tcPr>
          <w:p w14:paraId="60EFFC2F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18" w:author="Jelena Hrnjak" w:date="2023-08-26T01:21:00Z"/>
                <w:szCs w:val="24"/>
                <w:lang w:val="sr-Cyrl-RS"/>
              </w:rPr>
            </w:pPr>
            <w:ins w:id="619" w:author="Jelena Hrnjak" w:date="2023-08-26T01:21:00Z">
              <w:r w:rsidRPr="00A43182">
                <w:rPr>
                  <w:szCs w:val="24"/>
                  <w:lang w:val="sr-Cyrl-RS"/>
                </w:rPr>
                <w:t>0..*</w:t>
              </w:r>
            </w:ins>
          </w:p>
        </w:tc>
        <w:tc>
          <w:tcPr>
            <w:tcW w:w="1853" w:type="pct"/>
          </w:tcPr>
          <w:p w14:paraId="71AA91BB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20" w:author="Jelena Hrnjak" w:date="2023-08-26T01:21:00Z"/>
                <w:szCs w:val="24"/>
                <w:lang w:val="sr-Cyrl-RS"/>
              </w:rPr>
            </w:pPr>
            <w:ins w:id="621" w:author="Jelena Hrnjak" w:date="2023-08-26T01:21:00Z">
              <w:r w:rsidRPr="00A43182">
                <w:rPr>
                  <w:szCs w:val="24"/>
                  <w:lang w:val="sr-Cyrl-RS"/>
                </w:rPr>
                <w:t>Обележја ентитета</w:t>
              </w:r>
            </w:ins>
          </w:p>
        </w:tc>
      </w:tr>
    </w:tbl>
    <w:p w14:paraId="671322B5" w14:textId="1A6CD741" w:rsidR="00BA482E" w:rsidRPr="00A43182" w:rsidRDefault="00BA482E" w:rsidP="00BA482E">
      <w:pPr>
        <w:pStyle w:val="Labelaslike"/>
        <w:rPr>
          <w:ins w:id="622" w:author="Jelena Hrnjak" w:date="2023-08-26T01:21:00Z"/>
          <w:i/>
          <w:lang w:val="sr-Cyrl-RS"/>
        </w:rPr>
      </w:pPr>
      <w:ins w:id="623" w:author="Jelena Hrnjak" w:date="2023-08-26T01:21:00Z">
        <w:r w:rsidRPr="00A43182">
          <w:rPr>
            <w:lang w:val="sr-Cyrl-RS"/>
          </w:rPr>
          <w:t>Табела 4.</w:t>
        </w:r>
        <w:r>
          <w:rPr>
            <w:lang w:val="sr-Cyrl-RS"/>
          </w:rPr>
          <w:t>5</w:t>
        </w:r>
        <w:r w:rsidRPr="00A43182">
          <w:rPr>
            <w:lang w:val="sr-Cyrl-RS"/>
          </w:rPr>
          <w:t xml:space="preserve"> – Асоцијације концепта </w:t>
        </w:r>
        <w:r w:rsidRPr="00A43182">
          <w:rPr>
            <w:i/>
            <w:lang w:val="sr-Cyrl-RS"/>
          </w:rPr>
          <w:t>Entity</w:t>
        </w:r>
      </w:ins>
    </w:p>
    <w:p w14:paraId="642778FB" w14:textId="77777777" w:rsidR="00BA482E" w:rsidRPr="00A43182" w:rsidRDefault="00BA482E" w:rsidP="00BA482E">
      <w:pPr>
        <w:pStyle w:val="Obiantekst"/>
        <w:ind w:firstLine="706"/>
        <w:rPr>
          <w:ins w:id="624" w:author="Jelena Hrnjak" w:date="2023-08-26T01:21:00Z"/>
          <w:i/>
          <w:lang w:val="sr-Cyrl-RS"/>
        </w:rPr>
      </w:pPr>
      <w:ins w:id="625" w:author="Jelena Hrnjak" w:date="2023-08-26T01:21:00Z">
        <w:r w:rsidRPr="00A43182">
          <w:rPr>
            <w:lang w:val="sr-Cyrl-RS"/>
          </w:rPr>
          <w:lastRenderedPageBreak/>
          <w:t xml:space="preserve">Асоцијација </w:t>
        </w:r>
        <w:r w:rsidRPr="00A43182">
          <w:rPr>
            <w:i/>
            <w:lang w:val="sr-Cyrl-RS"/>
          </w:rPr>
          <w:t xml:space="preserve">entity_attributes </w:t>
        </w:r>
        <w:r w:rsidRPr="00A43182">
          <w:rPr>
            <w:lang w:val="sr-Cyrl-RS"/>
          </w:rPr>
          <w:t xml:space="preserve">моделује придруживање одређених </w:t>
        </w:r>
        <w:r>
          <w:rPr>
            <w:lang w:val="sr-Cyrl-RS"/>
          </w:rPr>
          <w:t>обележја</w:t>
        </w:r>
        <w:r w:rsidRPr="00A43182">
          <w:rPr>
            <w:lang w:val="sr-Cyrl-RS"/>
          </w:rPr>
          <w:t xml:space="preserve"> ентитету. Јединственост назива </w:t>
        </w:r>
        <w:r>
          <w:rPr>
            <w:lang w:val="sr-Cyrl-RS"/>
          </w:rPr>
          <w:t>обележја</w:t>
        </w:r>
        <w:r w:rsidRPr="00A43182">
          <w:rPr>
            <w:lang w:val="sr-Cyrl-RS"/>
          </w:rPr>
          <w:t xml:space="preserve"> у оквиру ентитета омогућена је ограничењем </w:t>
        </w:r>
        <w:r w:rsidRPr="00A43182">
          <w:rPr>
            <w:i/>
            <w:lang w:val="sr-Cyrl-RS"/>
          </w:rPr>
          <w:t xml:space="preserve"> uniqueAttributeName </w:t>
        </w:r>
        <w:r w:rsidRPr="00A43182">
          <w:rPr>
            <w:lang w:val="sr-Cyrl-RS"/>
          </w:rPr>
          <w:t>(листинг 4.4), док јединс</w:t>
        </w:r>
        <w:r>
          <w:rPr>
            <w:lang w:val="sr-Cyrl-RS"/>
          </w:rPr>
          <w:t xml:space="preserve">твеност назива колона у табели </w:t>
        </w:r>
        <w:r w:rsidRPr="00A43182">
          <w:rPr>
            <w:lang w:val="sr-Cyrl-RS"/>
          </w:rPr>
          <w:t xml:space="preserve">гарантује ограничење </w:t>
        </w:r>
        <w:r w:rsidRPr="00A43182">
          <w:rPr>
            <w:i/>
            <w:lang w:val="sr-Cyrl-RS"/>
          </w:rPr>
          <w:t xml:space="preserve">uniqueCollumnName </w:t>
        </w:r>
        <w:r w:rsidRPr="00A43182">
          <w:rPr>
            <w:lang w:val="sr-Cyrl-RS"/>
          </w:rPr>
          <w:t>(листинг 4.5). Неопходно је да</w:t>
        </w:r>
        <w:r>
          <w:rPr>
            <w:lang w:val="sr-Cyrl-RS"/>
          </w:rPr>
          <w:t xml:space="preserve"> </w:t>
        </w:r>
        <w:r w:rsidRPr="00A43182">
          <w:rPr>
            <w:lang w:val="sr-Cyrl-RS"/>
          </w:rPr>
          <w:t xml:space="preserve">ентитети поседују тачно један идентификатор, што је обезбеђено ограничењем </w:t>
        </w:r>
        <w:r w:rsidRPr="00360423">
          <w:rPr>
            <w:i/>
            <w:lang w:val="sr-Cyrl-RS"/>
          </w:rPr>
          <w:t>onlyOneIdentifier</w:t>
        </w:r>
        <w:r w:rsidRPr="00A43182">
          <w:rPr>
            <w:lang w:val="sr-Cyrl-RS"/>
          </w:rPr>
          <w:t xml:space="preserve"> (листинг 4.6). </w:t>
        </w:r>
      </w:ins>
    </w:p>
    <w:p w14:paraId="59591F5B" w14:textId="77777777" w:rsidR="00BA482E" w:rsidRPr="00A43182" w:rsidRDefault="00BA482E" w:rsidP="00BA482E">
      <w:pPr>
        <w:pStyle w:val="Labelaslike"/>
        <w:rPr>
          <w:ins w:id="626" w:author="Jelena Hrnjak" w:date="2023-08-26T01:21:00Z"/>
          <w:i/>
          <w:lang w:val="sr-Cyrl-RS"/>
        </w:rPr>
      </w:pPr>
      <w:ins w:id="627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0410D570" wp14:editId="14D8E449">
                  <wp:extent cx="5611495" cy="619125"/>
                  <wp:effectExtent l="0" t="0" r="27305" b="28575"/>
                  <wp:docPr id="26" name="Text Box 2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BD0F23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uniqueAttributeName(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'Attribute names within an entity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00FA929A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27D6CC1A" w14:textId="77777777" w:rsidR="009E2C85" w:rsidRPr="00C51158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0410D570" id="Text Box 26" o:spid="_x0000_s1029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" filled="f" strokeweight=".5pt">
                  <v:textbox>
                    <w:txbxContent>
                      <w:p w14:paraId="45BD0F23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uniqueAttributeName(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'Attribute names within an entity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00FA929A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27D6CC1A" w14:textId="77777777" w:rsidR="009E2C85" w:rsidRPr="00C51158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4B14CEA8" w14:textId="77777777" w:rsidR="00BA482E" w:rsidRPr="00A43182" w:rsidRDefault="00BA482E" w:rsidP="00BA482E">
      <w:pPr>
        <w:pStyle w:val="Labelaslike"/>
        <w:rPr>
          <w:ins w:id="628" w:author="Jelena Hrnjak" w:date="2023-08-26T01:21:00Z"/>
          <w:lang w:val="sr-Cyrl-RS"/>
        </w:rPr>
      </w:pPr>
      <w:ins w:id="629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92032" behindDoc="0" locked="0" layoutInCell="1" allowOverlap="1" wp14:anchorId="5FBA79A4" wp14:editId="0FD98077">
                  <wp:simplePos x="0" y="0"/>
                  <wp:positionH relativeFrom="margin">
                    <wp:align>right</wp:align>
                  </wp:positionH>
                  <wp:positionV relativeFrom="paragraph">
                    <wp:posOffset>220084</wp:posOffset>
                  </wp:positionV>
                  <wp:extent cx="5611495" cy="544195"/>
                  <wp:effectExtent l="0" t="0" r="27305" b="27305"/>
                  <wp:wrapTopAndBottom/>
                  <wp:docPr id="33" name="Text Box 3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2863EF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uniqueCollumnName(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'Column names must be unique if defined!'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348EB080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exists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</w:p>
                            <w:p w14:paraId="6115EEE5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217AC393" w14:textId="77777777" w:rsidR="009E2C85" w:rsidRPr="00590BCE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shape w14:anchorId="5FBA79A4" id="Text Box 33" o:spid="_x0000_s1030" type="#_x0000_t202" style="position:absolute;left:0;text-align:left;margin-left:390.65pt;margin-top:17.35pt;width:441.85pt;height:42.85pt;z-index:2516920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" filled="f" strokeweight=".5pt">
                  <v:textbox style="mso-fit-shape-to-text:t">
                    <w:txbxContent>
                      <w:p w14:paraId="7C2863EF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uniqueCollumnName(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'Column names must be unique if defined!'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348EB080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exists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</w:p>
                      <w:p w14:paraId="6115EEE5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217AC393" w14:textId="77777777" w:rsidR="009E2C85" w:rsidRPr="00590BCE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>
          <w:rPr>
            <w:lang w:val="sr-Cyrl-RS"/>
          </w:rPr>
          <w:t xml:space="preserve">Листинг 4.4 – Сва обележја </w:t>
        </w:r>
        <w:r w:rsidRPr="00A43182">
          <w:rPr>
            <w:lang w:val="sr-Cyrl-RS"/>
          </w:rPr>
          <w:t>у окциру ентитета имају јединствене називе</w:t>
        </w:r>
      </w:ins>
    </w:p>
    <w:p w14:paraId="7848F2BF" w14:textId="77777777" w:rsidR="00BA482E" w:rsidRPr="00A43182" w:rsidRDefault="00BA482E" w:rsidP="00BA482E">
      <w:pPr>
        <w:pStyle w:val="Labelaslike"/>
        <w:rPr>
          <w:ins w:id="630" w:author="Jelena Hrnjak" w:date="2023-08-26T01:21:00Z"/>
          <w:i/>
          <w:lang w:val="sr-Cyrl-RS"/>
        </w:rPr>
      </w:pPr>
      <w:ins w:id="631" w:author="Jelena Hrnjak" w:date="2023-08-26T01:21:00Z">
        <w:r>
          <w:rPr>
            <w:lang w:val="sr-Cyrl-RS"/>
          </w:rPr>
          <w:t xml:space="preserve">Листинг 4.5 – Сва обележја </w:t>
        </w:r>
        <w:r w:rsidRPr="00A43182">
          <w:rPr>
            <w:lang w:val="sr-Cyrl-RS"/>
          </w:rPr>
          <w:t xml:space="preserve">имају јениствене називе колона унутар табеле у бази података </w:t>
        </w:r>
      </w:ins>
    </w:p>
    <w:p w14:paraId="219582EC" w14:textId="77777777" w:rsidR="00BA482E" w:rsidRPr="00A43182" w:rsidRDefault="00BA482E" w:rsidP="00BA482E">
      <w:pPr>
        <w:pStyle w:val="Labelaslike"/>
        <w:rPr>
          <w:ins w:id="632" w:author="Jelena Hrnjak" w:date="2023-08-26T01:21:00Z"/>
          <w:lang w:val="sr-Cyrl-RS"/>
        </w:rPr>
      </w:pPr>
      <w:ins w:id="633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262220AF" wp14:editId="064CB00C">
                  <wp:extent cx="5611495" cy="544195"/>
                  <wp:effectExtent l="0" t="0" r="27305" b="15875"/>
                  <wp:docPr id="42" name="Text Box 4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493C1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onlyOneIdentifier(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'Entity must have exactly one identifier attribute!'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55650E61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&gt;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0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</w:p>
                            <w:p w14:paraId="20E59314" w14:textId="77777777" w:rsidR="009E2C85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identifier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=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;</w:t>
                              </w:r>
                            </w:p>
                            <w:p w14:paraId="22483910" w14:textId="77777777" w:rsidR="009E2C85" w:rsidRPr="00590BCE" w:rsidRDefault="009E2C85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262220AF" id="Text Box 42" o:spid="_x0000_s1031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" filled="f" strokeweight=".5pt">
                  <v:textbox style="mso-fit-shape-to-text:t">
                    <w:txbxContent>
                      <w:p w14:paraId="09C493C1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onlyOneIdentifier(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'Entity must have exactly one identifier attribute!'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55650E61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&gt;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0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</w:p>
                      <w:p w14:paraId="20E59314" w14:textId="77777777" w:rsidR="009E2C85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identifier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=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1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;</w:t>
                        </w:r>
                      </w:p>
                      <w:p w14:paraId="22483910" w14:textId="77777777" w:rsidR="009E2C85" w:rsidRPr="00590BCE" w:rsidRDefault="009E2C85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  <w:r w:rsidRPr="00A43182">
          <w:rPr>
            <w:lang w:val="sr-Cyrl-RS"/>
          </w:rPr>
          <w:t>Листинг 4.6 – За ентитет мора да постоји та</w:t>
        </w:r>
        <w:r>
          <w:rPr>
            <w:lang w:val="sr-Cyrl-RS"/>
          </w:rPr>
          <w:t>чно једно обележје које</w:t>
        </w:r>
        <w:r w:rsidRPr="00A43182">
          <w:rPr>
            <w:lang w:val="sr-Cyrl-RS"/>
          </w:rPr>
          <w:t xml:space="preserve"> је идентификатор</w:t>
        </w:r>
      </w:ins>
    </w:p>
    <w:p w14:paraId="1498933F" w14:textId="77777777" w:rsidR="00BA482E" w:rsidRPr="00A43182" w:rsidRDefault="00BA482E" w:rsidP="00392435">
      <w:pPr>
        <w:pStyle w:val="Labelaslike"/>
        <w:rPr>
          <w:i/>
          <w:lang w:val="sr-Cyrl-RS"/>
        </w:rPr>
      </w:pPr>
    </w:p>
    <w:p w14:paraId="4B8E3379" w14:textId="3593519B" w:rsidR="00706016" w:rsidRPr="00A43182" w:rsidRDefault="00706016" w:rsidP="00706016">
      <w:pPr>
        <w:pStyle w:val="Heading3"/>
        <w:rPr>
          <w:i/>
          <w:lang w:val="sr-Cyrl-RS"/>
        </w:rPr>
      </w:pPr>
      <w:bookmarkStart w:id="634" w:name="_Toc14436550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Attribute</w:t>
      </w:r>
      <w:bookmarkEnd w:id="634"/>
    </w:p>
    <w:p w14:paraId="29598771" w14:textId="49073FE9" w:rsidR="00706016" w:rsidRPr="00A43182" w:rsidRDefault="00706016" w:rsidP="007516BE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Attribute </w:t>
      </w:r>
      <w:r w:rsidR="00681891" w:rsidRPr="00A43182">
        <w:rPr>
          <w:lang w:val="sr-Cyrl-RS"/>
        </w:rPr>
        <w:t xml:space="preserve">моделује обележја </w:t>
      </w:r>
      <w:r w:rsidRPr="00A43182">
        <w:rPr>
          <w:lang w:val="sr-Cyrl-RS"/>
        </w:rPr>
        <w:t xml:space="preserve">која описују различите карактеристике </w:t>
      </w:r>
      <w:commentRangeStart w:id="635"/>
      <w:r w:rsidRPr="00A43182">
        <w:rPr>
          <w:lang w:val="sr-Cyrl-RS"/>
        </w:rPr>
        <w:t>ентитета</w:t>
      </w:r>
      <w:commentRangeEnd w:id="635"/>
      <w:r w:rsidR="00614898">
        <w:rPr>
          <w:rStyle w:val="CommentReference"/>
          <w:lang w:val="en-US"/>
        </w:rPr>
        <w:commentReference w:id="635"/>
      </w:r>
      <w:r w:rsidRPr="00A43182">
        <w:rPr>
          <w:lang w:val="sr-Cyrl-RS"/>
        </w:rPr>
        <w:t xml:space="preserve">. </w:t>
      </w:r>
      <w:r w:rsidRPr="00A43182">
        <w:rPr>
          <w:i/>
          <w:lang w:val="sr-Cyrl-RS"/>
        </w:rPr>
        <w:t xml:space="preserve">EType </w:t>
      </w:r>
      <w:r w:rsidRPr="00A43182">
        <w:rPr>
          <w:lang w:val="sr-Cyrl-RS"/>
        </w:rPr>
        <w:t>представља енумерацију за тип податка обележја моделованог концептом</w:t>
      </w:r>
      <w:r w:rsidRPr="00A43182">
        <w:rPr>
          <w:i/>
          <w:lang w:val="sr-Cyrl-RS"/>
        </w:rPr>
        <w:t>.</w:t>
      </w:r>
      <w:r w:rsidRPr="00A43182">
        <w:rPr>
          <w:lang w:val="sr-Cyrl-RS"/>
        </w:rPr>
        <w:tab/>
      </w:r>
      <w:r w:rsidR="0002673F">
        <w:rPr>
          <w:lang w:val="sr-Cyrl-RS"/>
        </w:rPr>
        <w:t>Обележје</w:t>
      </w:r>
      <w:r w:rsidR="007516BE">
        <w:rPr>
          <w:lang w:val="sr-Cyrl-RS"/>
        </w:rPr>
        <w:t xml:space="preserve"> </w:t>
      </w:r>
      <w:r w:rsidRPr="00A43182">
        <w:rPr>
          <w:lang w:val="sr-Cyrl-RS"/>
        </w:rPr>
        <w:t xml:space="preserve">представља идентификатор ентитета уколико је вредност обележја </w:t>
      </w:r>
      <w:r w:rsidRPr="00A43182">
        <w:rPr>
          <w:i/>
          <w:lang w:val="sr-Cyrl-RS"/>
        </w:rPr>
        <w:t xml:space="preserve">identifier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 xml:space="preserve">true, </w:t>
      </w:r>
      <w:r w:rsidRPr="00A43182">
        <w:rPr>
          <w:lang w:val="sr-Cyrl-RS"/>
        </w:rPr>
        <w:t xml:space="preserve">док је </w:t>
      </w:r>
      <w:r w:rsidR="0002673F">
        <w:rPr>
          <w:lang w:val="sr-Cyrl-RS"/>
        </w:rPr>
        <w:t>обележје</w:t>
      </w:r>
      <w:r w:rsidRPr="00A43182">
        <w:rPr>
          <w:lang w:val="sr-Cyrl-RS"/>
        </w:rPr>
        <w:t xml:space="preserve"> </w:t>
      </w:r>
      <w:commentRangeStart w:id="636"/>
      <w:del w:id="637" w:author="Jelena Hrnjak" w:date="2023-08-25T15:54:00Z">
        <w:r w:rsidRPr="00A43182" w:rsidDel="007A10A5">
          <w:rPr>
            <w:lang w:val="sr-Cyrl-RS"/>
          </w:rPr>
          <w:delText xml:space="preserve">креденцијал </w:delText>
        </w:r>
      </w:del>
      <w:commentRangeEnd w:id="636"/>
      <w:ins w:id="638" w:author="Jelena Hrnjak" w:date="2023-08-25T15:54:00Z">
        <w:r w:rsidR="007A10A5">
          <w:rPr>
            <w:lang w:val="sr-Cyrl-RS"/>
          </w:rPr>
          <w:t>идентификациони параметар</w:t>
        </w:r>
        <w:r w:rsidR="007A10A5" w:rsidRPr="00A43182">
          <w:rPr>
            <w:lang w:val="sr-Cyrl-RS"/>
          </w:rPr>
          <w:t xml:space="preserve"> </w:t>
        </w:r>
      </w:ins>
      <w:r w:rsidR="004E20C2">
        <w:rPr>
          <w:rStyle w:val="CommentReference"/>
          <w:lang w:val="en-US"/>
        </w:rPr>
        <w:commentReference w:id="636"/>
      </w:r>
      <w:r w:rsidRPr="00A43182">
        <w:rPr>
          <w:lang w:val="sr-Cyrl-RS"/>
        </w:rPr>
        <w:t xml:space="preserve">уколико је вредност обележја </w:t>
      </w:r>
      <w:r w:rsidRPr="00A43182">
        <w:rPr>
          <w:i/>
          <w:lang w:val="sr-Cyrl-RS"/>
        </w:rPr>
        <w:t xml:space="preserve">credential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>true.</w:t>
      </w:r>
      <w:r w:rsidR="007516BE">
        <w:rPr>
          <w:i/>
          <w:lang w:val="sr-Cyrl-RS"/>
        </w:rPr>
        <w:t xml:space="preserve"> </w:t>
      </w:r>
      <w:r w:rsidR="007516BE">
        <w:rPr>
          <w:lang w:val="sr-Cyrl-RS"/>
        </w:rPr>
        <w:t>Обележја овог концепта приказана</w:t>
      </w:r>
      <w:r w:rsidR="00675A33">
        <w:rPr>
          <w:lang w:val="sr-Cyrl-RS"/>
        </w:rPr>
        <w:t xml:space="preserve"> су</w:t>
      </w:r>
      <w:r w:rsidR="007516BE">
        <w:rPr>
          <w:lang w:val="sr-Cyrl-RS"/>
        </w:rPr>
        <w:t xml:space="preserve"> у табели 4.6. </w:t>
      </w:r>
      <w:r w:rsidRPr="00A43182">
        <w:rPr>
          <w:i/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706016" w:rsidRPr="00A43182" w14:paraId="1CB4101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AADD5C3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9EE804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DBB9628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07C541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016" w:rsidRPr="00A43182" w14:paraId="451122E4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2D917B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1D70BD6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91DCE31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77BD7C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</w:tr>
      <w:tr w:rsidR="00706016" w:rsidRPr="00A43182" w14:paraId="6C8D6490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D745082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890" w:type="dxa"/>
          </w:tcPr>
          <w:p w14:paraId="3241503D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EType</w:t>
            </w:r>
          </w:p>
        </w:tc>
        <w:tc>
          <w:tcPr>
            <w:tcW w:w="1620" w:type="dxa"/>
          </w:tcPr>
          <w:p w14:paraId="0EAFF2CE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02769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обележја,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String, Float, Long, Integer, Double, DateTime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Date</w:t>
            </w:r>
            <w:r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706016" w:rsidRPr="00A43182" w14:paraId="76C57085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57C800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identifier</w:t>
            </w:r>
          </w:p>
        </w:tc>
        <w:tc>
          <w:tcPr>
            <w:tcW w:w="1890" w:type="dxa"/>
          </w:tcPr>
          <w:p w14:paraId="4DA059D4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1BA2EBD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43E5811" w14:textId="2D14E8F6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 ли је обележје идентификатор</w:t>
            </w:r>
            <w:ins w:id="639" w:author="Vladimir Dimitrieski" w:date="2023-08-13T10:39:00Z">
              <w:r w:rsidR="004E20C2">
                <w:rPr>
                  <w:szCs w:val="24"/>
                  <w:lang w:val="sr-Cyrl-RS"/>
                </w:rPr>
                <w:t>?</w:t>
              </w:r>
            </w:ins>
          </w:p>
        </w:tc>
      </w:tr>
      <w:tr w:rsidR="00706016" w:rsidRPr="00A43182" w14:paraId="0BCDCCCE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F7A912F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lastRenderedPageBreak/>
              <w:t>credential</w:t>
            </w:r>
          </w:p>
        </w:tc>
        <w:tc>
          <w:tcPr>
            <w:tcW w:w="1890" w:type="dxa"/>
          </w:tcPr>
          <w:p w14:paraId="6C207D1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56B73A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763FE1FE" w14:textId="142E4171" w:rsidR="00706016" w:rsidRPr="00A43182" w:rsidRDefault="00706016" w:rsidP="00A6379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Да ли је обележје </w:t>
            </w:r>
            <w:del w:id="640" w:author="Jelena Hrnjak" w:date="2023-08-25T15:55:00Z">
              <w:r w:rsidRPr="00A43182" w:rsidDel="007A10A5">
                <w:rPr>
                  <w:szCs w:val="24"/>
                  <w:lang w:val="sr-Cyrl-RS"/>
                </w:rPr>
                <w:delText>креденцијал</w:delText>
              </w:r>
            </w:del>
            <w:ins w:id="641" w:author="Jelena Hrnjak" w:date="2023-08-25T15:55:00Z">
              <w:r w:rsidR="007A10A5">
                <w:rPr>
                  <w:szCs w:val="24"/>
                  <w:lang w:val="sr-Cyrl-RS"/>
                </w:rPr>
                <w:t>идентификациони параметар</w:t>
              </w:r>
            </w:ins>
            <w:ins w:id="642" w:author="Vladimir Dimitrieski" w:date="2023-08-13T10:39:00Z">
              <w:r w:rsidR="004E20C2">
                <w:rPr>
                  <w:szCs w:val="24"/>
                  <w:lang w:val="sr-Cyrl-RS"/>
                </w:rPr>
                <w:t>?</w:t>
              </w:r>
            </w:ins>
          </w:p>
        </w:tc>
      </w:tr>
      <w:tr w:rsidR="00706016" w:rsidRPr="00A43182" w14:paraId="6EEAEF4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136B44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collumnName</w:t>
            </w:r>
          </w:p>
        </w:tc>
        <w:tc>
          <w:tcPr>
            <w:tcW w:w="1890" w:type="dxa"/>
          </w:tcPr>
          <w:p w14:paraId="5AAFFA63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25911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83BF32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колоне у табели базе података који се односи на обележје</w:t>
            </w:r>
          </w:p>
        </w:tc>
      </w:tr>
    </w:tbl>
    <w:p w14:paraId="46B98B0C" w14:textId="3570C408" w:rsidR="00706016" w:rsidRPr="00A43182" w:rsidRDefault="00706016" w:rsidP="003928D8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del w:id="643" w:author="Jelena Hrnjak" w:date="2023-08-26T01:22:00Z">
        <w:r w:rsidR="003928D8" w:rsidRPr="00A43182" w:rsidDel="00BA482E">
          <w:rPr>
            <w:lang w:val="sr-Cyrl-RS"/>
          </w:rPr>
          <w:delText>4</w:delText>
        </w:r>
        <w:r w:rsidRPr="00A43182" w:rsidDel="00BA482E">
          <w:rPr>
            <w:lang w:val="sr-Cyrl-RS"/>
          </w:rPr>
          <w:delText xml:space="preserve"> </w:delText>
        </w:r>
      </w:del>
      <w:ins w:id="644" w:author="Jelena Hrnjak" w:date="2023-08-26T01:22:00Z">
        <w:r w:rsidR="00BA482E">
          <w:rPr>
            <w:lang w:val="sr-Cyrl-RS"/>
          </w:rPr>
          <w:t>6</w:t>
        </w:r>
        <w:r w:rsidR="00BA482E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 xml:space="preserve">– Обележја концепта </w:t>
      </w:r>
      <w:r w:rsidRPr="00A43182">
        <w:rPr>
          <w:i/>
          <w:lang w:val="sr-Cyrl-RS"/>
        </w:rPr>
        <w:t>Attribute</w:t>
      </w:r>
    </w:p>
    <w:p w14:paraId="49FB0097" w14:textId="758BF39E" w:rsidR="0081776E" w:rsidRPr="00A43182" w:rsidDel="00BA482E" w:rsidRDefault="0081776E" w:rsidP="00E131C2">
      <w:pPr>
        <w:pStyle w:val="Heading3"/>
        <w:rPr>
          <w:del w:id="645" w:author="Jelena Hrnjak" w:date="2023-08-26T01:21:00Z"/>
          <w:i/>
          <w:lang w:val="sr-Cyrl-RS"/>
        </w:rPr>
      </w:pPr>
      <w:del w:id="646" w:author="Jelena Hrnjak" w:date="2023-08-26T01:21:00Z">
        <w:r w:rsidRPr="00A43182" w:rsidDel="00BA482E">
          <w:rPr>
            <w:lang w:val="sr-Cyrl-RS"/>
          </w:rPr>
          <w:delText xml:space="preserve">Концепт </w:delText>
        </w:r>
        <w:r w:rsidR="00D36EB1" w:rsidRPr="00A43182" w:rsidDel="00BA482E">
          <w:rPr>
            <w:i/>
            <w:lang w:val="sr-Cyrl-RS"/>
          </w:rPr>
          <w:delText>Entity</w:delText>
        </w:r>
        <w:bookmarkStart w:id="647" w:name="_Toc144322166"/>
        <w:bookmarkStart w:id="648" w:name="_Toc144353821"/>
        <w:bookmarkStart w:id="649" w:name="_Toc144365258"/>
        <w:bookmarkStart w:id="650" w:name="_Toc144365509"/>
        <w:bookmarkEnd w:id="647"/>
        <w:bookmarkEnd w:id="648"/>
        <w:bookmarkEnd w:id="649"/>
        <w:bookmarkEnd w:id="650"/>
      </w:del>
    </w:p>
    <w:p w14:paraId="2C26E27A" w14:textId="0C88A078" w:rsidR="00E36209" w:rsidRPr="00A43182" w:rsidDel="00BA482E" w:rsidRDefault="0026523B" w:rsidP="002B7220">
      <w:pPr>
        <w:pStyle w:val="Obiantekst"/>
        <w:ind w:firstLine="360"/>
        <w:rPr>
          <w:del w:id="651" w:author="Jelena Hrnjak" w:date="2023-08-26T01:21:00Z"/>
          <w:lang w:val="sr-Cyrl-RS"/>
        </w:rPr>
      </w:pPr>
      <w:del w:id="652" w:author="Jelena Hrnjak" w:date="2023-08-26T01:21:00Z">
        <w:r w:rsidRPr="00A43182" w:rsidDel="00BA482E">
          <w:rPr>
            <w:lang w:val="sr-Cyrl-RS"/>
          </w:rPr>
          <w:delText xml:space="preserve">Ентитети апликације моделовани </w:delText>
        </w:r>
        <w:r w:rsidR="00562821" w:rsidRPr="00A43182" w:rsidDel="00BA482E">
          <w:rPr>
            <w:lang w:val="sr-Cyrl-RS"/>
          </w:rPr>
          <w:delText xml:space="preserve">су </w:delText>
        </w:r>
        <w:r w:rsidRPr="00A43182" w:rsidDel="00BA482E">
          <w:rPr>
            <w:lang w:val="sr-Cyrl-RS"/>
          </w:rPr>
          <w:delText xml:space="preserve">помоћу концепта </w:delText>
        </w:r>
        <w:r w:rsidRPr="00A43182" w:rsidDel="00BA482E">
          <w:rPr>
            <w:i/>
            <w:lang w:val="sr-Cyrl-RS"/>
          </w:rPr>
          <w:delText xml:space="preserve">Entity. </w:delText>
        </w:r>
        <w:r w:rsidR="00AD5EDC" w:rsidRPr="00A43182" w:rsidDel="00BA482E">
          <w:rPr>
            <w:lang w:val="sr-Cyrl-RS"/>
          </w:rPr>
          <w:delText>А</w:delText>
        </w:r>
        <w:r w:rsidR="003434F7" w:rsidRPr="00A43182" w:rsidDel="00BA482E">
          <w:rPr>
            <w:lang w:val="sr-Cyrl-RS"/>
          </w:rPr>
          <w:delText>социјација</w:delText>
        </w:r>
        <w:r w:rsidR="00AD5EDC" w:rsidRPr="00A43182" w:rsidDel="00BA482E">
          <w:rPr>
            <w:lang w:val="sr-Cyrl-RS"/>
          </w:rPr>
          <w:delText xml:space="preserve"> е</w:delText>
        </w:r>
        <w:r w:rsidR="002B7220" w:rsidRPr="00A43182" w:rsidDel="00BA482E">
          <w:rPr>
            <w:lang w:val="sr-Cyrl-RS"/>
          </w:rPr>
          <w:delText>н</w:delText>
        </w:r>
        <w:r w:rsidR="00AD5EDC" w:rsidRPr="00A43182" w:rsidDel="00BA482E">
          <w:rPr>
            <w:lang w:val="sr-Cyrl-RS"/>
          </w:rPr>
          <w:delText>титета</w:delText>
        </w:r>
        <w:r w:rsidR="002B7220" w:rsidRPr="00A43182" w:rsidDel="00BA482E">
          <w:rPr>
            <w:lang w:val="sr-Cyrl-RS"/>
          </w:rPr>
          <w:delText xml:space="preserve"> </w:delText>
        </w:r>
        <w:r w:rsidR="003434F7" w:rsidRPr="00A43182" w:rsidDel="00BA482E">
          <w:rPr>
            <w:lang w:val="sr-Cyrl-RS"/>
          </w:rPr>
          <w:delText xml:space="preserve">са концептом </w:delText>
        </w:r>
        <w:r w:rsidR="003434F7" w:rsidRPr="00A43182" w:rsidDel="00BA482E">
          <w:rPr>
            <w:i/>
            <w:lang w:val="sr-Cyrl-RS"/>
          </w:rPr>
          <w:delText>Attribute</w:delText>
        </w:r>
        <w:r w:rsidR="003434F7" w:rsidRPr="00A43182" w:rsidDel="00BA482E">
          <w:rPr>
            <w:lang w:val="sr-Cyrl-RS"/>
          </w:rPr>
          <w:delText xml:space="preserve"> омогућава да ентитети</w:delText>
        </w:r>
        <w:r w:rsidR="002B7220" w:rsidRPr="00A43182" w:rsidDel="00BA482E">
          <w:rPr>
            <w:lang w:val="sr-Cyrl-RS"/>
          </w:rPr>
          <w:delText xml:space="preserve"> садрже сва релевантна обележја за домен апликације</w:delText>
        </w:r>
        <w:r w:rsidR="00E6146C" w:rsidRPr="00A43182" w:rsidDel="00BA482E">
          <w:rPr>
            <w:i/>
            <w:lang w:val="sr-Cyrl-RS"/>
          </w:rPr>
          <w:delText>.</w:delText>
        </w:r>
        <w:r w:rsidR="00A52215" w:rsidRPr="00A43182" w:rsidDel="00BA482E">
          <w:rPr>
            <w:i/>
            <w:lang w:val="sr-Cyrl-RS"/>
          </w:rPr>
          <w:delText xml:space="preserve"> </w:delText>
        </w:r>
        <w:bookmarkStart w:id="653" w:name="_Toc144322167"/>
        <w:bookmarkStart w:id="654" w:name="_Toc144353822"/>
        <w:bookmarkStart w:id="655" w:name="_Toc144365259"/>
        <w:bookmarkStart w:id="656" w:name="_Toc144365510"/>
        <w:bookmarkEnd w:id="653"/>
        <w:bookmarkEnd w:id="654"/>
        <w:bookmarkEnd w:id="655"/>
        <w:bookmarkEnd w:id="656"/>
      </w:del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:rsidDel="00BA482E" w14:paraId="5990F648" w14:textId="3F2803FE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del w:id="657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E3F591C" w14:textId="7080C4E0" w:rsidR="00DC3A87" w:rsidRPr="00A43182" w:rsidDel="00BA482E" w:rsidRDefault="00DC3A87" w:rsidP="004137A1">
            <w:pPr>
              <w:pStyle w:val="BodyText"/>
              <w:ind w:firstLine="0"/>
              <w:jc w:val="center"/>
              <w:rPr>
                <w:del w:id="658" w:author="Jelena Hrnjak" w:date="2023-08-26T01:21:00Z"/>
                <w:szCs w:val="24"/>
                <w:lang w:val="sr-Cyrl-RS"/>
              </w:rPr>
            </w:pPr>
            <w:del w:id="659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Назив обележја</w:delText>
              </w:r>
              <w:bookmarkStart w:id="660" w:name="_Toc144322168"/>
              <w:bookmarkStart w:id="661" w:name="_Toc144353823"/>
              <w:bookmarkStart w:id="662" w:name="_Toc144365260"/>
              <w:bookmarkStart w:id="663" w:name="_Toc144365511"/>
              <w:bookmarkEnd w:id="660"/>
              <w:bookmarkEnd w:id="661"/>
              <w:bookmarkEnd w:id="662"/>
              <w:bookmarkEnd w:id="663"/>
            </w:del>
          </w:p>
        </w:tc>
        <w:tc>
          <w:tcPr>
            <w:tcW w:w="1890" w:type="dxa"/>
          </w:tcPr>
          <w:p w14:paraId="4F4A4284" w14:textId="170DC8CD" w:rsidR="00DC3A87" w:rsidRPr="00A43182" w:rsidDel="00BA482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664" w:author="Jelena Hrnjak" w:date="2023-08-26T01:21:00Z"/>
                <w:szCs w:val="24"/>
                <w:lang w:val="sr-Cyrl-RS"/>
              </w:rPr>
            </w:pPr>
            <w:del w:id="665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Тип податка</w:delText>
              </w:r>
              <w:bookmarkStart w:id="666" w:name="_Toc144322169"/>
              <w:bookmarkStart w:id="667" w:name="_Toc144353824"/>
              <w:bookmarkStart w:id="668" w:name="_Toc144365261"/>
              <w:bookmarkStart w:id="669" w:name="_Toc144365512"/>
              <w:bookmarkEnd w:id="666"/>
              <w:bookmarkEnd w:id="667"/>
              <w:bookmarkEnd w:id="668"/>
              <w:bookmarkEnd w:id="669"/>
            </w:del>
          </w:p>
        </w:tc>
        <w:tc>
          <w:tcPr>
            <w:tcW w:w="1620" w:type="dxa"/>
          </w:tcPr>
          <w:p w14:paraId="6EE69665" w14:textId="06DD2B08" w:rsidR="00DC3A87" w:rsidRPr="00A43182" w:rsidDel="00BA482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670" w:author="Jelena Hrnjak" w:date="2023-08-26T01:21:00Z"/>
                <w:szCs w:val="24"/>
                <w:lang w:val="sr-Cyrl-RS"/>
              </w:rPr>
            </w:pPr>
            <w:del w:id="671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Обавезно</w:delText>
              </w:r>
              <w:bookmarkStart w:id="672" w:name="_Toc144322170"/>
              <w:bookmarkStart w:id="673" w:name="_Toc144353825"/>
              <w:bookmarkStart w:id="674" w:name="_Toc144365262"/>
              <w:bookmarkStart w:id="675" w:name="_Toc144365513"/>
              <w:bookmarkEnd w:id="672"/>
              <w:bookmarkEnd w:id="673"/>
              <w:bookmarkEnd w:id="674"/>
              <w:bookmarkEnd w:id="675"/>
            </w:del>
          </w:p>
        </w:tc>
        <w:tc>
          <w:tcPr>
            <w:tcW w:w="3297" w:type="dxa"/>
          </w:tcPr>
          <w:p w14:paraId="1F2495BB" w14:textId="6DC87B1D" w:rsidR="00DC3A87" w:rsidRPr="00A43182" w:rsidDel="00BA482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676" w:author="Jelena Hrnjak" w:date="2023-08-26T01:21:00Z"/>
                <w:szCs w:val="24"/>
                <w:lang w:val="sr-Cyrl-RS"/>
              </w:rPr>
            </w:pPr>
            <w:del w:id="677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Опис</w:delText>
              </w:r>
              <w:bookmarkStart w:id="678" w:name="_Toc144322171"/>
              <w:bookmarkStart w:id="679" w:name="_Toc144353826"/>
              <w:bookmarkStart w:id="680" w:name="_Toc144365263"/>
              <w:bookmarkStart w:id="681" w:name="_Toc144365514"/>
              <w:bookmarkEnd w:id="678"/>
              <w:bookmarkEnd w:id="679"/>
              <w:bookmarkEnd w:id="680"/>
              <w:bookmarkEnd w:id="681"/>
            </w:del>
          </w:p>
        </w:tc>
        <w:bookmarkStart w:id="682" w:name="_Toc144322172"/>
        <w:bookmarkStart w:id="683" w:name="_Toc144353827"/>
        <w:bookmarkStart w:id="684" w:name="_Toc144365264"/>
        <w:bookmarkStart w:id="685" w:name="_Toc144365515"/>
        <w:bookmarkEnd w:id="682"/>
        <w:bookmarkEnd w:id="683"/>
        <w:bookmarkEnd w:id="684"/>
        <w:bookmarkEnd w:id="685"/>
      </w:tr>
      <w:tr w:rsidR="00DC3A87" w:rsidRPr="00A43182" w:rsidDel="00BA482E" w14:paraId="79D27D7B" w14:textId="0FA1969E" w:rsidTr="00FD4DBF">
        <w:trPr>
          <w:trHeight w:val="360"/>
          <w:del w:id="686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450FB5" w14:textId="673E5A9B" w:rsidR="00DC3A87" w:rsidRPr="00A43182" w:rsidDel="00BA482E" w:rsidRDefault="008E4DB7" w:rsidP="004137A1">
            <w:pPr>
              <w:pStyle w:val="BodyText"/>
              <w:ind w:firstLine="0"/>
              <w:jc w:val="center"/>
              <w:rPr>
                <w:del w:id="687" w:author="Jelena Hrnjak" w:date="2023-08-26T01:21:00Z"/>
                <w:i/>
                <w:szCs w:val="24"/>
                <w:lang w:val="sr-Cyrl-RS"/>
              </w:rPr>
            </w:pPr>
            <w:del w:id="688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tableName</w:delText>
              </w:r>
              <w:bookmarkStart w:id="689" w:name="_Toc144322173"/>
              <w:bookmarkStart w:id="690" w:name="_Toc144353828"/>
              <w:bookmarkStart w:id="691" w:name="_Toc144365265"/>
              <w:bookmarkStart w:id="692" w:name="_Toc144365516"/>
              <w:bookmarkEnd w:id="689"/>
              <w:bookmarkEnd w:id="690"/>
              <w:bookmarkEnd w:id="691"/>
              <w:bookmarkEnd w:id="692"/>
            </w:del>
          </w:p>
        </w:tc>
        <w:tc>
          <w:tcPr>
            <w:tcW w:w="1890" w:type="dxa"/>
          </w:tcPr>
          <w:p w14:paraId="59786DA4" w14:textId="1121EAC1" w:rsidR="00DC3A87" w:rsidRPr="00A43182" w:rsidDel="00BA482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693" w:author="Jelena Hrnjak" w:date="2023-08-26T01:21:00Z"/>
                <w:i/>
                <w:szCs w:val="24"/>
                <w:lang w:val="sr-Cyrl-RS"/>
              </w:rPr>
            </w:pPr>
            <w:del w:id="694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EString</w:delText>
              </w:r>
              <w:bookmarkStart w:id="695" w:name="_Toc144322174"/>
              <w:bookmarkStart w:id="696" w:name="_Toc144353829"/>
              <w:bookmarkStart w:id="697" w:name="_Toc144365266"/>
              <w:bookmarkStart w:id="698" w:name="_Toc144365517"/>
              <w:bookmarkEnd w:id="695"/>
              <w:bookmarkEnd w:id="696"/>
              <w:bookmarkEnd w:id="697"/>
              <w:bookmarkEnd w:id="698"/>
            </w:del>
          </w:p>
        </w:tc>
        <w:tc>
          <w:tcPr>
            <w:tcW w:w="1620" w:type="dxa"/>
          </w:tcPr>
          <w:p w14:paraId="7C131314" w14:textId="3C8F14E3" w:rsidR="00DC3A87" w:rsidRPr="00A43182" w:rsidDel="00BA482E" w:rsidRDefault="00656FB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699" w:author="Jelena Hrnjak" w:date="2023-08-26T01:21:00Z"/>
                <w:szCs w:val="24"/>
                <w:lang w:val="sr-Cyrl-RS"/>
              </w:rPr>
            </w:pPr>
            <w:del w:id="700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не</w:delText>
              </w:r>
              <w:bookmarkStart w:id="701" w:name="_Toc144322175"/>
              <w:bookmarkStart w:id="702" w:name="_Toc144353830"/>
              <w:bookmarkStart w:id="703" w:name="_Toc144365267"/>
              <w:bookmarkStart w:id="704" w:name="_Toc144365518"/>
              <w:bookmarkEnd w:id="701"/>
              <w:bookmarkEnd w:id="702"/>
              <w:bookmarkEnd w:id="703"/>
              <w:bookmarkEnd w:id="704"/>
            </w:del>
          </w:p>
        </w:tc>
        <w:tc>
          <w:tcPr>
            <w:tcW w:w="3297" w:type="dxa"/>
          </w:tcPr>
          <w:p w14:paraId="02CFD2B1" w14:textId="0B7B2E08" w:rsidR="00DC3A87" w:rsidRPr="00A43182" w:rsidDel="00BA482E" w:rsidRDefault="00656FBB" w:rsidP="00D36EB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705" w:author="Jelena Hrnjak" w:date="2023-08-26T01:21:00Z"/>
                <w:szCs w:val="24"/>
                <w:lang w:val="sr-Cyrl-RS"/>
              </w:rPr>
            </w:pPr>
            <w:del w:id="706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Назив табеле</w:delText>
              </w:r>
              <w:r w:rsidR="00FE6DAA" w:rsidRPr="00A43182" w:rsidDel="00BA482E">
                <w:rPr>
                  <w:szCs w:val="24"/>
                  <w:lang w:val="sr-Cyrl-RS"/>
                </w:rPr>
                <w:delText xml:space="preserve"> у бази</w:delText>
              </w:r>
              <w:r w:rsidR="00774B7D" w:rsidRPr="00A43182" w:rsidDel="00BA482E">
                <w:rPr>
                  <w:szCs w:val="24"/>
                  <w:lang w:val="sr-Cyrl-RS"/>
                </w:rPr>
                <w:delText xml:space="preserve"> података која </w:delText>
              </w:r>
              <w:r w:rsidR="00FE6DAA" w:rsidRPr="00A43182" w:rsidDel="00BA482E">
                <w:rPr>
                  <w:szCs w:val="24"/>
                  <w:lang w:val="sr-Cyrl-RS"/>
                </w:rPr>
                <w:delText xml:space="preserve">се односи на </w:delText>
              </w:r>
              <w:r w:rsidR="00D36EB1" w:rsidRPr="00A43182" w:rsidDel="00BA482E">
                <w:rPr>
                  <w:szCs w:val="24"/>
                  <w:lang w:val="sr-Cyrl-RS"/>
                </w:rPr>
                <w:delText>ентитет</w:delText>
              </w:r>
              <w:bookmarkStart w:id="707" w:name="_Toc144322176"/>
              <w:bookmarkStart w:id="708" w:name="_Toc144353831"/>
              <w:bookmarkStart w:id="709" w:name="_Toc144365268"/>
              <w:bookmarkStart w:id="710" w:name="_Toc144365519"/>
              <w:bookmarkEnd w:id="707"/>
              <w:bookmarkEnd w:id="708"/>
              <w:bookmarkEnd w:id="709"/>
              <w:bookmarkEnd w:id="710"/>
            </w:del>
          </w:p>
        </w:tc>
        <w:bookmarkStart w:id="711" w:name="_Toc144322177"/>
        <w:bookmarkStart w:id="712" w:name="_Toc144353832"/>
        <w:bookmarkStart w:id="713" w:name="_Toc144365269"/>
        <w:bookmarkStart w:id="714" w:name="_Toc144365520"/>
        <w:bookmarkEnd w:id="711"/>
        <w:bookmarkEnd w:id="712"/>
        <w:bookmarkEnd w:id="713"/>
        <w:bookmarkEnd w:id="714"/>
      </w:tr>
    </w:tbl>
    <w:p w14:paraId="5DADD90E" w14:textId="535721EC" w:rsidR="00FF430B" w:rsidRPr="00A43182" w:rsidDel="00BA482E" w:rsidRDefault="00877083" w:rsidP="00BE0F9B">
      <w:pPr>
        <w:pStyle w:val="Labelaslike"/>
        <w:rPr>
          <w:del w:id="715" w:author="Jelena Hrnjak" w:date="2023-08-26T01:21:00Z"/>
          <w:i/>
          <w:lang w:val="sr-Cyrl-RS"/>
        </w:rPr>
      </w:pPr>
      <w:del w:id="716" w:author="Jelena Hrnjak" w:date="2023-08-26T01:21:00Z">
        <w:r w:rsidRPr="00A43182" w:rsidDel="00BA482E">
          <w:rPr>
            <w:lang w:val="sr-Cyrl-RS"/>
          </w:rPr>
          <w:delText>Табела 4</w:delText>
        </w:r>
        <w:r w:rsidR="003928D8" w:rsidRPr="00A43182" w:rsidDel="00BA482E">
          <w:rPr>
            <w:lang w:val="sr-Cyrl-RS"/>
          </w:rPr>
          <w:delText>.5</w:delText>
        </w:r>
        <w:r w:rsidRPr="00A43182" w:rsidDel="00BA482E">
          <w:rPr>
            <w:lang w:val="sr-Cyrl-RS"/>
          </w:rPr>
          <w:delText xml:space="preserve"> – Обележја концепта </w:delText>
        </w:r>
        <w:r w:rsidRPr="00A43182" w:rsidDel="00BA482E">
          <w:rPr>
            <w:i/>
            <w:lang w:val="sr-Cyrl-RS"/>
          </w:rPr>
          <w:delText>Entity</w:delText>
        </w:r>
        <w:bookmarkStart w:id="717" w:name="_Toc144322178"/>
        <w:bookmarkStart w:id="718" w:name="_Toc144353833"/>
        <w:bookmarkStart w:id="719" w:name="_Toc144365270"/>
        <w:bookmarkStart w:id="720" w:name="_Toc144365521"/>
        <w:bookmarkEnd w:id="717"/>
        <w:bookmarkEnd w:id="718"/>
        <w:bookmarkEnd w:id="719"/>
        <w:bookmarkEnd w:id="720"/>
      </w:del>
    </w:p>
    <w:p w14:paraId="7F6CC248" w14:textId="3EC23B01" w:rsidR="00A427ED" w:rsidRPr="00A43182" w:rsidDel="00BA482E" w:rsidRDefault="004B671C" w:rsidP="00220DDC">
      <w:pPr>
        <w:pStyle w:val="Obiantekst"/>
        <w:rPr>
          <w:del w:id="721" w:author="Jelena Hrnjak" w:date="2023-08-26T01:21:00Z"/>
          <w:lang w:val="sr-Cyrl-RS"/>
        </w:rPr>
      </w:pPr>
      <w:del w:id="722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56BD6EED" wp14:editId="6F7A2DA4">
                  <wp:simplePos x="0" y="0"/>
                  <wp:positionH relativeFrom="margin">
                    <wp:align>right</wp:align>
                  </wp:positionH>
                  <wp:positionV relativeFrom="paragraph">
                    <wp:posOffset>1008380</wp:posOffset>
                  </wp:positionV>
                  <wp:extent cx="5611495" cy="619125"/>
                  <wp:effectExtent l="0" t="0" r="27305" b="28575"/>
                  <wp:wrapTopAndBottom/>
                  <wp:docPr id="6" name="Text Box 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1EA5FE" w14:textId="77777777" w:rsidR="009E2C85" w:rsidRDefault="009E2C85" w:rsidP="00ED4B47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uniqueTableName(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'Table names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1BB04976" w14:textId="77777777" w:rsidR="009E2C85" w:rsidRDefault="009E2C85" w:rsidP="00ED4B47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allInstances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-&gt; </w:t>
                              </w:r>
                            </w:p>
                            <w:p w14:paraId="37892B07" w14:textId="73BFAF2D" w:rsidR="009E2C85" w:rsidRPr="00ED4B47" w:rsidRDefault="009E2C85" w:rsidP="003A64A8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toLower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());</w:t>
                              </w:r>
                            </w:p>
                            <w:p w14:paraId="0D1E2DFD" w14:textId="24447008" w:rsidR="009E2C85" w:rsidRPr="00590BCE" w:rsidRDefault="009E2C85" w:rsidP="00ED4B47">
                              <w:pPr>
                                <w:pStyle w:val="Kod"/>
                                <w:ind w:firstLine="706"/>
                              </w:pPr>
                              <w:r>
                                <w:rPr>
                                  <w:rFonts w:cs="Consolas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6BD6EED" id="Text Box 6" o:spid="_x0000_s1032" type="#_x0000_t202" style="position:absolute;left:0;text-align:left;margin-left:390.65pt;margin-top:79.4pt;width:441.85pt;height:48.7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" filled="f" strokeweight=".5pt">
                  <v:textbox>
                    <w:txbxContent>
                      <w:p w14:paraId="371EA5FE" w14:textId="77777777" w:rsidR="009E2C85" w:rsidRDefault="009E2C85" w:rsidP="00ED4B47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uniqueTableName(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'Table names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1BB04976" w14:textId="77777777" w:rsidR="009E2C85" w:rsidRDefault="009E2C85" w:rsidP="00ED4B47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allInstances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-&gt; </w:t>
                        </w:r>
                      </w:p>
                      <w:p w14:paraId="37892B07" w14:textId="73BFAF2D" w:rsidR="009E2C85" w:rsidRPr="00ED4B47" w:rsidRDefault="009E2C85" w:rsidP="003A64A8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toLower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());</w:t>
                        </w:r>
                      </w:p>
                      <w:p w14:paraId="0D1E2DFD" w14:textId="24447008" w:rsidR="009E2C85" w:rsidRPr="00590BCE" w:rsidRDefault="009E2C85" w:rsidP="00ED4B47">
                        <w:pPr>
                          <w:pStyle w:val="Kod"/>
                          <w:ind w:firstLine="706"/>
                        </w:pPr>
                        <w:r>
                          <w:rPr>
                            <w:rFonts w:cs="Consolas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 w:rsidR="006D5CF3" w:rsidRPr="00A43182" w:rsidDel="00BA482E">
          <w:rPr>
            <w:lang w:val="sr-Cyrl-RS"/>
          </w:rPr>
          <w:tab/>
          <w:delText xml:space="preserve">Ограничење </w:delText>
        </w:r>
        <w:r w:rsidR="006D5CF3" w:rsidRPr="00A43182" w:rsidDel="00BA482E">
          <w:rPr>
            <w:i/>
            <w:lang w:val="sr-Cyrl-RS"/>
          </w:rPr>
          <w:delText xml:space="preserve">uniqueTableName </w:delText>
        </w:r>
        <w:r w:rsidR="006D5CF3" w:rsidRPr="00A43182" w:rsidDel="00BA482E">
          <w:rPr>
            <w:lang w:val="sr-Cyrl-RS"/>
          </w:rPr>
          <w:delText>(листин</w:delText>
        </w:r>
        <w:r w:rsidR="00ED4B47" w:rsidRPr="00A43182" w:rsidDel="00BA482E">
          <w:rPr>
            <w:lang w:val="sr-Cyrl-RS"/>
          </w:rPr>
          <w:delText>г</w:delText>
        </w:r>
        <w:r w:rsidR="006D5CF3" w:rsidRPr="00A43182" w:rsidDel="00BA482E">
          <w:rPr>
            <w:lang w:val="sr-Cyrl-RS"/>
          </w:rPr>
          <w:delText xml:space="preserve"> 4.</w:delText>
        </w:r>
        <w:r w:rsidR="00ED4B47" w:rsidRPr="00A43182" w:rsidDel="00BA482E">
          <w:rPr>
            <w:lang w:val="sr-Cyrl-RS"/>
          </w:rPr>
          <w:delText>3</w:delText>
        </w:r>
        <w:r w:rsidR="006D5CF3" w:rsidRPr="00A43182" w:rsidDel="00BA482E">
          <w:rPr>
            <w:lang w:val="sr-Cyrl-RS"/>
          </w:rPr>
          <w:delText xml:space="preserve">) гарантује да сви ентиети </w:delText>
        </w:r>
        <w:r w:rsidR="006E2818" w:rsidRPr="00A43182" w:rsidDel="00BA482E">
          <w:rPr>
            <w:lang w:val="sr-Cyrl-RS"/>
          </w:rPr>
          <w:delText>имају јединствен назив табеле у бази података</w:delText>
        </w:r>
        <w:r w:rsidR="00220DDC" w:rsidRPr="00A43182" w:rsidDel="00BA482E">
          <w:rPr>
            <w:lang w:val="sr-Cyrl-RS"/>
          </w:rPr>
          <w:delText xml:space="preserve"> што спречава потенцијалне проблеме приликом рада са подацима</w:delText>
        </w:r>
        <w:r w:rsidR="006E2818" w:rsidRPr="00A43182" w:rsidDel="00BA482E">
          <w:rPr>
            <w:lang w:val="sr-Cyrl-RS"/>
          </w:rPr>
          <w:delText>. За ентитете за које није наведен, назив табеле биће изједначен са називом ентитета</w:delText>
        </w:r>
        <w:r w:rsidR="002D6D95" w:rsidRPr="00A43182" w:rsidDel="00BA482E">
          <w:rPr>
            <w:lang w:val="sr-Cyrl-RS"/>
          </w:rPr>
          <w:delText xml:space="preserve"> у множини</w:delText>
        </w:r>
        <w:r w:rsidR="006E2818" w:rsidRPr="00A43182" w:rsidDel="00BA482E">
          <w:rPr>
            <w:lang w:val="sr-Cyrl-RS"/>
          </w:rPr>
          <w:delText xml:space="preserve"> (</w:delText>
        </w:r>
      </w:del>
      <w:ins w:id="723" w:author="Vladimir Dimitrieski" w:date="2023-08-13T10:39:00Z">
        <w:del w:id="724" w:author="Jelena Hrnjak" w:date="2023-08-26T01:21:00Z">
          <w:r w:rsidR="00357EC3" w:rsidDel="00BA482E">
            <w:rPr>
              <w:lang w:val="sr-Cyrl-RS"/>
            </w:rPr>
            <w:delText xml:space="preserve">нпр. </w:delText>
          </w:r>
        </w:del>
      </w:ins>
      <w:del w:id="725" w:author="Jelena Hrnjak" w:date="2023-08-26T01:21:00Z">
        <w:r w:rsidR="002D6D95" w:rsidRPr="00A43182" w:rsidDel="00BA482E">
          <w:rPr>
            <w:i/>
            <w:lang w:val="sr-Cyrl-RS"/>
          </w:rPr>
          <w:delText>u</w:delText>
        </w:r>
        <w:r w:rsidR="006E2818" w:rsidRPr="00A43182" w:rsidDel="00BA482E">
          <w:rPr>
            <w:i/>
            <w:lang w:val="sr-Cyrl-RS"/>
          </w:rPr>
          <w:delText>ser</w:delText>
        </w:r>
        <w:r w:rsidR="002D6D95" w:rsidRPr="00A43182" w:rsidDel="00BA482E">
          <w:rPr>
            <w:i/>
            <w:lang w:val="sr-Cyrl-RS"/>
          </w:rPr>
          <w:delText>s</w:delText>
        </w:r>
        <w:r w:rsidR="006E2818" w:rsidRPr="00A43182" w:rsidDel="00BA482E">
          <w:rPr>
            <w:i/>
            <w:lang w:val="sr-Cyrl-RS"/>
          </w:rPr>
          <w:delText xml:space="preserve"> </w:delText>
        </w:r>
        <w:r w:rsidR="006E2818" w:rsidRPr="00A43182" w:rsidDel="00BA482E">
          <w:rPr>
            <w:lang w:val="sr-Cyrl-RS"/>
          </w:rPr>
          <w:delText xml:space="preserve">или </w:delText>
        </w:r>
        <w:r w:rsidR="002D6D95" w:rsidRPr="00A43182" w:rsidDel="00BA482E">
          <w:rPr>
            <w:i/>
            <w:lang w:val="sr-Cyrl-RS"/>
          </w:rPr>
          <w:delText>r</w:delText>
        </w:r>
        <w:r w:rsidR="006E2818" w:rsidRPr="00A43182" w:rsidDel="00BA482E">
          <w:rPr>
            <w:i/>
            <w:lang w:val="sr-Cyrl-RS"/>
          </w:rPr>
          <w:delText>ole</w:delText>
        </w:r>
        <w:r w:rsidR="002D6D95" w:rsidRPr="00A43182" w:rsidDel="00BA482E">
          <w:rPr>
            <w:i/>
            <w:lang w:val="sr-Cyrl-RS"/>
          </w:rPr>
          <w:delText>s</w:delText>
        </w:r>
        <w:r w:rsidR="006E2818" w:rsidRPr="00A43182" w:rsidDel="00BA482E">
          <w:rPr>
            <w:lang w:val="sr-Cyrl-RS"/>
          </w:rPr>
          <w:delText>).</w:delText>
        </w:r>
        <w:bookmarkStart w:id="726" w:name="_Toc144322179"/>
        <w:bookmarkStart w:id="727" w:name="_Toc144353834"/>
        <w:bookmarkStart w:id="728" w:name="_Toc144365271"/>
        <w:bookmarkStart w:id="729" w:name="_Toc144365522"/>
        <w:bookmarkEnd w:id="726"/>
        <w:bookmarkEnd w:id="727"/>
        <w:bookmarkEnd w:id="728"/>
        <w:bookmarkEnd w:id="729"/>
      </w:del>
    </w:p>
    <w:p w14:paraId="55A6A013" w14:textId="08752254" w:rsidR="00A007C0" w:rsidRPr="00A43182" w:rsidDel="00BA482E" w:rsidRDefault="00A427ED" w:rsidP="00A427ED">
      <w:pPr>
        <w:pStyle w:val="Labelaslike"/>
        <w:rPr>
          <w:del w:id="730" w:author="Jelena Hrnjak" w:date="2023-08-26T01:21:00Z"/>
          <w:lang w:val="sr-Cyrl-RS"/>
        </w:rPr>
      </w:pPr>
      <w:del w:id="731" w:author="Jelena Hrnjak" w:date="2023-08-26T01:21:00Z">
        <w:r w:rsidRPr="00A43182" w:rsidDel="00BA482E">
          <w:rPr>
            <w:lang w:val="sr-Cyrl-RS"/>
          </w:rPr>
          <w:delText>Листинг 4.</w:delText>
        </w:r>
        <w:r w:rsidR="00ED4B47" w:rsidRPr="00A43182" w:rsidDel="00BA482E">
          <w:rPr>
            <w:lang w:val="sr-Cyrl-RS"/>
          </w:rPr>
          <w:delText xml:space="preserve">3 </w:delText>
        </w:r>
        <w:r w:rsidRPr="00A43182" w:rsidDel="00BA482E">
          <w:rPr>
            <w:lang w:val="sr-Cyrl-RS"/>
          </w:rPr>
          <w:delText>– Сви ентитети имају јединствен назив табеле у бази података</w:delText>
        </w:r>
        <w:bookmarkStart w:id="732" w:name="_Toc144322180"/>
        <w:bookmarkStart w:id="733" w:name="_Toc144353835"/>
        <w:bookmarkStart w:id="734" w:name="_Toc144365272"/>
        <w:bookmarkStart w:id="735" w:name="_Toc144365523"/>
        <w:bookmarkEnd w:id="732"/>
        <w:bookmarkEnd w:id="733"/>
        <w:bookmarkEnd w:id="734"/>
        <w:bookmarkEnd w:id="735"/>
      </w:del>
    </w:p>
    <w:p w14:paraId="0171FF44" w14:textId="10B2AE69" w:rsidR="002B4318" w:rsidRPr="00A43182" w:rsidDel="00BA482E" w:rsidRDefault="002B4318" w:rsidP="00A427ED">
      <w:pPr>
        <w:pStyle w:val="Labelaslike"/>
        <w:rPr>
          <w:del w:id="736" w:author="Jelena Hrnjak" w:date="2023-08-26T01:21:00Z"/>
          <w:lang w:val="sr-Cyrl-RS"/>
        </w:rPr>
      </w:pPr>
      <w:bookmarkStart w:id="737" w:name="_Toc144322181"/>
      <w:bookmarkStart w:id="738" w:name="_Toc144353836"/>
      <w:bookmarkStart w:id="739" w:name="_Toc144365273"/>
      <w:bookmarkStart w:id="740" w:name="_Toc144365524"/>
      <w:bookmarkEnd w:id="737"/>
      <w:bookmarkEnd w:id="738"/>
      <w:bookmarkEnd w:id="739"/>
      <w:bookmarkEnd w:id="740"/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2B4318" w:rsidRPr="00A43182" w:rsidDel="00BA482E" w14:paraId="00EDD3D8" w14:textId="4756A326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del w:id="741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4F5176A" w14:textId="31D9A6F8" w:rsidR="002B4318" w:rsidRPr="00A43182" w:rsidDel="00BA482E" w:rsidRDefault="002B4318" w:rsidP="00BB3C22">
            <w:pPr>
              <w:pStyle w:val="BodyText"/>
              <w:ind w:firstLine="0"/>
              <w:jc w:val="center"/>
              <w:rPr>
                <w:del w:id="742" w:author="Jelena Hrnjak" w:date="2023-08-26T01:21:00Z"/>
                <w:szCs w:val="24"/>
                <w:lang w:val="sr-Cyrl-RS"/>
              </w:rPr>
            </w:pPr>
            <w:del w:id="743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Назив асоцијације</w:delText>
              </w:r>
              <w:bookmarkStart w:id="744" w:name="_Toc144322182"/>
              <w:bookmarkStart w:id="745" w:name="_Toc144353837"/>
              <w:bookmarkStart w:id="746" w:name="_Toc144365274"/>
              <w:bookmarkStart w:id="747" w:name="_Toc144365525"/>
              <w:bookmarkEnd w:id="744"/>
              <w:bookmarkEnd w:id="745"/>
              <w:bookmarkEnd w:id="746"/>
              <w:bookmarkEnd w:id="747"/>
            </w:del>
          </w:p>
        </w:tc>
        <w:tc>
          <w:tcPr>
            <w:tcW w:w="1060" w:type="pct"/>
          </w:tcPr>
          <w:p w14:paraId="199009DD" w14:textId="05E7541C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748" w:author="Jelena Hrnjak" w:date="2023-08-26T01:21:00Z"/>
                <w:szCs w:val="24"/>
                <w:lang w:val="sr-Cyrl-RS"/>
              </w:rPr>
            </w:pPr>
            <w:del w:id="749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Референцирани концепт</w:delText>
              </w:r>
              <w:bookmarkStart w:id="750" w:name="_Toc144322183"/>
              <w:bookmarkStart w:id="751" w:name="_Toc144353838"/>
              <w:bookmarkStart w:id="752" w:name="_Toc144365275"/>
              <w:bookmarkStart w:id="753" w:name="_Toc144365526"/>
              <w:bookmarkEnd w:id="750"/>
              <w:bookmarkEnd w:id="751"/>
              <w:bookmarkEnd w:id="752"/>
              <w:bookmarkEnd w:id="753"/>
            </w:del>
          </w:p>
        </w:tc>
        <w:tc>
          <w:tcPr>
            <w:tcW w:w="928" w:type="pct"/>
          </w:tcPr>
          <w:p w14:paraId="45D71A48" w14:textId="16926BC0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754" w:author="Jelena Hrnjak" w:date="2023-08-26T01:21:00Z"/>
                <w:szCs w:val="24"/>
                <w:lang w:val="sr-Cyrl-RS"/>
              </w:rPr>
            </w:pPr>
            <w:del w:id="755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Кардиналитет</w:delText>
              </w:r>
              <w:bookmarkStart w:id="756" w:name="_Toc144322184"/>
              <w:bookmarkStart w:id="757" w:name="_Toc144353839"/>
              <w:bookmarkStart w:id="758" w:name="_Toc144365276"/>
              <w:bookmarkStart w:id="759" w:name="_Toc144365527"/>
              <w:bookmarkEnd w:id="756"/>
              <w:bookmarkEnd w:id="757"/>
              <w:bookmarkEnd w:id="758"/>
              <w:bookmarkEnd w:id="759"/>
            </w:del>
          </w:p>
        </w:tc>
        <w:tc>
          <w:tcPr>
            <w:tcW w:w="1853" w:type="pct"/>
          </w:tcPr>
          <w:p w14:paraId="6818226E" w14:textId="0A3C535C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760" w:author="Jelena Hrnjak" w:date="2023-08-26T01:21:00Z"/>
                <w:szCs w:val="24"/>
                <w:lang w:val="sr-Cyrl-RS"/>
              </w:rPr>
            </w:pPr>
            <w:del w:id="761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Опис</w:delText>
              </w:r>
              <w:bookmarkStart w:id="762" w:name="_Toc144322185"/>
              <w:bookmarkStart w:id="763" w:name="_Toc144353840"/>
              <w:bookmarkStart w:id="764" w:name="_Toc144365277"/>
              <w:bookmarkStart w:id="765" w:name="_Toc144365528"/>
              <w:bookmarkEnd w:id="762"/>
              <w:bookmarkEnd w:id="763"/>
              <w:bookmarkEnd w:id="764"/>
              <w:bookmarkEnd w:id="765"/>
            </w:del>
          </w:p>
        </w:tc>
        <w:bookmarkStart w:id="766" w:name="_Toc144322186"/>
        <w:bookmarkStart w:id="767" w:name="_Toc144353841"/>
        <w:bookmarkStart w:id="768" w:name="_Toc144365278"/>
        <w:bookmarkStart w:id="769" w:name="_Toc144365529"/>
        <w:bookmarkEnd w:id="766"/>
        <w:bookmarkEnd w:id="767"/>
        <w:bookmarkEnd w:id="768"/>
        <w:bookmarkEnd w:id="769"/>
      </w:tr>
      <w:tr w:rsidR="002B4318" w:rsidRPr="00A43182" w:rsidDel="00BA482E" w14:paraId="4111410F" w14:textId="2822682A" w:rsidTr="00BB3C22">
        <w:trPr>
          <w:trHeight w:val="360"/>
          <w:del w:id="770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EE4BEF0" w14:textId="61BDC185" w:rsidR="002B4318" w:rsidRPr="00A43182" w:rsidDel="00BA482E" w:rsidRDefault="002B4318" w:rsidP="00BB3C22">
            <w:pPr>
              <w:pStyle w:val="BodyText"/>
              <w:ind w:firstLine="0"/>
              <w:jc w:val="center"/>
              <w:rPr>
                <w:del w:id="771" w:author="Jelena Hrnjak" w:date="2023-08-26T01:21:00Z"/>
                <w:i/>
                <w:szCs w:val="24"/>
                <w:lang w:val="sr-Cyrl-RS"/>
              </w:rPr>
            </w:pPr>
            <w:del w:id="772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entity_attributes</w:delText>
              </w:r>
              <w:bookmarkStart w:id="773" w:name="_Toc144322187"/>
              <w:bookmarkStart w:id="774" w:name="_Toc144353842"/>
              <w:bookmarkStart w:id="775" w:name="_Toc144365279"/>
              <w:bookmarkStart w:id="776" w:name="_Toc144365530"/>
              <w:bookmarkEnd w:id="773"/>
              <w:bookmarkEnd w:id="774"/>
              <w:bookmarkEnd w:id="775"/>
              <w:bookmarkEnd w:id="776"/>
            </w:del>
          </w:p>
        </w:tc>
        <w:tc>
          <w:tcPr>
            <w:tcW w:w="1060" w:type="pct"/>
          </w:tcPr>
          <w:p w14:paraId="687DE33D" w14:textId="47B5E78E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777" w:author="Jelena Hrnjak" w:date="2023-08-26T01:21:00Z"/>
                <w:i/>
                <w:szCs w:val="24"/>
                <w:lang w:val="sr-Cyrl-RS"/>
              </w:rPr>
            </w:pPr>
            <w:del w:id="778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Attribute</w:delText>
              </w:r>
              <w:bookmarkStart w:id="779" w:name="_Toc144322188"/>
              <w:bookmarkStart w:id="780" w:name="_Toc144353843"/>
              <w:bookmarkStart w:id="781" w:name="_Toc144365280"/>
              <w:bookmarkStart w:id="782" w:name="_Toc144365531"/>
              <w:bookmarkEnd w:id="779"/>
              <w:bookmarkEnd w:id="780"/>
              <w:bookmarkEnd w:id="781"/>
              <w:bookmarkEnd w:id="782"/>
            </w:del>
          </w:p>
        </w:tc>
        <w:tc>
          <w:tcPr>
            <w:tcW w:w="928" w:type="pct"/>
          </w:tcPr>
          <w:p w14:paraId="40838F99" w14:textId="2880FD11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783" w:author="Jelena Hrnjak" w:date="2023-08-26T01:21:00Z"/>
                <w:szCs w:val="24"/>
                <w:lang w:val="sr-Cyrl-RS"/>
              </w:rPr>
            </w:pPr>
            <w:del w:id="784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0..*</w:delText>
              </w:r>
              <w:bookmarkStart w:id="785" w:name="_Toc144322189"/>
              <w:bookmarkStart w:id="786" w:name="_Toc144353844"/>
              <w:bookmarkStart w:id="787" w:name="_Toc144365281"/>
              <w:bookmarkStart w:id="788" w:name="_Toc144365532"/>
              <w:bookmarkEnd w:id="785"/>
              <w:bookmarkEnd w:id="786"/>
              <w:bookmarkEnd w:id="787"/>
              <w:bookmarkEnd w:id="788"/>
            </w:del>
          </w:p>
        </w:tc>
        <w:tc>
          <w:tcPr>
            <w:tcW w:w="1853" w:type="pct"/>
          </w:tcPr>
          <w:p w14:paraId="1228C4C4" w14:textId="0143FBE0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789" w:author="Jelena Hrnjak" w:date="2023-08-26T01:21:00Z"/>
                <w:szCs w:val="24"/>
                <w:lang w:val="sr-Cyrl-RS"/>
              </w:rPr>
            </w:pPr>
            <w:del w:id="790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Обележја ентитета</w:delText>
              </w:r>
              <w:bookmarkStart w:id="791" w:name="_Toc144322190"/>
              <w:bookmarkStart w:id="792" w:name="_Toc144353845"/>
              <w:bookmarkStart w:id="793" w:name="_Toc144365282"/>
              <w:bookmarkStart w:id="794" w:name="_Toc144365533"/>
              <w:bookmarkEnd w:id="791"/>
              <w:bookmarkEnd w:id="792"/>
              <w:bookmarkEnd w:id="793"/>
              <w:bookmarkEnd w:id="794"/>
            </w:del>
          </w:p>
        </w:tc>
        <w:bookmarkStart w:id="795" w:name="_Toc144322191"/>
        <w:bookmarkStart w:id="796" w:name="_Toc144353846"/>
        <w:bookmarkStart w:id="797" w:name="_Toc144365283"/>
        <w:bookmarkStart w:id="798" w:name="_Toc144365534"/>
        <w:bookmarkEnd w:id="795"/>
        <w:bookmarkEnd w:id="796"/>
        <w:bookmarkEnd w:id="797"/>
        <w:bookmarkEnd w:id="798"/>
      </w:tr>
    </w:tbl>
    <w:p w14:paraId="5EE1B4D8" w14:textId="3D422B6A" w:rsidR="003928D8" w:rsidRPr="00A43182" w:rsidDel="00BA482E" w:rsidRDefault="002B4318" w:rsidP="002B4318">
      <w:pPr>
        <w:pStyle w:val="Labelaslike"/>
        <w:rPr>
          <w:del w:id="799" w:author="Jelena Hrnjak" w:date="2023-08-26T01:21:00Z"/>
          <w:i/>
          <w:lang w:val="sr-Cyrl-RS"/>
        </w:rPr>
      </w:pPr>
      <w:del w:id="800" w:author="Jelena Hrnjak" w:date="2023-08-26T01:21:00Z">
        <w:r w:rsidRPr="00A43182" w:rsidDel="00BA482E">
          <w:rPr>
            <w:lang w:val="sr-Cyrl-RS"/>
          </w:rPr>
          <w:delText xml:space="preserve">Табела 4.6 – Асоцијације концепта </w:delText>
        </w:r>
        <w:r w:rsidRPr="00A43182" w:rsidDel="00BA482E">
          <w:rPr>
            <w:i/>
            <w:lang w:val="sr-Cyrl-RS"/>
          </w:rPr>
          <w:delText>Entity</w:delText>
        </w:r>
        <w:bookmarkStart w:id="801" w:name="_Toc144322192"/>
        <w:bookmarkStart w:id="802" w:name="_Toc144353847"/>
        <w:bookmarkStart w:id="803" w:name="_Toc144365284"/>
        <w:bookmarkStart w:id="804" w:name="_Toc144365535"/>
        <w:bookmarkEnd w:id="801"/>
        <w:bookmarkEnd w:id="802"/>
        <w:bookmarkEnd w:id="803"/>
        <w:bookmarkEnd w:id="804"/>
      </w:del>
    </w:p>
    <w:p w14:paraId="04F6E00B" w14:textId="400F1B90" w:rsidR="003928D8" w:rsidRPr="00A43182" w:rsidDel="00BA482E" w:rsidRDefault="002B4318" w:rsidP="003928D8">
      <w:pPr>
        <w:pStyle w:val="Obiantekst"/>
        <w:ind w:firstLine="706"/>
        <w:rPr>
          <w:del w:id="805" w:author="Jelena Hrnjak" w:date="2023-08-26T01:21:00Z"/>
          <w:i/>
          <w:lang w:val="sr-Cyrl-RS"/>
        </w:rPr>
      </w:pPr>
      <w:del w:id="806" w:author="Jelena Hrnjak" w:date="2023-08-26T01:21:00Z">
        <w:r w:rsidRPr="00A43182" w:rsidDel="00BA482E">
          <w:rPr>
            <w:lang w:val="sr-Cyrl-RS"/>
          </w:rPr>
          <w:delText xml:space="preserve">Асоцијација </w:delText>
        </w:r>
        <w:r w:rsidRPr="00A43182" w:rsidDel="00BA482E">
          <w:rPr>
            <w:i/>
            <w:lang w:val="sr-Cyrl-RS"/>
          </w:rPr>
          <w:delText xml:space="preserve">entity_attributes </w:delText>
        </w:r>
        <w:r w:rsidRPr="00A43182" w:rsidDel="00BA482E">
          <w:rPr>
            <w:lang w:val="sr-Cyrl-RS"/>
          </w:rPr>
          <w:delText xml:space="preserve">моделује придруживање одређених </w:delText>
        </w:r>
        <w:r w:rsidR="009857F5" w:rsidDel="00BA482E">
          <w:rPr>
            <w:lang w:val="sr-Cyrl-RS"/>
          </w:rPr>
          <w:delText>обележја</w:delText>
        </w:r>
        <w:r w:rsidRPr="00A43182" w:rsidDel="00BA482E">
          <w:rPr>
            <w:lang w:val="sr-Cyrl-RS"/>
          </w:rPr>
          <w:delText xml:space="preserve"> ентитету. </w:delText>
        </w:r>
        <w:r w:rsidR="003928D8" w:rsidRPr="00A43182" w:rsidDel="00BA482E">
          <w:rPr>
            <w:lang w:val="sr-Cyrl-RS"/>
          </w:rPr>
          <w:delText xml:space="preserve">Јединственост назива </w:delText>
        </w:r>
        <w:r w:rsidR="009857F5" w:rsidDel="00BA482E">
          <w:rPr>
            <w:lang w:val="sr-Cyrl-RS"/>
          </w:rPr>
          <w:delText>обележја</w:delText>
        </w:r>
        <w:r w:rsidR="003928D8" w:rsidRPr="00A43182" w:rsidDel="00BA482E">
          <w:rPr>
            <w:lang w:val="sr-Cyrl-RS"/>
          </w:rPr>
          <w:delText xml:space="preserve"> у оквиру ентитета омогућена је ограничењем </w:delText>
        </w:r>
        <w:r w:rsidR="003928D8" w:rsidRPr="00A43182" w:rsidDel="00BA482E">
          <w:rPr>
            <w:i/>
            <w:lang w:val="sr-Cyrl-RS"/>
          </w:rPr>
          <w:delText xml:space="preserve"> uniqueAttributeName </w:delText>
        </w:r>
        <w:r w:rsidR="003928D8" w:rsidRPr="00A43182" w:rsidDel="00BA482E">
          <w:rPr>
            <w:lang w:val="sr-Cyrl-RS"/>
          </w:rPr>
          <w:delText>(листинг 4.4), док јединс</w:delText>
        </w:r>
        <w:r w:rsidR="00624BAD" w:rsidDel="00BA482E">
          <w:rPr>
            <w:lang w:val="sr-Cyrl-RS"/>
          </w:rPr>
          <w:delText xml:space="preserve">твеност назива колона у табели </w:delText>
        </w:r>
        <w:r w:rsidR="003928D8" w:rsidRPr="00A43182" w:rsidDel="00BA482E">
          <w:rPr>
            <w:lang w:val="sr-Cyrl-RS"/>
          </w:rPr>
          <w:delText xml:space="preserve">гарантује ограничењне </w:delText>
        </w:r>
        <w:r w:rsidR="003928D8" w:rsidRPr="00A43182" w:rsidDel="00BA482E">
          <w:rPr>
            <w:i/>
            <w:lang w:val="sr-Cyrl-RS"/>
          </w:rPr>
          <w:delText xml:space="preserve">uniqueCollumnName </w:delText>
        </w:r>
        <w:r w:rsidR="003928D8" w:rsidRPr="00A43182" w:rsidDel="00BA482E">
          <w:rPr>
            <w:lang w:val="sr-Cyrl-RS"/>
          </w:rPr>
          <w:delText>(листинг 4.5). Неопходно је да</w:delText>
        </w:r>
        <w:r w:rsidR="003A64A8" w:rsidDel="00BA482E">
          <w:rPr>
            <w:lang w:val="sr-Cyrl-RS"/>
          </w:rPr>
          <w:delText xml:space="preserve"> </w:delText>
        </w:r>
        <w:r w:rsidR="003A64A8" w:rsidRPr="00A43182" w:rsidDel="00BA482E">
          <w:rPr>
            <w:lang w:val="sr-Cyrl-RS"/>
          </w:rPr>
          <w:delText>ентитети</w:delText>
        </w:r>
        <w:r w:rsidR="003928D8" w:rsidRPr="00A43182" w:rsidDel="00BA482E">
          <w:rPr>
            <w:lang w:val="sr-Cyrl-RS"/>
          </w:rPr>
          <w:delText xml:space="preserve"> поседују тачно један идентификатор, што је обезбеђено ограничењем </w:delText>
        </w:r>
        <w:r w:rsidR="003928D8" w:rsidRPr="00360423" w:rsidDel="00BA482E">
          <w:rPr>
            <w:i/>
            <w:lang w:val="sr-Cyrl-RS"/>
          </w:rPr>
          <w:delText>onlyOneIdentifier</w:delText>
        </w:r>
        <w:r w:rsidR="003928D8" w:rsidRPr="00A43182" w:rsidDel="00BA482E">
          <w:rPr>
            <w:lang w:val="sr-Cyrl-RS"/>
          </w:rPr>
          <w:delText xml:space="preserve"> (листинг 4.6). </w:delText>
        </w:r>
        <w:bookmarkStart w:id="807" w:name="_Toc144322193"/>
        <w:bookmarkStart w:id="808" w:name="_Toc144353848"/>
        <w:bookmarkStart w:id="809" w:name="_Toc144365285"/>
        <w:bookmarkStart w:id="810" w:name="_Toc144365536"/>
        <w:bookmarkEnd w:id="807"/>
        <w:bookmarkEnd w:id="808"/>
        <w:bookmarkEnd w:id="809"/>
        <w:bookmarkEnd w:id="810"/>
      </w:del>
    </w:p>
    <w:p w14:paraId="0DFDBB93" w14:textId="2CF2B8FA" w:rsidR="003928D8" w:rsidRPr="00A43182" w:rsidDel="00BA482E" w:rsidRDefault="003928D8" w:rsidP="003928D8">
      <w:pPr>
        <w:pStyle w:val="Labelaslike"/>
        <w:rPr>
          <w:del w:id="811" w:author="Jelena Hrnjak" w:date="2023-08-26T01:21:00Z"/>
          <w:i/>
          <w:lang w:val="sr-Cyrl-RS"/>
        </w:rPr>
      </w:pPr>
      <w:del w:id="812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1F4FF7D1" wp14:editId="59E2D767">
                  <wp:extent cx="5611495" cy="619125"/>
                  <wp:effectExtent l="0" t="0" r="27305" b="28575"/>
                  <wp:docPr id="7" name="Text Box 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DC0FBF" w14:textId="77777777" w:rsidR="009E2C85" w:rsidRDefault="009E2C85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uniqueAttributeName(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'Attribute names within an entity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0B5509AD" w14:textId="77777777" w:rsidR="009E2C85" w:rsidRDefault="009E2C85" w:rsidP="003A64A8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5860EBEA" w14:textId="77777777" w:rsidR="009E2C85" w:rsidRPr="00C51158" w:rsidRDefault="009E2C85" w:rsidP="003928D8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1F4FF7D1" id="Text Box 7" o:spid="_x0000_s1033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" filled="f" strokeweight=".5pt">
                  <v:textbox>
                    <w:txbxContent>
                      <w:p w14:paraId="6EDC0FBF" w14:textId="77777777" w:rsidR="009E2C85" w:rsidRDefault="009E2C85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uniqueAttributeName(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'Attribute names within an entity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0B5509AD" w14:textId="77777777" w:rsidR="009E2C85" w:rsidRDefault="009E2C85" w:rsidP="003A64A8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5860EBEA" w14:textId="77777777" w:rsidR="009E2C85" w:rsidRPr="00C51158" w:rsidRDefault="009E2C85" w:rsidP="003928D8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  <w:bookmarkStart w:id="813" w:name="_Toc144322194"/>
        <w:bookmarkStart w:id="814" w:name="_Toc144353849"/>
        <w:bookmarkStart w:id="815" w:name="_Toc144365286"/>
        <w:bookmarkStart w:id="816" w:name="_Toc144365537"/>
        <w:bookmarkEnd w:id="813"/>
        <w:bookmarkEnd w:id="814"/>
        <w:bookmarkEnd w:id="815"/>
        <w:bookmarkEnd w:id="816"/>
      </w:del>
    </w:p>
    <w:p w14:paraId="5A11A502" w14:textId="29816F06" w:rsidR="003928D8" w:rsidRPr="00A43182" w:rsidDel="00BA482E" w:rsidRDefault="003928D8" w:rsidP="003928D8">
      <w:pPr>
        <w:pStyle w:val="Labelaslike"/>
        <w:rPr>
          <w:del w:id="817" w:author="Jelena Hrnjak" w:date="2023-08-26T01:21:00Z"/>
          <w:lang w:val="sr-Cyrl-RS"/>
        </w:rPr>
      </w:pPr>
      <w:del w:id="818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86912" behindDoc="0" locked="0" layoutInCell="1" allowOverlap="1" wp14:anchorId="6E6E7962" wp14:editId="1F33A52E">
                  <wp:simplePos x="0" y="0"/>
                  <wp:positionH relativeFrom="margin">
                    <wp:align>right</wp:align>
                  </wp:positionH>
                  <wp:positionV relativeFrom="paragraph">
                    <wp:posOffset>220084</wp:posOffset>
                  </wp:positionV>
                  <wp:extent cx="5611495" cy="544195"/>
                  <wp:effectExtent l="0" t="0" r="27305" b="27305"/>
                  <wp:wrapTopAndBottom/>
                  <wp:docPr id="10" name="Text Box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476772" w14:textId="77777777" w:rsidR="009E2C85" w:rsidRDefault="009E2C85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uniqueCollumnName(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'Column names must be unique if defined!'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6358486B" w14:textId="77777777" w:rsidR="009E2C85" w:rsidRDefault="009E2C85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exists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</w:p>
                            <w:p w14:paraId="4CDF2010" w14:textId="77777777" w:rsidR="009E2C85" w:rsidRDefault="009E2C85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26DDF4EF" w14:textId="77777777" w:rsidR="009E2C85" w:rsidRPr="00590BCE" w:rsidRDefault="009E2C85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shape w14:anchorId="6E6E7962" id="Text Box 10" o:spid="_x0000_s1034" type="#_x0000_t202" style="position:absolute;left:0;text-align:left;margin-left:390.65pt;margin-top:17.35pt;width:441.85pt;height:42.85pt;z-index:2516869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" filled="f" strokeweight=".5pt">
                  <v:textbox style="mso-fit-shape-to-text:t">
                    <w:txbxContent>
                      <w:p w14:paraId="19476772" w14:textId="77777777" w:rsidR="009E2C85" w:rsidRDefault="009E2C85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uniqueCollumnName(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'Column names must be unique if defined!'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6358486B" w14:textId="77777777" w:rsidR="009E2C85" w:rsidRDefault="009E2C85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exists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</w:p>
                      <w:p w14:paraId="4CDF2010" w14:textId="77777777" w:rsidR="009E2C85" w:rsidRDefault="009E2C85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26DDF4EF" w14:textId="77777777" w:rsidR="009E2C85" w:rsidRPr="00590BCE" w:rsidRDefault="009E2C85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 w:rsidR="009857F5" w:rsidDel="00BA482E">
          <w:rPr>
            <w:lang w:val="sr-Cyrl-RS"/>
          </w:rPr>
          <w:delText xml:space="preserve">Листинг 4.4 – Сва обележја </w:delText>
        </w:r>
        <w:r w:rsidRPr="00A43182" w:rsidDel="00BA482E">
          <w:rPr>
            <w:lang w:val="sr-Cyrl-RS"/>
          </w:rPr>
          <w:delText>у окциру ентитета имају јединствене називе</w:delText>
        </w:r>
        <w:bookmarkStart w:id="819" w:name="_Toc144322195"/>
        <w:bookmarkStart w:id="820" w:name="_Toc144353850"/>
        <w:bookmarkStart w:id="821" w:name="_Toc144365287"/>
        <w:bookmarkStart w:id="822" w:name="_Toc144365538"/>
        <w:bookmarkEnd w:id="819"/>
        <w:bookmarkEnd w:id="820"/>
        <w:bookmarkEnd w:id="821"/>
        <w:bookmarkEnd w:id="822"/>
      </w:del>
    </w:p>
    <w:p w14:paraId="71F416D0" w14:textId="39CF2A83" w:rsidR="003928D8" w:rsidRPr="00A43182" w:rsidDel="00BA482E" w:rsidRDefault="009857F5" w:rsidP="003928D8">
      <w:pPr>
        <w:pStyle w:val="Labelaslike"/>
        <w:rPr>
          <w:del w:id="823" w:author="Jelena Hrnjak" w:date="2023-08-26T01:21:00Z"/>
          <w:i/>
          <w:lang w:val="sr-Cyrl-RS"/>
        </w:rPr>
      </w:pPr>
      <w:del w:id="824" w:author="Jelena Hrnjak" w:date="2023-08-26T01:21:00Z">
        <w:r w:rsidDel="00BA482E">
          <w:rPr>
            <w:lang w:val="sr-Cyrl-RS"/>
          </w:rPr>
          <w:delText xml:space="preserve">Листинг 4.5 – Сва обележја </w:delText>
        </w:r>
        <w:r w:rsidR="003928D8" w:rsidRPr="00A43182" w:rsidDel="00BA482E">
          <w:rPr>
            <w:lang w:val="sr-Cyrl-RS"/>
          </w:rPr>
          <w:delText xml:space="preserve">имају јениствене називе колона унутар табеле у бази података </w:delText>
        </w:r>
        <w:bookmarkStart w:id="825" w:name="_Toc144322196"/>
        <w:bookmarkStart w:id="826" w:name="_Toc144353851"/>
        <w:bookmarkStart w:id="827" w:name="_Toc144365288"/>
        <w:bookmarkStart w:id="828" w:name="_Toc144365539"/>
        <w:bookmarkEnd w:id="825"/>
        <w:bookmarkEnd w:id="826"/>
        <w:bookmarkEnd w:id="827"/>
        <w:bookmarkEnd w:id="828"/>
      </w:del>
    </w:p>
    <w:p w14:paraId="0BC6A1FC" w14:textId="41ECD011" w:rsidR="003928D8" w:rsidRPr="00A43182" w:rsidDel="00BA482E" w:rsidRDefault="005B5E60" w:rsidP="008019F8">
      <w:pPr>
        <w:pStyle w:val="Labelaslike"/>
        <w:rPr>
          <w:del w:id="829" w:author="Jelena Hrnjak" w:date="2023-08-26T01:21:00Z"/>
          <w:lang w:val="sr-Cyrl-RS"/>
        </w:rPr>
      </w:pPr>
      <w:del w:id="830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36E8E106" wp14:editId="1F0D76F4">
                  <wp:extent cx="5611495" cy="544195"/>
                  <wp:effectExtent l="0" t="0" r="27305" b="15875"/>
                  <wp:docPr id="11" name="Text Box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440F59" w14:textId="08803E81" w:rsidR="009E2C85" w:rsidRDefault="009E2C85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onlyOneIdentifier(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'Entity must have exactly one identifier attribute!'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770DAF9B" w14:textId="77777777" w:rsidR="009E2C85" w:rsidRDefault="009E2C85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&gt;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0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</w:p>
                            <w:p w14:paraId="6316CB30" w14:textId="77777777" w:rsidR="009E2C85" w:rsidRDefault="009E2C85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identifier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=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;</w:t>
                              </w:r>
                            </w:p>
                            <w:p w14:paraId="7C7DD044" w14:textId="77777777" w:rsidR="009E2C85" w:rsidRPr="00590BCE" w:rsidRDefault="009E2C85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36E8E106" id="Text Box 11" o:spid="_x0000_s1035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" filled="f" strokeweight=".5pt">
                  <v:textbox style="mso-fit-shape-to-text:t">
                    <w:txbxContent>
                      <w:p w14:paraId="3D440F59" w14:textId="08803E81" w:rsidR="009E2C85" w:rsidRDefault="009E2C85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onlyOneIdentifier(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'Entity must have exactly one identifier attribute!'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770DAF9B" w14:textId="77777777" w:rsidR="009E2C85" w:rsidRDefault="009E2C85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&gt;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0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</w:p>
                      <w:p w14:paraId="6316CB30" w14:textId="77777777" w:rsidR="009E2C85" w:rsidRDefault="009E2C85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identifier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=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1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;</w:t>
                        </w:r>
                      </w:p>
                      <w:p w14:paraId="7C7DD044" w14:textId="77777777" w:rsidR="009E2C85" w:rsidRPr="00590BCE" w:rsidRDefault="009E2C85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  <w:r w:rsidR="003928D8" w:rsidRPr="00A43182" w:rsidDel="00BA482E">
          <w:rPr>
            <w:lang w:val="sr-Cyrl-RS"/>
          </w:rPr>
          <w:delText>Листинг 4.6 – За ентитет мора да постоји та</w:delText>
        </w:r>
        <w:r w:rsidR="00D31DBA" w:rsidDel="00BA482E">
          <w:rPr>
            <w:lang w:val="sr-Cyrl-RS"/>
          </w:rPr>
          <w:delText xml:space="preserve">чно једно обележје </w:delText>
        </w:r>
        <w:r w:rsidR="00C51307" w:rsidDel="00BA482E">
          <w:rPr>
            <w:lang w:val="sr-Cyrl-RS"/>
          </w:rPr>
          <w:delText>које</w:delText>
        </w:r>
        <w:r w:rsidR="003928D8" w:rsidRPr="00A43182" w:rsidDel="00BA482E">
          <w:rPr>
            <w:lang w:val="sr-Cyrl-RS"/>
          </w:rPr>
          <w:delText xml:space="preserve"> је идентификатор</w:delText>
        </w:r>
        <w:bookmarkStart w:id="831" w:name="_Toc144322197"/>
        <w:bookmarkStart w:id="832" w:name="_Toc144353852"/>
        <w:bookmarkStart w:id="833" w:name="_Toc144365289"/>
        <w:bookmarkStart w:id="834" w:name="_Toc144365540"/>
        <w:bookmarkEnd w:id="831"/>
        <w:bookmarkEnd w:id="832"/>
        <w:bookmarkEnd w:id="833"/>
        <w:bookmarkEnd w:id="834"/>
      </w:del>
    </w:p>
    <w:p w14:paraId="58E5997D" w14:textId="03EDAB4E" w:rsidR="0081776E" w:rsidRPr="00A43182" w:rsidRDefault="0081776E" w:rsidP="00DD293E">
      <w:pPr>
        <w:pStyle w:val="Heading3"/>
        <w:rPr>
          <w:lang w:val="sr-Cyrl-RS"/>
        </w:rPr>
      </w:pPr>
      <w:bookmarkStart w:id="835" w:name="_Toc144365541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User</w:t>
      </w:r>
      <w:bookmarkEnd w:id="835"/>
    </w:p>
    <w:p w14:paraId="2C6C106E" w14:textId="0E636EFE" w:rsidR="0056548D" w:rsidRPr="00A43182" w:rsidRDefault="00DD293E" w:rsidP="00FF61B4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Приликом генерисања кода, концепт </w:t>
      </w:r>
      <w:r w:rsidR="00FF61B4" w:rsidRPr="00A43182">
        <w:rPr>
          <w:i/>
          <w:lang w:val="sr-Cyrl-RS"/>
        </w:rPr>
        <w:t xml:space="preserve">User </w:t>
      </w:r>
      <w:r w:rsidR="00CB4C12" w:rsidRPr="00A43182">
        <w:rPr>
          <w:lang w:val="sr-Cyrl-RS"/>
        </w:rPr>
        <w:t>биће искоришћ</w:t>
      </w:r>
      <w:r w:rsidR="00FF61B4" w:rsidRPr="00A43182">
        <w:rPr>
          <w:lang w:val="sr-Cyrl-RS"/>
        </w:rPr>
        <w:t xml:space="preserve">ен за генерисање класе које представља ентитет корисника </w:t>
      </w:r>
      <w:r w:rsidR="00FF1BAE" w:rsidRPr="00A43182">
        <w:rPr>
          <w:lang w:val="sr-Cyrl-RS"/>
        </w:rPr>
        <w:t>апликације</w:t>
      </w:r>
      <w:r w:rsidRPr="00A43182">
        <w:rPr>
          <w:lang w:val="sr-Cyrl-RS"/>
        </w:rPr>
        <w:t>.</w:t>
      </w:r>
      <w:r w:rsidR="00FF61B4" w:rsidRPr="00A43182">
        <w:rPr>
          <w:lang w:val="sr-Cyrl-RS"/>
        </w:rPr>
        <w:t xml:space="preserve"> Наслеђује концепт </w:t>
      </w:r>
      <w:r w:rsidR="00FF61B4" w:rsidRPr="00A43182">
        <w:rPr>
          <w:i/>
          <w:lang w:val="sr-Cyrl-RS"/>
        </w:rPr>
        <w:t>En</w:t>
      </w:r>
      <w:r w:rsidR="00100762" w:rsidRPr="00A43182">
        <w:rPr>
          <w:i/>
          <w:lang w:val="sr-Cyrl-RS"/>
        </w:rPr>
        <w:t xml:space="preserve">tity, </w:t>
      </w:r>
      <w:r w:rsidR="00F079BD" w:rsidRPr="00A43182">
        <w:rPr>
          <w:lang w:val="sr-Cyrl-RS"/>
        </w:rPr>
        <w:t>те</w:t>
      </w:r>
      <w:r w:rsidR="001C01AE" w:rsidRPr="00A43182">
        <w:rPr>
          <w:lang w:val="sr-Cyrl-RS"/>
        </w:rPr>
        <w:t xml:space="preserve"> </w:t>
      </w:r>
      <w:r w:rsidR="00310720" w:rsidRPr="00A43182">
        <w:rPr>
          <w:lang w:val="sr-Cyrl-RS"/>
        </w:rPr>
        <w:t xml:space="preserve">садржи </w:t>
      </w:r>
      <w:r w:rsidR="00100762" w:rsidRPr="00A43182">
        <w:rPr>
          <w:lang w:val="sr-Cyrl-RS"/>
        </w:rPr>
        <w:t>обележја</w:t>
      </w:r>
      <w:r w:rsidR="00310720" w:rsidRPr="00A43182">
        <w:rPr>
          <w:lang w:val="sr-Cyrl-RS"/>
        </w:rPr>
        <w:t xml:space="preserve"> која ближе описују корисника.</w:t>
      </w:r>
      <w:r w:rsidR="00BB3C22" w:rsidRPr="00A43182">
        <w:rPr>
          <w:lang w:val="sr-Cyrl-RS"/>
        </w:rPr>
        <w:t xml:space="preserve"> Могуће је постојање највише једне инстанце концепта </w:t>
      </w:r>
      <w:r w:rsidR="00BB3C22" w:rsidRPr="00A43182">
        <w:rPr>
          <w:i/>
          <w:lang w:val="sr-Cyrl-RS"/>
        </w:rPr>
        <w:t xml:space="preserve">User </w:t>
      </w:r>
      <w:r w:rsidR="00BB3C22" w:rsidRPr="00A43182">
        <w:rPr>
          <w:lang w:val="sr-Cyrl-RS"/>
        </w:rPr>
        <w:t>за исправну конфигурацију апликације (листинг 4.7)</w:t>
      </w:r>
      <w:r w:rsidR="00D771AE">
        <w:rPr>
          <w:lang w:val="sr-Cyrl-RS"/>
        </w:rPr>
        <w:t>.</w:t>
      </w:r>
    </w:p>
    <w:p w14:paraId="36721FA3" w14:textId="01E29294" w:rsidR="00BB3C22" w:rsidRPr="00A43182" w:rsidRDefault="00BB3C22" w:rsidP="00BB3C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C8DAC5A" wp14:editId="03409C36">
                <wp:extent cx="5619115" cy="654829"/>
                <wp:effectExtent l="0" t="0" r="19685" b="12065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6548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7915C" w14:textId="7D50086C" w:rsidR="009E2C85" w:rsidRDefault="009E2C85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uniqueUserEntity(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"User"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09069BD" w14:textId="446AF4A2" w:rsidR="009E2C85" w:rsidRDefault="009E2C85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E7F2C6D" w14:textId="5F35400A" w:rsidR="009E2C85" w:rsidRPr="00F60DCE" w:rsidRDefault="009E2C85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8DAC5A" id="Text Box 2" o:spid="_x0000_s1036" type="#_x0000_t202" style="width:442.45pt;height:5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">
                <v:textbox>
                  <w:txbxContent>
                    <w:p w14:paraId="5CF7915C" w14:textId="7D50086C" w:rsidR="009E2C85" w:rsidRDefault="009E2C85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uniqueUserEntity(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"User"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09069BD" w14:textId="446AF4A2" w:rsidR="009E2C85" w:rsidRDefault="009E2C85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E7F2C6D" w14:textId="5F35400A" w:rsidR="009E2C85" w:rsidRPr="00F60DCE" w:rsidRDefault="009E2C85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1DEFE2" w14:textId="34E9B8C2" w:rsidR="00F36F10" w:rsidRPr="00A43182" w:rsidRDefault="00F36F10" w:rsidP="00F36F1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4.7 – Могуће је постојање највише једне инстанце концепта </w:t>
      </w:r>
      <w:r w:rsidRPr="00A43182">
        <w:rPr>
          <w:i/>
          <w:lang w:val="sr-Cyrl-RS"/>
        </w:rPr>
        <w:t>User</w:t>
      </w:r>
    </w:p>
    <w:p w14:paraId="4455E071" w14:textId="77DA5D07" w:rsidR="0056548D" w:rsidRPr="00A43182" w:rsidRDefault="00BB00F2" w:rsidP="005E21D0">
      <w:pPr>
        <w:pStyle w:val="Obiantekst"/>
        <w:ind w:firstLine="360"/>
        <w:rPr>
          <w:lang w:val="sr-Cyrl-RS"/>
        </w:rPr>
      </w:pPr>
      <w:r>
        <w:rPr>
          <w:lang w:val="sr-Cyrl-RS"/>
        </w:rPr>
        <w:t>Обележје</w:t>
      </w:r>
      <w:r w:rsidR="0056548D" w:rsidRPr="00A43182">
        <w:rPr>
          <w:lang w:val="sr-Cyrl-RS"/>
        </w:rPr>
        <w:t xml:space="preserve"> кој</w:t>
      </w:r>
      <w:r w:rsidR="006562EE">
        <w:rPr>
          <w:lang w:val="sr-Cyrl-RS"/>
        </w:rPr>
        <w:t>е</w:t>
      </w:r>
      <w:r w:rsidR="0056548D" w:rsidRPr="00A43182">
        <w:rPr>
          <w:lang w:val="sr-Cyrl-RS"/>
        </w:rPr>
        <w:t xml:space="preserve"> представља лозинку је подразумеван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и биће генерисан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са остатком кода, те не постоји</w:t>
      </w:r>
      <w:r w:rsidR="001C01AE" w:rsidRPr="00A43182">
        <w:rPr>
          <w:lang w:val="sr-Cyrl-RS"/>
        </w:rPr>
        <w:t xml:space="preserve"> потреба за експлицитним</w:t>
      </w:r>
      <w:r w:rsidR="0056548D" w:rsidRPr="00A43182">
        <w:rPr>
          <w:lang w:val="sr-Cyrl-RS"/>
        </w:rPr>
        <w:t xml:space="preserve"> навођење</w:t>
      </w:r>
      <w:r w:rsidR="001C01AE" w:rsidRPr="00A43182">
        <w:rPr>
          <w:lang w:val="sr-Cyrl-RS"/>
        </w:rPr>
        <w:t>м</w:t>
      </w:r>
      <w:r w:rsidR="0056548D" w:rsidRPr="00A43182">
        <w:rPr>
          <w:lang w:val="sr-Cyrl-RS"/>
        </w:rPr>
        <w:t xml:space="preserve"> истог</w:t>
      </w:r>
      <w:r w:rsidR="00BC08AC" w:rsidRPr="00A43182">
        <w:rPr>
          <w:lang w:val="sr-Cyrl-RS"/>
        </w:rPr>
        <w:t xml:space="preserve"> (листинг 4.</w:t>
      </w:r>
      <w:r w:rsidR="00F36F10" w:rsidRPr="00A43182">
        <w:rPr>
          <w:lang w:val="sr-Cyrl-RS"/>
        </w:rPr>
        <w:t>8</w:t>
      </w:r>
      <w:r w:rsidR="00BC08AC" w:rsidRPr="00A43182">
        <w:rPr>
          <w:lang w:val="sr-Cyrl-RS"/>
        </w:rPr>
        <w:t>)</w:t>
      </w:r>
      <w:r w:rsidR="0056548D" w:rsidRPr="00A43182">
        <w:rPr>
          <w:lang w:val="sr-Cyrl-RS"/>
        </w:rPr>
        <w:t>.</w:t>
      </w:r>
      <w:r w:rsidR="00026E17" w:rsidRPr="00A43182">
        <w:rPr>
          <w:lang w:val="sr-Cyrl-RS"/>
        </w:rPr>
        <w:t xml:space="preserve"> Како би аутентификација била омогућена</w:t>
      </w:r>
      <w:r w:rsidR="00F60DCE" w:rsidRPr="00A43182">
        <w:rPr>
          <w:lang w:val="sr-Cyrl-RS"/>
        </w:rPr>
        <w:t xml:space="preserve"> </w:t>
      </w:r>
      <w:r w:rsidR="00026E17" w:rsidRPr="00A43182">
        <w:rPr>
          <w:lang w:val="sr-Cyrl-RS"/>
        </w:rPr>
        <w:t xml:space="preserve">неопходно је да класа </w:t>
      </w:r>
      <w:r w:rsidR="00026E17" w:rsidRPr="00A43182">
        <w:rPr>
          <w:i/>
          <w:lang w:val="sr-Cyrl-RS"/>
        </w:rPr>
        <w:t>User</w:t>
      </w:r>
      <w:r w:rsidR="00026E17" w:rsidRPr="00A43182">
        <w:rPr>
          <w:lang w:val="sr-Cyrl-RS"/>
        </w:rPr>
        <w:t xml:space="preserve">, поред </w:t>
      </w:r>
      <w:r w:rsidR="00EA40CA" w:rsidRPr="00A43182">
        <w:rPr>
          <w:lang w:val="sr-Cyrl-RS"/>
        </w:rPr>
        <w:t>постојеће лозинке</w:t>
      </w:r>
      <w:r w:rsidR="00F60DCE" w:rsidRPr="00A43182">
        <w:rPr>
          <w:lang w:val="sr-Cyrl-RS"/>
        </w:rPr>
        <w:t>,</w:t>
      </w:r>
      <w:r w:rsidR="00EA40CA" w:rsidRPr="00A43182">
        <w:rPr>
          <w:lang w:val="sr-Cyrl-RS"/>
        </w:rPr>
        <w:t xml:space="preserve"> поседује још</w:t>
      </w:r>
      <w:r w:rsidR="00026E17" w:rsidRPr="00A43182">
        <w:rPr>
          <w:lang w:val="sr-Cyrl-RS"/>
        </w:rPr>
        <w:t xml:space="preserve"> тачно </w:t>
      </w:r>
      <w:r w:rsidR="00D771AE">
        <w:rPr>
          <w:lang w:val="sr-Cyrl-RS"/>
        </w:rPr>
        <w:t>једно</w:t>
      </w:r>
      <w:r w:rsidR="00026E17" w:rsidRPr="00A43182">
        <w:rPr>
          <w:lang w:val="sr-Cyrl-RS"/>
        </w:rPr>
        <w:t xml:space="preserve"> </w:t>
      </w:r>
      <w:r w:rsidR="006562EE">
        <w:rPr>
          <w:lang w:val="sr-Cyrl-RS"/>
        </w:rPr>
        <w:t>обележје</w:t>
      </w:r>
      <w:r w:rsidR="006562EE" w:rsidRPr="00A43182">
        <w:rPr>
          <w:lang w:val="sr-Cyrl-RS"/>
        </w:rPr>
        <w:t xml:space="preserve"> </w:t>
      </w:r>
      <w:r w:rsidR="00EA40CA" w:rsidRPr="00A43182">
        <w:rPr>
          <w:lang w:val="sr-Cyrl-RS"/>
        </w:rPr>
        <w:t>кој</w:t>
      </w:r>
      <w:r w:rsidR="006562EE">
        <w:rPr>
          <w:lang w:val="sr-Cyrl-RS"/>
        </w:rPr>
        <w:t>е</w:t>
      </w:r>
      <w:r w:rsidR="00EA40CA" w:rsidRPr="00A43182">
        <w:rPr>
          <w:lang w:val="sr-Cyrl-RS"/>
        </w:rPr>
        <w:t xml:space="preserve"> представља </w:t>
      </w:r>
      <w:del w:id="836" w:author="Jelena Hrnjak" w:date="2023-08-25T15:55:00Z">
        <w:r w:rsidR="00026E17" w:rsidRPr="00A43182" w:rsidDel="007A10A5">
          <w:rPr>
            <w:lang w:val="sr-Cyrl-RS"/>
          </w:rPr>
          <w:delText>креденцијал</w:delText>
        </w:r>
        <w:r w:rsidR="00EA40CA" w:rsidRPr="00A43182" w:rsidDel="007A10A5">
          <w:rPr>
            <w:lang w:val="sr-Cyrl-RS"/>
          </w:rPr>
          <w:delText xml:space="preserve"> </w:delText>
        </w:r>
      </w:del>
      <w:ins w:id="837" w:author="Jelena Hrnjak" w:date="2023-08-25T15:55:00Z">
        <w:r w:rsidR="007A10A5">
          <w:rPr>
            <w:lang w:val="sr-Cyrl-RS"/>
          </w:rPr>
          <w:t>идентификациони параметар</w:t>
        </w:r>
        <w:r w:rsidR="007A10A5" w:rsidRPr="00A43182">
          <w:rPr>
            <w:lang w:val="sr-Cyrl-RS"/>
          </w:rPr>
          <w:t xml:space="preserve"> </w:t>
        </w:r>
      </w:ins>
      <w:r w:rsidR="00EA40CA" w:rsidRPr="00A43182">
        <w:rPr>
          <w:lang w:val="sr-Cyrl-RS"/>
        </w:rPr>
        <w:t xml:space="preserve">(нпр. </w:t>
      </w:r>
      <w:r w:rsidR="00F60DCE" w:rsidRPr="00A43182">
        <w:rPr>
          <w:lang w:val="sr-Cyrl-RS"/>
        </w:rPr>
        <w:t>к</w:t>
      </w:r>
      <w:r w:rsidR="00EA40CA" w:rsidRPr="00A43182">
        <w:rPr>
          <w:lang w:val="sr-Cyrl-RS"/>
        </w:rPr>
        <w:t>орисничко име).</w:t>
      </w:r>
      <w:r w:rsidR="00F60DCE" w:rsidRPr="00A43182">
        <w:rPr>
          <w:lang w:val="sr-Cyrl-RS"/>
        </w:rPr>
        <w:t xml:space="preserve"> </w:t>
      </w:r>
      <w:r w:rsidR="00EC5FB2" w:rsidRPr="00A43182">
        <w:rPr>
          <w:lang w:val="sr-Cyrl-RS"/>
        </w:rPr>
        <w:t xml:space="preserve">Ради једноставније провере </w:t>
      </w:r>
      <w:del w:id="838" w:author="Jelena Hrnjak" w:date="2023-08-25T15:55:00Z">
        <w:r w:rsidR="00EC5FB2" w:rsidRPr="00A43182" w:rsidDel="00A63791">
          <w:rPr>
            <w:lang w:val="sr-Cyrl-RS"/>
          </w:rPr>
          <w:delText xml:space="preserve">креденцијала </w:delText>
        </w:r>
      </w:del>
      <w:ins w:id="839" w:author="Jelena Hrnjak" w:date="2023-08-25T15:55:00Z">
        <w:r w:rsidR="00A63791">
          <w:rPr>
            <w:lang w:val="sr-Cyrl-RS"/>
          </w:rPr>
          <w:t>идентификационог параметра,</w:t>
        </w:r>
        <w:r w:rsidR="00A63791" w:rsidRPr="00A43182">
          <w:rPr>
            <w:lang w:val="sr-Cyrl-RS"/>
          </w:rPr>
          <w:t xml:space="preserve"> </w:t>
        </w:r>
      </w:ins>
      <w:r w:rsidR="00EC5FB2" w:rsidRPr="00A43182">
        <w:rPr>
          <w:lang w:val="sr-Cyrl-RS"/>
        </w:rPr>
        <w:t>он</w:t>
      </w:r>
      <w:r w:rsidR="00D771AE">
        <w:rPr>
          <w:lang w:val="sr-Cyrl-RS"/>
        </w:rPr>
        <w:t>о</w:t>
      </w:r>
      <w:r w:rsidR="00EC5FB2" w:rsidRPr="00A43182">
        <w:rPr>
          <w:lang w:val="sr-Cyrl-RS"/>
        </w:rPr>
        <w:t xml:space="preserve"> мора бити типа </w:t>
      </w:r>
      <w:r w:rsidR="00EC5FB2" w:rsidRPr="00A43182">
        <w:rPr>
          <w:i/>
          <w:lang w:val="sr-Cyrl-RS"/>
        </w:rPr>
        <w:t xml:space="preserve">String. </w:t>
      </w:r>
      <w:r w:rsidR="00F60DCE" w:rsidRPr="00A43182">
        <w:rPr>
          <w:lang w:val="sr-Cyrl-RS"/>
        </w:rPr>
        <w:t xml:space="preserve">Ово је гарантовано ограничењем </w:t>
      </w:r>
      <w:r w:rsidR="00F60DCE" w:rsidRPr="00A43182">
        <w:rPr>
          <w:i/>
          <w:lang w:val="sr-Cyrl-RS"/>
        </w:rPr>
        <w:t>oneStringTypeCredentialForUser</w:t>
      </w:r>
      <w:r w:rsidR="00EA40CA" w:rsidRPr="00A43182">
        <w:rPr>
          <w:lang w:val="sr-Cyrl-RS"/>
        </w:rPr>
        <w:t xml:space="preserve"> </w:t>
      </w:r>
      <w:r w:rsidR="00F60DCE" w:rsidRPr="00A43182">
        <w:rPr>
          <w:lang w:val="sr-Cyrl-RS"/>
        </w:rPr>
        <w:t>(листинг 4.</w:t>
      </w:r>
      <w:r w:rsidR="00F36F10" w:rsidRPr="00A43182">
        <w:rPr>
          <w:lang w:val="sr-Cyrl-RS"/>
        </w:rPr>
        <w:t>9</w:t>
      </w:r>
      <w:r w:rsidR="00F60DCE" w:rsidRPr="00A43182">
        <w:rPr>
          <w:lang w:val="sr-Cyrl-RS"/>
        </w:rPr>
        <w:t xml:space="preserve">). Увођењем </w:t>
      </w:r>
      <w:del w:id="840" w:author="Jelena Hrnjak" w:date="2023-08-25T15:55:00Z">
        <w:r w:rsidR="00F60DCE" w:rsidRPr="00A43182" w:rsidDel="00A63791">
          <w:rPr>
            <w:lang w:val="sr-Cyrl-RS"/>
          </w:rPr>
          <w:delText>креденцијала</w:delText>
        </w:r>
      </w:del>
      <w:ins w:id="841" w:author="Jelena Hrnjak" w:date="2023-08-25T15:55:00Z">
        <w:r w:rsidR="00A63791">
          <w:rPr>
            <w:lang w:val="sr-Cyrl-RS"/>
          </w:rPr>
          <w:t>иде</w:t>
        </w:r>
        <w:r w:rsidR="009C5920">
          <w:rPr>
            <w:lang w:val="sr-Cyrl-RS"/>
          </w:rPr>
          <w:t>нтификационих параметара</w:t>
        </w:r>
      </w:ins>
      <w:r w:rsidR="00F60DCE" w:rsidRPr="00A43182">
        <w:rPr>
          <w:lang w:val="sr-Cyrl-RS"/>
        </w:rPr>
        <w:t xml:space="preserve">, потребно је онемогућити </w:t>
      </w:r>
      <w:r w:rsidR="002966B0" w:rsidRPr="00A43182">
        <w:rPr>
          <w:lang w:val="sr-Cyrl-RS"/>
        </w:rPr>
        <w:t>их</w:t>
      </w:r>
      <w:r w:rsidR="00F60DCE" w:rsidRPr="00A43182">
        <w:rPr>
          <w:lang w:val="sr-Cyrl-RS"/>
        </w:rPr>
        <w:t xml:space="preserve"> у класама које не представљају кориснике система (листинг 4.</w:t>
      </w:r>
      <w:r w:rsidR="00F36F10" w:rsidRPr="00A43182">
        <w:rPr>
          <w:lang w:val="sr-Cyrl-RS"/>
        </w:rPr>
        <w:t>10</w:t>
      </w:r>
      <w:r w:rsidR="00F60DCE" w:rsidRPr="00A43182">
        <w:rPr>
          <w:lang w:val="sr-Cyrl-RS"/>
        </w:rPr>
        <w:t>).</w:t>
      </w:r>
    </w:p>
    <w:p w14:paraId="0A4FA47F" w14:textId="3A55C5E0" w:rsidR="00F60DCE" w:rsidRPr="00A43182" w:rsidRDefault="00360558" w:rsidP="00F60DC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04A43C" wp14:editId="06FA35E7">
                <wp:extent cx="5619115" cy="1404620"/>
                <wp:effectExtent l="0" t="0" r="19685" b="21590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990EC" w14:textId="77777777" w:rsidR="009E2C85" w:rsidRDefault="009E2C85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noAttributeNamedPassword(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'User entity cannot have an attribute </w:t>
                            </w:r>
                          </w:p>
                          <w:p w14:paraId="5A44469C" w14:textId="03420ED4" w:rsidR="009E2C85" w:rsidRDefault="009E2C85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named "password"!'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B222545" w14:textId="606545C8" w:rsidR="009E2C85" w:rsidRPr="00F60DCE" w:rsidRDefault="009E2C85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'password'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4A43C" id="_x0000_s1037" type="#_x0000_t202" style="width:442.4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">
                <v:textbox style="mso-fit-shape-to-text:t">
                  <w:txbxContent>
                    <w:p w14:paraId="119990EC" w14:textId="77777777" w:rsidR="009E2C85" w:rsidRDefault="009E2C85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noAttributeNamedPassword(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'User entity cannot have an attribute </w:t>
                      </w:r>
                    </w:p>
                    <w:p w14:paraId="5A44469C" w14:textId="03420ED4" w:rsidR="009E2C85" w:rsidRDefault="009E2C85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named "password"!'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B222545" w14:textId="606545C8" w:rsidR="009E2C85" w:rsidRPr="00F60DCE" w:rsidRDefault="009E2C85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'password'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2392B" w14:textId="7768607F" w:rsidR="0056548D" w:rsidRPr="00A43182" w:rsidRDefault="00F60DCE" w:rsidP="00770504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8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 xml:space="preserve">За концепт </w:t>
      </w:r>
      <w:r w:rsidR="008F7257" w:rsidRPr="00A43182">
        <w:rPr>
          <w:i/>
          <w:lang w:val="sr-Cyrl-RS"/>
        </w:rPr>
        <w:t xml:space="preserve">User </w:t>
      </w:r>
      <w:r w:rsidR="008F7257" w:rsidRPr="00A43182">
        <w:rPr>
          <w:lang w:val="sr-Cyrl-RS"/>
        </w:rPr>
        <w:t xml:space="preserve">не сме да постоји </w:t>
      </w:r>
      <w:r w:rsidR="00C12693">
        <w:rPr>
          <w:lang w:val="sr-Cyrl-RS"/>
        </w:rPr>
        <w:t>обележје</w:t>
      </w:r>
      <w:r w:rsidR="00C12693"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кој</w:t>
      </w:r>
      <w:r w:rsidR="00C12693">
        <w:rPr>
          <w:lang w:val="sr-Cyrl-RS"/>
        </w:rPr>
        <w:t>е</w:t>
      </w:r>
      <w:r w:rsidR="008F7257" w:rsidRPr="00A43182">
        <w:rPr>
          <w:lang w:val="sr-Cyrl-RS"/>
        </w:rPr>
        <w:t xml:space="preserve"> представља лозинку</w:t>
      </w:r>
    </w:p>
    <w:p w14:paraId="34DE21B1" w14:textId="77777777" w:rsidR="00B05FBF" w:rsidRPr="00A43182" w:rsidRDefault="00B05FBF" w:rsidP="00770504">
      <w:pPr>
        <w:pStyle w:val="Labelaslike"/>
        <w:rPr>
          <w:lang w:val="sr-Cyrl-RS"/>
        </w:rPr>
      </w:pPr>
    </w:p>
    <w:p w14:paraId="1008321F" w14:textId="3629959A" w:rsidR="004C1C31" w:rsidRPr="00A43182" w:rsidRDefault="00B05FBF" w:rsidP="00B05FBF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B298799" wp14:editId="7343B99E">
                <wp:extent cx="5611495" cy="544195"/>
                <wp:effectExtent l="0" t="0" r="27305" b="2413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B6DEC" w14:textId="77777777" w:rsidR="009E2C85" w:rsidRDefault="009E2C85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oneStringTypeCredentialForUser(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 entity must have exactly one attribute of type String marked as a credential!'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2E4D600" w14:textId="4E276919" w:rsidR="009E2C85" w:rsidRDefault="009E2C85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4FF2B8BB" w14:textId="53548072" w:rsidR="009E2C85" w:rsidRDefault="009E2C85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2CD99F33" w14:textId="5862CB31" w:rsidR="009E2C85" w:rsidRDefault="009E2C85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2DA5CC28" w14:textId="7C037CDA" w:rsidR="009E2C85" w:rsidRPr="00453187" w:rsidRDefault="009E2C85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298799" id="Text Box 8" o:spid="_x0000_s1038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" filled="f" strokeweight=".5pt">
                <v:textbox style="mso-fit-shape-to-text:t">
                  <w:txbxContent>
                    <w:p w14:paraId="50EB6DEC" w14:textId="77777777" w:rsidR="009E2C85" w:rsidRDefault="009E2C85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oneStringTypeCredentialForUser(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 entity must have exactly one attribute of type String marked as a credential!'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2E4D600" w14:textId="4E276919" w:rsidR="009E2C85" w:rsidRDefault="009E2C85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4FF2B8BB" w14:textId="53548072" w:rsidR="009E2C85" w:rsidRDefault="009E2C85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2CD99F33" w14:textId="5862CB31" w:rsidR="009E2C85" w:rsidRDefault="009E2C85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2DA5CC28" w14:textId="7C037CDA" w:rsidR="009E2C85" w:rsidRPr="00453187" w:rsidRDefault="009E2C85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890F85" w14:textId="0A0D3905" w:rsidR="00C23083" w:rsidRPr="00A43182" w:rsidRDefault="00F60DCE" w:rsidP="00C23083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9</w:t>
      </w:r>
      <w:r w:rsidR="00C23083" w:rsidRPr="00A43182">
        <w:rPr>
          <w:lang w:val="sr-Cyrl-RS"/>
        </w:rPr>
        <w:t xml:space="preserve"> – За концепт </w:t>
      </w:r>
      <w:r w:rsidR="00C23083" w:rsidRPr="00A43182">
        <w:rPr>
          <w:i/>
          <w:lang w:val="sr-Cyrl-RS"/>
        </w:rPr>
        <w:t>User</w:t>
      </w:r>
      <w:r w:rsidR="00C23083" w:rsidRPr="00A43182">
        <w:rPr>
          <w:lang w:val="sr-Cyrl-RS"/>
        </w:rPr>
        <w:t xml:space="preserve"> мора да пос</w:t>
      </w:r>
      <w:r w:rsidR="00C12693">
        <w:rPr>
          <w:lang w:val="sr-Cyrl-RS"/>
        </w:rPr>
        <w:t xml:space="preserve">тоји тачно једно обележје </w:t>
      </w:r>
      <w:r w:rsidR="00B05FBF" w:rsidRPr="00A43182">
        <w:rPr>
          <w:lang w:val="sr-Cyrl-RS"/>
        </w:rPr>
        <w:t xml:space="preserve">типа </w:t>
      </w:r>
      <w:r w:rsidR="00B05FBF" w:rsidRPr="00A43182">
        <w:rPr>
          <w:i/>
          <w:lang w:val="sr-Cyrl-RS"/>
        </w:rPr>
        <w:t xml:space="preserve">String </w:t>
      </w:r>
      <w:r w:rsidR="00797F85" w:rsidRPr="00A43182">
        <w:rPr>
          <w:lang w:val="sr-Cyrl-RS"/>
        </w:rPr>
        <w:t>који представља</w:t>
      </w:r>
      <w:r w:rsidR="00B05FBF" w:rsidRPr="00A43182">
        <w:rPr>
          <w:lang w:val="sr-Cyrl-RS"/>
        </w:rPr>
        <w:t xml:space="preserve"> </w:t>
      </w:r>
      <w:del w:id="842" w:author="Jelena Hrnjak" w:date="2023-08-25T15:56:00Z">
        <w:r w:rsidR="00B05FBF" w:rsidRPr="00A43182" w:rsidDel="009C5920">
          <w:rPr>
            <w:lang w:val="sr-Cyrl-RS"/>
          </w:rPr>
          <w:delText>креденцијал</w:delText>
        </w:r>
      </w:del>
      <w:ins w:id="843" w:author="Jelena Hrnjak" w:date="2023-08-25T15:56:00Z">
        <w:r w:rsidR="009C5920">
          <w:rPr>
            <w:lang w:val="sr-Cyrl-RS"/>
          </w:rPr>
          <w:t>идентификациони параметар</w:t>
        </w:r>
      </w:ins>
    </w:p>
    <w:p w14:paraId="57E14674" w14:textId="1A170DB2" w:rsidR="004C1C31" w:rsidRPr="00A43182" w:rsidRDefault="004C1C31" w:rsidP="00C23083">
      <w:pPr>
        <w:pStyle w:val="Labelaslike"/>
        <w:rPr>
          <w:lang w:val="sr-Cyrl-RS"/>
        </w:rPr>
      </w:pPr>
    </w:p>
    <w:p w14:paraId="7FBD4C92" w14:textId="348311A8" w:rsidR="00C23083" w:rsidRPr="00A43182" w:rsidRDefault="00360558" w:rsidP="003219CC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A29B367" wp14:editId="606C9D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9750" cy="648970"/>
                <wp:effectExtent l="0" t="0" r="19050" b="1778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64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949B4" w14:textId="77777777" w:rsidR="009E2C85" w:rsidRDefault="009E2C85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otherEntitiesDoesntHaveCredential(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'Entities other than User </w:t>
                            </w:r>
                          </w:p>
                          <w:p w14:paraId="3D7294E9" w14:textId="5360C959" w:rsidR="009E2C85" w:rsidRDefault="009E2C85" w:rsidP="006509B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cannot have a credential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9A244E8" w14:textId="6FC78E40" w:rsidR="009E2C85" w:rsidRDefault="009E2C85" w:rsidP="001A05E4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B367" id="Text Box 12" o:spid="_x0000_s1039" type="#_x0000_t202" style="position:absolute;left:0;text-align:left;margin-left:0;margin-top:0;width:442.5pt;height:51.1pt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" fillcolor="white [3201]" strokeweight=".5pt">
                <v:textbox>
                  <w:txbxContent>
                    <w:p w14:paraId="431949B4" w14:textId="77777777" w:rsidR="009E2C85" w:rsidRDefault="009E2C85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otherEntitiesDoesntHaveCredential(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'Entities other than User </w:t>
                      </w:r>
                    </w:p>
                    <w:p w14:paraId="3D7294E9" w14:textId="5360C959" w:rsidR="009E2C85" w:rsidRDefault="009E2C85" w:rsidP="006509B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cannot have a credential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9A244E8" w14:textId="6FC78E40" w:rsidR="009E2C85" w:rsidRDefault="009E2C85" w:rsidP="001A05E4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60DCE"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10</w:t>
      </w:r>
      <w:r w:rsidR="00C23083" w:rsidRPr="00A43182">
        <w:rPr>
          <w:lang w:val="sr-Cyrl-RS"/>
        </w:rPr>
        <w:t xml:space="preserve"> – Само концепти </w:t>
      </w:r>
      <w:r w:rsidR="00C23083" w:rsidRPr="00A43182">
        <w:rPr>
          <w:i/>
          <w:lang w:val="sr-Cyrl-RS"/>
        </w:rPr>
        <w:t xml:space="preserve">User </w:t>
      </w:r>
      <w:r w:rsidR="00C23083" w:rsidRPr="00A43182">
        <w:rPr>
          <w:lang w:val="sr-Cyrl-RS"/>
        </w:rPr>
        <w:t xml:space="preserve">могу да поседују </w:t>
      </w:r>
      <w:r w:rsidR="001C1B05">
        <w:rPr>
          <w:lang w:val="sr-Cyrl-RS"/>
        </w:rPr>
        <w:t>обележје</w:t>
      </w:r>
      <w:r w:rsidR="00C23083" w:rsidRPr="00A43182">
        <w:rPr>
          <w:lang w:val="sr-Cyrl-RS"/>
        </w:rPr>
        <w:t xml:space="preserve"> </w:t>
      </w:r>
      <w:r w:rsidR="001C1B05">
        <w:rPr>
          <w:lang w:val="sr-Cyrl-RS"/>
        </w:rPr>
        <w:t>које</w:t>
      </w:r>
      <w:r w:rsidR="00C23083" w:rsidRPr="00A43182">
        <w:rPr>
          <w:lang w:val="sr-Cyrl-RS"/>
        </w:rPr>
        <w:t xml:space="preserve"> </w:t>
      </w:r>
      <w:r w:rsidR="004C1C31" w:rsidRPr="00A43182">
        <w:rPr>
          <w:lang w:val="sr-Cyrl-RS"/>
        </w:rPr>
        <w:t>представља</w:t>
      </w:r>
      <w:r w:rsidR="00C23083" w:rsidRPr="00A43182">
        <w:rPr>
          <w:lang w:val="sr-Cyrl-RS"/>
        </w:rPr>
        <w:t xml:space="preserve"> </w:t>
      </w:r>
      <w:del w:id="844" w:author="Jelena Hrnjak" w:date="2023-08-25T15:56:00Z">
        <w:r w:rsidR="00C23083" w:rsidRPr="00A43182" w:rsidDel="009C5920">
          <w:rPr>
            <w:lang w:val="sr-Cyrl-RS"/>
          </w:rPr>
          <w:delText xml:space="preserve">креденцијал </w:delText>
        </w:r>
      </w:del>
      <w:ins w:id="845" w:author="Jelena Hrnjak" w:date="2023-08-25T15:56:00Z">
        <w:r w:rsidR="009C5920">
          <w:rPr>
            <w:lang w:val="sr-Cyrl-RS"/>
          </w:rPr>
          <w:t>идентификациони параметар</w:t>
        </w:r>
        <w:r w:rsidR="009C5920" w:rsidRPr="00A43182">
          <w:rPr>
            <w:lang w:val="sr-Cyrl-RS"/>
          </w:rPr>
          <w:t xml:space="preserve"> </w:t>
        </w:r>
      </w:ins>
    </w:p>
    <w:p w14:paraId="0A0ADA22" w14:textId="1EDB0795" w:rsidR="00820864" w:rsidRPr="00A43182" w:rsidRDefault="0081776E" w:rsidP="00820864">
      <w:pPr>
        <w:pStyle w:val="Heading3"/>
        <w:rPr>
          <w:i/>
          <w:lang w:val="sr-Cyrl-RS"/>
        </w:rPr>
      </w:pPr>
      <w:bookmarkStart w:id="846" w:name="_Toc144365542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Role</w:t>
      </w:r>
      <w:bookmarkEnd w:id="846"/>
    </w:p>
    <w:p w14:paraId="2C2910AE" w14:textId="00454CB3" w:rsidR="00820864" w:rsidRPr="00A43182" w:rsidRDefault="00820864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наслеђује концепт </w:t>
      </w:r>
      <w:r w:rsidRPr="00A43182">
        <w:rPr>
          <w:i/>
          <w:lang w:val="sr-Cyrl-RS"/>
        </w:rPr>
        <w:t xml:space="preserve">Entity </w:t>
      </w:r>
      <w:r w:rsidRPr="00A43182">
        <w:rPr>
          <w:lang w:val="sr-Cyrl-RS"/>
        </w:rPr>
        <w:t xml:space="preserve">и моделује ентитет који се односи на </w:t>
      </w:r>
      <w:del w:id="847" w:author="Jelena Hrnjak" w:date="2023-08-23T17:30:00Z">
        <w:r w:rsidR="003943C0" w:rsidRPr="00A43182" w:rsidDel="008A5C3D">
          <w:rPr>
            <w:lang w:val="sr-Cyrl-RS"/>
          </w:rPr>
          <w:delText xml:space="preserve">роле </w:delText>
        </w:r>
      </w:del>
      <w:ins w:id="848" w:author="Jelena Hrnjak" w:date="2023-08-23T17:30:00Z">
        <w:r w:rsidR="008A5C3D">
          <w:rPr>
            <w:lang w:val="sr-Cyrl-RS"/>
          </w:rPr>
          <w:t xml:space="preserve">улоге </w:t>
        </w:r>
      </w:ins>
      <w:r w:rsidR="003943C0" w:rsidRPr="00A43182">
        <w:rPr>
          <w:lang w:val="sr-Cyrl-RS"/>
        </w:rPr>
        <w:t xml:space="preserve">апликације. </w:t>
      </w:r>
      <w:del w:id="849" w:author="Jelena Hrnjak" w:date="2023-08-23T17:30:00Z">
        <w:r w:rsidR="00AF21D0" w:rsidRPr="00A43182" w:rsidDel="008A5C3D">
          <w:rPr>
            <w:lang w:val="sr-Cyrl-RS" w:eastAsia="sr-Cyrl-RS"/>
          </w:rPr>
          <w:delText xml:space="preserve">Роле </w:delText>
        </w:r>
      </w:del>
      <w:ins w:id="850" w:author="Jelena Hrnjak" w:date="2023-08-23T17:30:00Z">
        <w:r w:rsidR="008A5C3D">
          <w:rPr>
            <w:lang w:val="sr-Cyrl-RS" w:eastAsia="sr-Cyrl-RS"/>
          </w:rPr>
          <w:t>Улоге</w:t>
        </w:r>
        <w:r w:rsidR="008A5C3D" w:rsidRPr="00A43182">
          <w:rPr>
            <w:lang w:val="sr-Cyrl-RS" w:eastAsia="sr-Cyrl-RS"/>
          </w:rPr>
          <w:t xml:space="preserve"> </w:t>
        </w:r>
      </w:ins>
      <w:r w:rsidR="00AF21D0" w:rsidRPr="00A43182">
        <w:rPr>
          <w:lang w:val="sr-Cyrl-RS" w:eastAsia="sr-Cyrl-RS"/>
        </w:rPr>
        <w:t>могу бити имплементиране као класе са различитим обележјима или као енумерација, што зависи од изабране безбедносне ко</w:t>
      </w:r>
      <w:r w:rsidR="007C7BC2" w:rsidRPr="00A43182">
        <w:rPr>
          <w:lang w:val="sr-Cyrl-RS" w:eastAsia="sr-Cyrl-RS"/>
        </w:rPr>
        <w:t>нфигурације у оквиру апликације.</w:t>
      </w:r>
      <w:r w:rsidR="00F36F10" w:rsidRPr="00A43182">
        <w:rPr>
          <w:lang w:val="sr-Cyrl-RS" w:eastAsia="sr-Cyrl-RS"/>
        </w:rPr>
        <w:t xml:space="preserve"> Могуће је постојање највише једне инстанце концепта </w:t>
      </w:r>
      <w:r w:rsidR="00F36F10" w:rsidRPr="00A43182">
        <w:rPr>
          <w:i/>
          <w:lang w:val="sr-Cyrl-RS" w:eastAsia="sr-Cyrl-RS"/>
        </w:rPr>
        <w:t xml:space="preserve">Role </w:t>
      </w:r>
      <w:r w:rsidR="00F36F10" w:rsidRPr="00A43182">
        <w:rPr>
          <w:lang w:val="sr-Cyrl-RS" w:eastAsia="sr-Cyrl-RS"/>
        </w:rPr>
        <w:t>(листинг 4.11).</w:t>
      </w:r>
    </w:p>
    <w:p w14:paraId="50C6BFC3" w14:textId="77777777" w:rsidR="006745AA" w:rsidRPr="00A43182" w:rsidRDefault="006745AA" w:rsidP="006745AA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007E76F" wp14:editId="2A4671F4">
                <wp:extent cx="5619750" cy="590550"/>
                <wp:effectExtent l="0" t="0" r="19050" b="1905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853F4" w14:textId="7FD441A0" w:rsidR="009E2C85" w:rsidRDefault="009E2C85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"Role"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899FF1" w14:textId="42E8382E" w:rsidR="009E2C85" w:rsidRDefault="009E2C85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230D5657" w14:textId="4FC23216" w:rsidR="009E2C85" w:rsidRDefault="009E2C85" w:rsidP="00674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07E76F" id="Text Box 28" o:spid="_x0000_s1040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" fillcolor="white [3201]" strokeweight=".5pt">
                <v:textbox>
                  <w:txbxContent>
                    <w:p w14:paraId="680853F4" w14:textId="7FD441A0" w:rsidR="009E2C85" w:rsidRDefault="009E2C85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"Role"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899FF1" w14:textId="42E8382E" w:rsidR="009E2C85" w:rsidRDefault="009E2C85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230D5657" w14:textId="4FC23216" w:rsidR="009E2C85" w:rsidRDefault="009E2C85" w:rsidP="006745AA"/>
                  </w:txbxContent>
                </v:textbox>
                <w10:anchorlock/>
              </v:shape>
            </w:pict>
          </mc:Fallback>
        </mc:AlternateContent>
      </w:r>
    </w:p>
    <w:p w14:paraId="3BB43156" w14:textId="12E1D0AB" w:rsidR="00BB0EE6" w:rsidRPr="00D61587" w:rsidRDefault="006745AA" w:rsidP="00D61587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4.11 – Могуће је постојање највише једне инстанце концепта </w:t>
      </w:r>
      <w:r w:rsidR="00D61587">
        <w:rPr>
          <w:i/>
          <w:lang w:val="sr-Cyrl-RS"/>
        </w:rPr>
        <w:t>Role</w:t>
      </w:r>
    </w:p>
    <w:p w14:paraId="623D8F2D" w14:textId="10A91E40" w:rsidR="00F36F10" w:rsidRDefault="007C7BC2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 w:eastAsia="sr-Cyrl-RS"/>
        </w:rPr>
        <w:t xml:space="preserve">Дефинисано је ограничење </w:t>
      </w:r>
      <w:r w:rsidRPr="00A43182">
        <w:rPr>
          <w:i/>
          <w:lang w:val="sr-Cyrl-RS" w:eastAsia="sr-Cyrl-RS"/>
        </w:rPr>
        <w:t xml:space="preserve">uniqueRoleInstanceName </w:t>
      </w:r>
      <w:r w:rsidRPr="00A43182">
        <w:rPr>
          <w:lang w:val="sr-Cyrl-RS" w:eastAsia="sr-Cyrl-RS"/>
        </w:rPr>
        <w:t>(листинг 4.1</w:t>
      </w:r>
      <w:r w:rsidR="006745AA" w:rsidRPr="00A43182">
        <w:rPr>
          <w:lang w:val="sr-Cyrl-RS" w:eastAsia="sr-Cyrl-RS"/>
        </w:rPr>
        <w:t>2</w:t>
      </w:r>
      <w:r w:rsidRPr="00A43182">
        <w:rPr>
          <w:lang w:val="sr-Cyrl-RS" w:eastAsia="sr-Cyrl-RS"/>
        </w:rPr>
        <w:t xml:space="preserve">), које осигурава да свака инстанца </w:t>
      </w:r>
      <w:del w:id="851" w:author="Jelena Hrnjak" w:date="2023-08-23T17:30:00Z">
        <w:r w:rsidRPr="00A43182" w:rsidDel="008A5C3D">
          <w:rPr>
            <w:lang w:val="sr-Cyrl-RS" w:eastAsia="sr-Cyrl-RS"/>
          </w:rPr>
          <w:delText xml:space="preserve">роле </w:delText>
        </w:r>
      </w:del>
      <w:ins w:id="852" w:author="Jelena Hrnjak" w:date="2023-08-23T17:30:00Z">
        <w:r w:rsidR="008A5C3D">
          <w:rPr>
            <w:lang w:val="sr-Cyrl-RS" w:eastAsia="sr-Cyrl-RS"/>
          </w:rPr>
          <w:t>улоге</w:t>
        </w:r>
      </w:ins>
      <w:r w:rsidR="007516BE">
        <w:rPr>
          <w:lang w:val="sr-Cyrl-RS" w:eastAsia="sr-Cyrl-RS"/>
        </w:rPr>
        <w:t xml:space="preserve"> (</w:t>
      </w:r>
      <w:r w:rsidR="00D61587">
        <w:rPr>
          <w:lang w:val="sr-Cyrl-RS" w:eastAsia="sr-Cyrl-RS"/>
        </w:rPr>
        <w:t>табела 4.</w:t>
      </w:r>
      <w:r w:rsidR="007516BE">
        <w:rPr>
          <w:lang w:val="sr-Cyrl-RS" w:eastAsia="sr-Cyrl-RS"/>
        </w:rPr>
        <w:t>7)</w:t>
      </w:r>
      <w:ins w:id="853" w:author="Jelena Hrnjak" w:date="2023-08-23T17:30:00Z">
        <w:r w:rsidR="008A5C3D" w:rsidRPr="00A43182">
          <w:rPr>
            <w:lang w:val="sr-Cyrl-RS" w:eastAsia="sr-Cyrl-RS"/>
          </w:rPr>
          <w:t xml:space="preserve"> </w:t>
        </w:r>
      </w:ins>
      <w:r w:rsidRPr="00A43182">
        <w:rPr>
          <w:lang w:val="sr-Cyrl-RS" w:eastAsia="sr-Cyrl-RS"/>
        </w:rPr>
        <w:t xml:space="preserve">има уникатан назив. Ово ограничење </w:t>
      </w:r>
      <w:r w:rsidR="001636F1" w:rsidRPr="00A43182">
        <w:rPr>
          <w:lang w:val="sr-Cyrl-RS" w:eastAsia="sr-Cyrl-RS"/>
        </w:rPr>
        <w:t xml:space="preserve">омогућава избегавање конфликата </w:t>
      </w:r>
      <w:r w:rsidRPr="00A43182">
        <w:rPr>
          <w:lang w:val="sr-Cyrl-RS" w:eastAsia="sr-Cyrl-RS"/>
        </w:rPr>
        <w:t xml:space="preserve">приликом додавања нових </w:t>
      </w:r>
      <w:del w:id="854" w:author="Jelena Hrnjak" w:date="2023-08-23T17:37:00Z">
        <w:r w:rsidRPr="00A43182" w:rsidDel="00762383">
          <w:rPr>
            <w:lang w:val="sr-Cyrl-RS" w:eastAsia="sr-Cyrl-RS"/>
          </w:rPr>
          <w:delText>рол</w:delText>
        </w:r>
        <w:r w:rsidR="00F36F10" w:rsidRPr="00A43182" w:rsidDel="00762383">
          <w:rPr>
            <w:lang w:val="sr-Cyrl-RS" w:eastAsia="sr-Cyrl-RS"/>
          </w:rPr>
          <w:delText>а</w:delText>
        </w:r>
      </w:del>
      <w:ins w:id="855" w:author="Jelena Hrnjak" w:date="2023-08-23T17:37:00Z">
        <w:r w:rsidR="00762383">
          <w:rPr>
            <w:lang w:val="sr-Cyrl-RS" w:eastAsia="sr-Cyrl-RS"/>
          </w:rPr>
          <w:t>улога</w:t>
        </w:r>
      </w:ins>
      <w:r w:rsidRPr="00A43182">
        <w:rPr>
          <w:lang w:val="sr-Cyrl-RS" w:eastAsia="sr-Cyrl-RS"/>
        </w:rPr>
        <w:t>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D61587" w:rsidRPr="00A43182" w14:paraId="00F3C7D4" w14:textId="77777777" w:rsidTr="009E2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39E9AD7" w14:textId="77777777" w:rsidR="00D61587" w:rsidRPr="00A43182" w:rsidRDefault="00D61587" w:rsidP="009E2C85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36A7012C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FE4D15F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84101ED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61587" w:rsidRPr="00A43182" w14:paraId="7F544761" w14:textId="77777777" w:rsidTr="009E2C8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2345C49E" w14:textId="77777777" w:rsidR="00D61587" w:rsidRPr="00A43182" w:rsidRDefault="00D61587" w:rsidP="009E2C85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role_instances</w:t>
            </w:r>
          </w:p>
        </w:tc>
        <w:tc>
          <w:tcPr>
            <w:tcW w:w="1060" w:type="pct"/>
          </w:tcPr>
          <w:p w14:paraId="4694A882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28" w:type="pct"/>
          </w:tcPr>
          <w:p w14:paraId="501150AA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43506C37" w14:textId="77777777" w:rsidR="00D61587" w:rsidRPr="00A43182" w:rsidRDefault="00D61587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Инстанце </w:t>
            </w:r>
            <w:del w:id="856" w:author="Jelena Hrnjak" w:date="2023-08-23T17:37:00Z">
              <w:r w:rsidRPr="00A43182" w:rsidDel="004C7348">
                <w:rPr>
                  <w:szCs w:val="24"/>
                  <w:lang w:val="sr-Cyrl-RS"/>
                </w:rPr>
                <w:delText>рол</w:delText>
              </w:r>
              <w:r w:rsidDel="004C7348">
                <w:rPr>
                  <w:szCs w:val="24"/>
                  <w:lang w:val="sr-Cyrl-RS"/>
                </w:rPr>
                <w:delText>а</w:delText>
              </w:r>
              <w:r w:rsidRPr="00A43182" w:rsidDel="004C7348">
                <w:rPr>
                  <w:szCs w:val="24"/>
                  <w:lang w:val="sr-Cyrl-RS"/>
                </w:rPr>
                <w:delText xml:space="preserve"> </w:delText>
              </w:r>
            </w:del>
            <w:ins w:id="857" w:author="Jelena Hrnjak" w:date="2023-08-23T17:37:00Z">
              <w:r>
                <w:rPr>
                  <w:szCs w:val="24"/>
                  <w:lang w:val="sr-Cyrl-RS"/>
                </w:rPr>
                <w:t>улога</w:t>
              </w:r>
              <w:r w:rsidRPr="00A43182">
                <w:rPr>
                  <w:szCs w:val="24"/>
                  <w:lang w:val="sr-Cyrl-RS"/>
                </w:rPr>
                <w:t xml:space="preserve"> </w:t>
              </w:r>
            </w:ins>
            <w:r w:rsidRPr="00A43182">
              <w:rPr>
                <w:szCs w:val="24"/>
                <w:lang w:val="sr-Cyrl-RS"/>
              </w:rPr>
              <w:t>у апликацији</w:t>
            </w:r>
          </w:p>
        </w:tc>
      </w:tr>
    </w:tbl>
    <w:p w14:paraId="42FA4781" w14:textId="38ADF4F6" w:rsidR="00D61587" w:rsidRPr="00D61587" w:rsidRDefault="00D61587" w:rsidP="00D61587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4.7 – Асоцијације концепта </w:t>
      </w:r>
      <w:r w:rsidRPr="00A43182">
        <w:rPr>
          <w:i/>
          <w:lang w:val="sr-Cyrl-RS"/>
        </w:rPr>
        <w:t>Role</w:t>
      </w:r>
    </w:p>
    <w:p w14:paraId="7EA47089" w14:textId="714C0D29" w:rsidR="007C7BC2" w:rsidRPr="00A43182" w:rsidRDefault="00F36F10" w:rsidP="00BB0EE6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443DE10A" wp14:editId="14EF0936">
                <wp:extent cx="5619750" cy="590550"/>
                <wp:effectExtent l="0" t="0" r="19050" b="1905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9A46B" w14:textId="77777777" w:rsidR="009E2C85" w:rsidRDefault="009E2C85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uniqueRoleInstanceName(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instance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1557B0" w14:textId="77777777" w:rsidR="009E2C85" w:rsidRDefault="009E2C85" w:rsidP="0071608C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3DE10A" id="Text Box 20" o:spid="_x0000_s1041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" fillcolor="white [3201]" strokeweight=".5pt">
                <v:textbox>
                  <w:txbxContent>
                    <w:p w14:paraId="0CA9A46B" w14:textId="77777777" w:rsidR="009E2C85" w:rsidRDefault="009E2C85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uniqueRoleInstanceName(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instance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1557B0" w14:textId="77777777" w:rsidR="009E2C85" w:rsidRDefault="009E2C85" w:rsidP="0071608C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8C9E86" w14:textId="074E1CA0" w:rsidR="007C7BC2" w:rsidRPr="00A43182" w:rsidRDefault="00052316" w:rsidP="0005231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6745AA" w:rsidRPr="00A43182">
        <w:rPr>
          <w:lang w:val="sr-Cyrl-RS"/>
        </w:rPr>
        <w:t>2</w:t>
      </w:r>
      <w:r w:rsidRPr="00A43182">
        <w:rPr>
          <w:lang w:val="sr-Cyrl-RS"/>
        </w:rPr>
        <w:t xml:space="preserve"> – Инстанце </w:t>
      </w:r>
      <w:del w:id="858" w:author="Jelena Hrnjak" w:date="2023-08-23T17:37:00Z">
        <w:r w:rsidRPr="00A43182" w:rsidDel="00762383">
          <w:rPr>
            <w:lang w:val="sr-Cyrl-RS"/>
          </w:rPr>
          <w:delText>рол</w:delText>
        </w:r>
        <w:r w:rsidR="00F36F10" w:rsidRPr="00A43182" w:rsidDel="00762383">
          <w:rPr>
            <w:lang w:val="sr-Cyrl-RS"/>
          </w:rPr>
          <w:delText>а</w:delText>
        </w:r>
        <w:r w:rsidRPr="00A43182" w:rsidDel="00762383">
          <w:rPr>
            <w:lang w:val="sr-Cyrl-RS"/>
          </w:rPr>
          <w:delText xml:space="preserve"> </w:delText>
        </w:r>
      </w:del>
      <w:ins w:id="859" w:author="Jelena Hrnjak" w:date="2023-08-23T17:37:00Z">
        <w:r w:rsidR="00762383">
          <w:rPr>
            <w:lang w:val="sr-Cyrl-RS"/>
          </w:rPr>
          <w:t>улога</w:t>
        </w:r>
        <w:r w:rsidR="00762383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морају имати јединствен назив</w:t>
      </w:r>
    </w:p>
    <w:p w14:paraId="04BC31B7" w14:textId="4BC8AA80" w:rsidR="0081776E" w:rsidRPr="00A43182" w:rsidRDefault="0081776E" w:rsidP="0081776E">
      <w:pPr>
        <w:pStyle w:val="Heading3"/>
        <w:rPr>
          <w:i/>
          <w:lang w:val="sr-Cyrl-RS"/>
        </w:rPr>
      </w:pPr>
      <w:bookmarkStart w:id="860" w:name="_Toc144365543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RoleInstance</w:t>
      </w:r>
      <w:bookmarkEnd w:id="860"/>
    </w:p>
    <w:p w14:paraId="694D338B" w14:textId="5AC8B285" w:rsidR="00425A8F" w:rsidRPr="00A43182" w:rsidRDefault="00F36F10" w:rsidP="0067688E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Инстанце </w:t>
      </w:r>
      <w:commentRangeStart w:id="861"/>
      <w:del w:id="862" w:author="Jelena Hrnjak" w:date="2023-08-23T17:31:00Z">
        <w:r w:rsidRPr="004221AF" w:rsidDel="004221AF">
          <w:rPr>
            <w:color w:val="FF0000"/>
            <w:lang w:val="sr-Cyrl-RS"/>
            <w:rPrChange w:id="863" w:author="Jelena Hrnjak" w:date="2023-08-23T17:32:00Z">
              <w:rPr>
                <w:lang w:val="sr-Cyrl-RS"/>
              </w:rPr>
            </w:rPrChange>
          </w:rPr>
          <w:delText>рола</w:delText>
        </w:r>
        <w:commentRangeEnd w:id="861"/>
        <w:r w:rsidR="00906820" w:rsidRPr="004221AF" w:rsidDel="004221AF">
          <w:rPr>
            <w:rStyle w:val="CommentReference"/>
            <w:color w:val="FF0000"/>
            <w:lang w:val="en-US"/>
            <w:rPrChange w:id="864" w:author="Jelena Hrnjak" w:date="2023-08-23T17:32:00Z">
              <w:rPr>
                <w:rStyle w:val="CommentReference"/>
                <w:lang w:val="en-US"/>
              </w:rPr>
            </w:rPrChange>
          </w:rPr>
          <w:commentReference w:id="861"/>
        </w:r>
      </w:del>
      <w:ins w:id="865" w:author="Jelena Hrnjak" w:date="2023-08-23T17:31:00Z">
        <w:r w:rsidR="004221AF" w:rsidRPr="004221AF">
          <w:rPr>
            <w:color w:val="FF0000"/>
            <w:lang w:val="sr-Cyrl-RS"/>
            <w:rPrChange w:id="866" w:author="Jelena Hrnjak" w:date="2023-08-23T17:32:00Z">
              <w:rPr>
                <w:lang w:val="sr-Cyrl-RS"/>
              </w:rPr>
            </w:rPrChange>
          </w:rPr>
          <w:t>концепта који моделује улоге</w:t>
        </w:r>
      </w:ins>
      <w:r w:rsidR="0067688E" w:rsidRPr="00A43182">
        <w:rPr>
          <w:lang w:val="sr-Cyrl-RS"/>
        </w:rPr>
        <w:t xml:space="preserve">, било да је у питању енумерација или ентитет са обележјима, моделоване су помоћу концепта </w:t>
      </w:r>
      <w:r w:rsidR="0067688E" w:rsidRPr="00A43182">
        <w:rPr>
          <w:i/>
          <w:lang w:val="sr-Cyrl-RS"/>
        </w:rPr>
        <w:t>RoleInstance</w:t>
      </w:r>
      <w:r w:rsidR="00C617A3">
        <w:rPr>
          <w:i/>
          <w:lang w:val="sr-Cyrl-RS"/>
        </w:rPr>
        <w:t xml:space="preserve"> </w:t>
      </w:r>
      <w:r w:rsidR="00C617A3">
        <w:rPr>
          <w:lang w:val="sr-Cyrl-RS"/>
        </w:rPr>
        <w:t>(табела 4.8)</w:t>
      </w:r>
      <w:r w:rsidR="00425A8F" w:rsidRPr="00A43182">
        <w:rPr>
          <w:lang w:val="sr-Cyrl-RS"/>
        </w:rPr>
        <w:t>.</w:t>
      </w:r>
      <w:r w:rsidR="00F61BB8" w:rsidRPr="00A43182">
        <w:rPr>
          <w:lang w:val="sr-Cyrl-RS"/>
        </w:rPr>
        <w:t xml:space="preserve"> Представљају </w:t>
      </w:r>
      <w:del w:id="867" w:author="Jelena Hrnjak" w:date="2023-08-23T17:32:00Z">
        <w:r w:rsidR="00F61BB8" w:rsidRPr="00A43182" w:rsidDel="004221AF">
          <w:rPr>
            <w:lang w:val="sr-Cyrl-RS"/>
          </w:rPr>
          <w:delText xml:space="preserve">роле </w:delText>
        </w:r>
      </w:del>
      <w:ins w:id="868" w:author="Jelena Hrnjak" w:date="2023-08-23T17:32:00Z">
        <w:r w:rsidR="004221AF">
          <w:rPr>
            <w:lang w:val="sr-Cyrl-RS"/>
          </w:rPr>
          <w:t>улоге</w:t>
        </w:r>
        <w:r w:rsidR="004221AF" w:rsidRPr="00A43182">
          <w:rPr>
            <w:lang w:val="sr-Cyrl-RS"/>
          </w:rPr>
          <w:t xml:space="preserve"> </w:t>
        </w:r>
      </w:ins>
      <w:r w:rsidR="00F61BB8" w:rsidRPr="00A43182">
        <w:rPr>
          <w:lang w:val="sr-Cyrl-RS"/>
        </w:rPr>
        <w:t>које је могуће доделити корисницима система како би била омогућена контрола приступа ресурсима апликације.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0E527410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01EA56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6087BB0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21F214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0F4CBF4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2582FB4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3B53EC" w14:textId="085EFB63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B0F2A7F" w14:textId="2085534D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DE38F4" w14:textId="37A9AE5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3BDB48" w14:textId="71FB00F7" w:rsidR="00DC3A87" w:rsidRPr="00A43182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</w:t>
            </w:r>
            <w:ins w:id="869" w:author="Vladimir Dimitrieski" w:date="2023-08-13T10:44:00Z">
              <w:r w:rsidR="00C17E42">
                <w:rPr>
                  <w:szCs w:val="24"/>
                  <w:lang w:val="sr-Cyrl-RS"/>
                </w:rPr>
                <w:t>к</w:t>
              </w:r>
            </w:ins>
            <w:r w:rsidRPr="00A43182">
              <w:rPr>
                <w:szCs w:val="24"/>
                <w:lang w:val="sr-Cyrl-RS"/>
              </w:rPr>
              <w:t xml:space="preserve">ретне </w:t>
            </w:r>
            <w:ins w:id="870" w:author="Jelena Hrnjak" w:date="2023-08-23T17:32:00Z">
              <w:r w:rsidR="004221AF">
                <w:rPr>
                  <w:szCs w:val="24"/>
                  <w:lang w:val="sr-Cyrl-RS"/>
                </w:rPr>
                <w:t>улоге</w:t>
              </w:r>
            </w:ins>
            <w:del w:id="871" w:author="Jelena Hrnjak" w:date="2023-08-23T17:32:00Z">
              <w:r w:rsidRPr="00A43182" w:rsidDel="004221AF">
                <w:rPr>
                  <w:szCs w:val="24"/>
                  <w:lang w:val="sr-Cyrl-RS"/>
                </w:rPr>
                <w:delText>роле</w:delText>
              </w:r>
            </w:del>
          </w:p>
        </w:tc>
      </w:tr>
      <w:tr w:rsidR="00DC3A87" w:rsidRPr="00A43182" w14:paraId="75DC0A70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2AB801" w14:textId="07AE4ED6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lastRenderedPageBreak/>
              <w:t>client</w:t>
            </w:r>
          </w:p>
        </w:tc>
        <w:tc>
          <w:tcPr>
            <w:tcW w:w="1890" w:type="dxa"/>
          </w:tcPr>
          <w:p w14:paraId="5DE1A6E6" w14:textId="7C7F5936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4CCC0A7" w14:textId="218D1B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07A1EF" w14:textId="5E8B3CBF" w:rsidR="00DC3A87" w:rsidRPr="00A43182" w:rsidRDefault="00374645" w:rsidP="00FB40E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Ознака да ли је</w:t>
            </w:r>
            <w:r w:rsidR="00224C4B" w:rsidRPr="00A43182">
              <w:rPr>
                <w:szCs w:val="24"/>
                <w:lang w:val="sr-Cyrl-RS"/>
              </w:rPr>
              <w:t xml:space="preserve"> </w:t>
            </w:r>
            <w:del w:id="872" w:author="Jelena Hrnjak" w:date="2023-08-23T17:33:00Z">
              <w:r w:rsidR="00224C4B" w:rsidRPr="00A43182" w:rsidDel="00FB40E7">
                <w:rPr>
                  <w:szCs w:val="24"/>
                  <w:lang w:val="sr-Cyrl-RS"/>
                </w:rPr>
                <w:delText xml:space="preserve">рола </w:delText>
              </w:r>
            </w:del>
            <w:ins w:id="873" w:author="Jelena Hrnjak" w:date="2023-08-23T17:33:00Z">
              <w:r w:rsidR="00FB40E7">
                <w:rPr>
                  <w:szCs w:val="24"/>
                  <w:lang w:val="sr-Cyrl-RS"/>
                </w:rPr>
                <w:t>улога</w:t>
              </w:r>
              <w:r w:rsidR="00FB40E7" w:rsidRPr="00A43182">
                <w:rPr>
                  <w:szCs w:val="24"/>
                  <w:lang w:val="sr-Cyrl-RS"/>
                </w:rPr>
                <w:t xml:space="preserve"> </w:t>
              </w:r>
            </w:ins>
            <w:r w:rsidR="00224C4B" w:rsidRPr="00A43182">
              <w:rPr>
                <w:szCs w:val="24"/>
                <w:lang w:val="sr-Cyrl-RS"/>
              </w:rPr>
              <w:t xml:space="preserve">клијент. Уколико је вредност обележја </w:t>
            </w:r>
            <w:r w:rsidR="00224C4B" w:rsidRPr="00A43182">
              <w:rPr>
                <w:i/>
                <w:szCs w:val="24"/>
                <w:lang w:val="sr-Cyrl-RS"/>
              </w:rPr>
              <w:t xml:space="preserve">false </w:t>
            </w:r>
            <w:del w:id="874" w:author="Jelena Hrnjak" w:date="2023-08-23T17:33:00Z">
              <w:r w:rsidR="00224C4B" w:rsidRPr="00A43182" w:rsidDel="00FB40E7">
                <w:rPr>
                  <w:szCs w:val="24"/>
                  <w:lang w:val="sr-Cyrl-RS"/>
                </w:rPr>
                <w:delText xml:space="preserve">рола </w:delText>
              </w:r>
            </w:del>
            <w:ins w:id="875" w:author="Jelena Hrnjak" w:date="2023-08-23T17:33:00Z">
              <w:r w:rsidR="00FB40E7">
                <w:rPr>
                  <w:szCs w:val="24"/>
                  <w:lang w:val="sr-Cyrl-RS"/>
                </w:rPr>
                <w:t>улога</w:t>
              </w:r>
              <w:r w:rsidR="00FB40E7" w:rsidRPr="00A43182">
                <w:rPr>
                  <w:szCs w:val="24"/>
                  <w:lang w:val="sr-Cyrl-RS"/>
                </w:rPr>
                <w:t xml:space="preserve"> </w:t>
              </w:r>
            </w:ins>
            <w:r w:rsidR="00224C4B" w:rsidRPr="00A43182">
              <w:rPr>
                <w:szCs w:val="24"/>
                <w:lang w:val="sr-Cyrl-RS"/>
              </w:rPr>
              <w:t>је администраторска</w:t>
            </w:r>
          </w:p>
        </w:tc>
      </w:tr>
    </w:tbl>
    <w:p w14:paraId="25176AEF" w14:textId="28072B79" w:rsidR="00A05E5F" w:rsidRPr="00A43182" w:rsidRDefault="00684BB7" w:rsidP="00E64DCF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4.8 – Обележја концепта </w:t>
      </w:r>
      <w:r w:rsidRPr="00A43182">
        <w:rPr>
          <w:i/>
          <w:lang w:val="sr-Cyrl-RS"/>
        </w:rPr>
        <w:t>RoleInstance</w:t>
      </w:r>
    </w:p>
    <w:p w14:paraId="06371192" w14:textId="07A3A208" w:rsidR="00555B86" w:rsidRPr="00A43182" w:rsidRDefault="00555B86" w:rsidP="00555B86">
      <w:pPr>
        <w:pStyle w:val="Heading3"/>
        <w:rPr>
          <w:i/>
          <w:lang w:val="sr-Cyrl-RS"/>
        </w:rPr>
      </w:pPr>
      <w:bookmarkStart w:id="876" w:name="_Toc144365544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Endpoint</w:t>
      </w:r>
      <w:bookmarkEnd w:id="876"/>
    </w:p>
    <w:p w14:paraId="363AA108" w14:textId="21961F4C" w:rsidR="00555B86" w:rsidRPr="00A43182" w:rsidRDefault="009877BD" w:rsidP="009877BD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Endpoint </w:t>
      </w:r>
      <w:r w:rsidRPr="00A43182">
        <w:rPr>
          <w:lang w:val="sr-Cyrl-RS"/>
        </w:rPr>
        <w:t xml:space="preserve">је концепт који представља тачку комуникације између </w:t>
      </w:r>
      <w:r w:rsidR="00070374" w:rsidRPr="00A43182">
        <w:rPr>
          <w:lang w:val="sr-Cyrl-RS"/>
        </w:rPr>
        <w:t>корисника</w:t>
      </w:r>
      <w:r w:rsidRPr="00A43182">
        <w:rPr>
          <w:lang w:val="sr-Cyrl-RS"/>
        </w:rPr>
        <w:t xml:space="preserve"> и</w:t>
      </w:r>
      <w:r w:rsidR="00070374" w:rsidRPr="00A43182">
        <w:rPr>
          <w:lang w:val="sr-Cyrl-RS"/>
        </w:rPr>
        <w:t xml:space="preserve"> апликације, што га чини битним елементом</w:t>
      </w:r>
      <w:r w:rsidR="00854E14" w:rsidRPr="00A43182">
        <w:rPr>
          <w:lang w:val="sr-Cyrl-RS"/>
        </w:rPr>
        <w:t xml:space="preserve"> за контролу приступа, односно саму безбедност апликације</w:t>
      </w:r>
      <w:r w:rsidR="000D1441" w:rsidRPr="00A43182">
        <w:rPr>
          <w:lang w:val="sr-Cyrl-RS"/>
        </w:rPr>
        <w:t>.</w:t>
      </w:r>
      <w:r w:rsidR="00096805" w:rsidRPr="00A43182">
        <w:rPr>
          <w:lang w:val="sr-Cyrl-RS"/>
        </w:rPr>
        <w:t xml:space="preserve"> </w:t>
      </w:r>
      <w:r w:rsidR="009A6D98" w:rsidRPr="0049611C">
        <w:rPr>
          <w:color w:val="FF0000"/>
          <w:lang w:val="sr-Cyrl-RS"/>
          <w:rPrChange w:id="877" w:author="Jelena Hrnjak" w:date="2023-08-23T17:40:00Z">
            <w:rPr>
              <w:lang w:val="sr-Cyrl-RS"/>
            </w:rPr>
          </w:rPrChange>
        </w:rPr>
        <w:t>Корисници комуницирају са сервером путем</w:t>
      </w:r>
      <w:ins w:id="878" w:author="Jelena Hrnjak" w:date="2023-08-23T17:40:00Z">
        <w:r w:rsidR="0049611C" w:rsidRPr="0049611C">
          <w:rPr>
            <w:color w:val="FF0000"/>
            <w:lang w:val="sr-Cyrl-RS"/>
            <w:rPrChange w:id="879" w:author="Jelena Hrnjak" w:date="2023-08-23T17:40:00Z">
              <w:rPr>
                <w:lang w:val="sr-Cyrl-RS"/>
              </w:rPr>
            </w:rPrChange>
          </w:rPr>
          <w:t xml:space="preserve"> </w:t>
        </w:r>
      </w:ins>
      <w:del w:id="880" w:author="Jelena Hrnjak" w:date="2023-08-23T17:40:00Z">
        <w:r w:rsidR="009A6D98" w:rsidRPr="0049611C" w:rsidDel="0049611C">
          <w:rPr>
            <w:color w:val="FF0000"/>
            <w:lang w:val="sr-Cyrl-RS"/>
            <w:rPrChange w:id="881" w:author="Jelena Hrnjak" w:date="2023-08-23T17:40:00Z">
              <w:rPr>
                <w:lang w:val="sr-Cyrl-RS"/>
              </w:rPr>
            </w:rPrChange>
          </w:rPr>
          <w:delText xml:space="preserve"> </w:delText>
        </w:r>
      </w:del>
      <w:ins w:id="882" w:author="Jelena Hrnjak" w:date="2023-08-23T17:40:00Z">
        <w:r w:rsidR="0049611C" w:rsidRPr="0049611C">
          <w:rPr>
            <w:color w:val="FF0000"/>
            <w:lang w:val="sr-Cyrl-RS"/>
            <w:rPrChange w:id="883" w:author="Jelena Hrnjak" w:date="2023-08-23T17:40:00Z">
              <w:rPr>
                <w:lang w:val="sr-Cyrl-RS"/>
              </w:rPr>
            </w:rPrChange>
          </w:rPr>
          <w:t xml:space="preserve">тачки комуникације </w:t>
        </w:r>
      </w:ins>
      <w:del w:id="884" w:author="Jelena Hrnjak" w:date="2023-08-23T17:40:00Z">
        <w:r w:rsidR="00070374" w:rsidRPr="0049611C" w:rsidDel="0049611C">
          <w:rPr>
            <w:i/>
            <w:color w:val="FF0000"/>
            <w:lang w:val="sr-Cyrl-RS"/>
            <w:rPrChange w:id="885" w:author="Jelena Hrnjak" w:date="2023-08-23T17:40:00Z">
              <w:rPr>
                <w:i/>
                <w:lang w:val="sr-Cyrl-RS"/>
              </w:rPr>
            </w:rPrChange>
          </w:rPr>
          <w:delText xml:space="preserve">endpointa </w:delText>
        </w:r>
        <w:r w:rsidR="009A6D98" w:rsidRPr="0049611C" w:rsidDel="0049611C">
          <w:rPr>
            <w:i/>
            <w:color w:val="FF0000"/>
            <w:lang w:val="sr-Cyrl-RS"/>
            <w:rPrChange w:id="886" w:author="Jelena Hrnjak" w:date="2023-08-23T17:40:00Z">
              <w:rPr>
                <w:i/>
                <w:lang w:val="sr-Cyrl-RS"/>
              </w:rPr>
            </w:rPrChange>
          </w:rPr>
          <w:delText xml:space="preserve"> </w:delText>
        </w:r>
      </w:del>
      <w:r w:rsidR="00C617A3">
        <w:rPr>
          <w:color w:val="FF0000"/>
          <w:lang w:val="sr-Cyrl-RS"/>
        </w:rPr>
        <w:t>тако што шаљу</w:t>
      </w:r>
      <w:r w:rsidR="009A6D98" w:rsidRPr="0049611C">
        <w:rPr>
          <w:color w:val="FF0000"/>
          <w:lang w:val="sr-Cyrl-RS"/>
          <w:rPrChange w:id="887" w:author="Jelena Hrnjak" w:date="2023-08-23T17:40:00Z">
            <w:rPr>
              <w:lang w:val="sr-Cyrl-RS"/>
            </w:rPr>
          </w:rPrChange>
        </w:rPr>
        <w:t xml:space="preserve"> захтеве за извршавање одређених </w:t>
      </w:r>
      <w:r w:rsidR="00810A7B" w:rsidRPr="0049611C">
        <w:rPr>
          <w:color w:val="FF0000"/>
          <w:lang w:val="sr-Cyrl-RS"/>
          <w:rPrChange w:id="888" w:author="Jelena Hrnjak" w:date="2023-08-23T17:40:00Z">
            <w:rPr>
              <w:lang w:val="sr-Cyrl-RS"/>
            </w:rPr>
          </w:rPrChange>
        </w:rPr>
        <w:t>функционалности.</w:t>
      </w:r>
      <w:r w:rsidR="00471B35">
        <w:rPr>
          <w:color w:val="FF0000"/>
          <w:lang w:val="sr-Cyrl-RS"/>
        </w:rPr>
        <w:t xml:space="preserve"> </w:t>
      </w:r>
      <w:r w:rsidR="00471B35">
        <w:rPr>
          <w:color w:val="000000" w:themeColor="text1"/>
          <w:lang w:val="sr-Cyrl-RS"/>
        </w:rPr>
        <w:t xml:space="preserve">Обележја концепта </w:t>
      </w:r>
      <w:r w:rsidR="00471B35">
        <w:rPr>
          <w:i/>
          <w:color w:val="000000" w:themeColor="text1"/>
          <w:lang w:val="en-US"/>
        </w:rPr>
        <w:t xml:space="preserve">Endpoint </w:t>
      </w:r>
      <w:r w:rsidR="00471B35">
        <w:rPr>
          <w:color w:val="000000" w:themeColor="text1"/>
          <w:lang w:val="sr-Cyrl-RS"/>
        </w:rPr>
        <w:t>су наведена у табели 4.9.</w:t>
      </w:r>
      <w:r w:rsidR="00810A7B" w:rsidRPr="00A43182">
        <w:rPr>
          <w:lang w:val="sr-Cyrl-RS"/>
        </w:rPr>
        <w:t xml:space="preserve"> </w:t>
      </w:r>
      <w:r w:rsidR="00096805" w:rsidRPr="00A43182">
        <w:rPr>
          <w:lang w:val="sr-Cyrl-RS"/>
        </w:rPr>
        <w:t xml:space="preserve">Асоцијација </w:t>
      </w:r>
      <w:r w:rsidR="00096805" w:rsidRPr="00A43182">
        <w:rPr>
          <w:i/>
          <w:lang w:val="sr-Cyrl-RS"/>
        </w:rPr>
        <w:t>role_authorities</w:t>
      </w:r>
      <w:r w:rsidR="00471B35">
        <w:rPr>
          <w:i/>
          <w:lang w:val="sr-Cyrl-RS"/>
        </w:rPr>
        <w:t xml:space="preserve"> </w:t>
      </w:r>
      <w:r w:rsidR="00471B35">
        <w:rPr>
          <w:lang w:val="sr-Cyrl-RS"/>
        </w:rPr>
        <w:t>(табела 4.10)</w:t>
      </w:r>
      <w:r w:rsidR="00096805" w:rsidRPr="00A43182">
        <w:rPr>
          <w:i/>
          <w:lang w:val="sr-Cyrl-RS"/>
        </w:rPr>
        <w:t xml:space="preserve"> </w:t>
      </w:r>
      <w:r w:rsidR="00096805" w:rsidRPr="00A43182">
        <w:rPr>
          <w:lang w:val="sr-Cyrl-RS"/>
        </w:rPr>
        <w:t xml:space="preserve">описује </w:t>
      </w:r>
      <w:del w:id="889" w:author="Jelena Hrnjak" w:date="2023-08-23T17:33:00Z">
        <w:r w:rsidR="00096805" w:rsidRPr="00A43182" w:rsidDel="00E33109">
          <w:rPr>
            <w:lang w:val="sr-Cyrl-RS"/>
          </w:rPr>
          <w:delText xml:space="preserve">роле </w:delText>
        </w:r>
      </w:del>
      <w:ins w:id="890" w:author="Jelena Hrnjak" w:date="2023-08-23T17:33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del w:id="891" w:author="Jelena Hrnjak" w:date="2023-08-23T17:41:00Z">
        <w:r w:rsidR="00096805" w:rsidRPr="00A43182" w:rsidDel="00AC537D">
          <w:rPr>
            <w:lang w:val="sr-Cyrl-RS"/>
          </w:rPr>
          <w:delText xml:space="preserve">којима </w:delText>
        </w:r>
      </w:del>
      <w:ins w:id="892" w:author="Jelena Hrnjak" w:date="2023-08-23T17:41:00Z">
        <w:r w:rsidR="00AC537D">
          <w:rPr>
            <w:lang w:val="sr-Cyrl-RS"/>
          </w:rPr>
          <w:t xml:space="preserve">које имају </w:t>
        </w:r>
      </w:ins>
      <w:del w:id="893" w:author="Jelena Hrnjak" w:date="2023-08-23T17:41:00Z">
        <w:r w:rsidR="00096805" w:rsidRPr="00A43182" w:rsidDel="00AC537D">
          <w:rPr>
            <w:lang w:val="sr-Cyrl-RS"/>
          </w:rPr>
          <w:delText xml:space="preserve">је </w:delText>
        </w:r>
      </w:del>
      <w:r w:rsidR="00096805" w:rsidRPr="00A43182">
        <w:rPr>
          <w:lang w:val="sr-Cyrl-RS"/>
        </w:rPr>
        <w:t>дозвољен приступ</w:t>
      </w:r>
      <w:r w:rsidR="009A6D98" w:rsidRPr="00A43182">
        <w:rPr>
          <w:lang w:val="sr-Cyrl-RS"/>
        </w:rPr>
        <w:t xml:space="preserve"> </w:t>
      </w:r>
      <w:ins w:id="894" w:author="Jelena Hrnjak" w:date="2023-08-23T17:41:00Z">
        <w:r w:rsidR="00AC537D">
          <w:rPr>
            <w:lang w:val="sr-Cyrl-RS"/>
          </w:rPr>
          <w:t>методи</w:t>
        </w:r>
      </w:ins>
      <w:del w:id="895" w:author="Jelena Hrnjak" w:date="2023-08-23T17:41:00Z">
        <w:r w:rsidR="009A6D98" w:rsidRPr="00A43182" w:rsidDel="00AC537D">
          <w:rPr>
            <w:i/>
            <w:lang w:val="sr-Cyrl-RS"/>
          </w:rPr>
          <w:delText>endpoint</w:delText>
        </w:r>
        <w:r w:rsidR="009A6D98" w:rsidRPr="00A43182" w:rsidDel="00AC537D">
          <w:rPr>
            <w:lang w:val="sr-Cyrl-RS"/>
          </w:rPr>
          <w:delText>-у</w:delText>
        </w:r>
      </w:del>
      <w:r w:rsidR="00096805" w:rsidRPr="00A43182">
        <w:rPr>
          <w:lang w:val="sr-Cyrl-RS"/>
        </w:rPr>
        <w:t xml:space="preserve">, односно </w:t>
      </w:r>
      <w:del w:id="896" w:author="Jelena Hrnjak" w:date="2023-08-23T17:33:00Z">
        <w:r w:rsidR="00933E3E" w:rsidRPr="00A43182" w:rsidDel="00E33109">
          <w:rPr>
            <w:lang w:val="sr-Cyrl-RS"/>
          </w:rPr>
          <w:delText xml:space="preserve">роле </w:delText>
        </w:r>
      </w:del>
      <w:ins w:id="897" w:author="Jelena Hrnjak" w:date="2023-08-23T17:33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r w:rsidR="00933E3E" w:rsidRPr="00A43182">
        <w:rPr>
          <w:lang w:val="sr-Cyrl-RS"/>
        </w:rPr>
        <w:t>које имају овлашћење да приступе одређеној</w:t>
      </w:r>
      <w:r w:rsidR="00096805" w:rsidRPr="00A43182">
        <w:rPr>
          <w:lang w:val="sr-Cyrl-RS"/>
        </w:rPr>
        <w:t xml:space="preserve"> функционалност</w:t>
      </w:r>
      <w:r w:rsidR="00933E3E" w:rsidRPr="00A43182">
        <w:rPr>
          <w:lang w:val="sr-Cyrl-RS"/>
        </w:rPr>
        <w:t>и сист</w:t>
      </w:r>
      <w:ins w:id="898" w:author="Vladimir Dimitrieski" w:date="2023-08-13T10:45:00Z">
        <w:r w:rsidR="0059780D">
          <w:rPr>
            <w:lang w:val="sr-Cyrl-RS"/>
          </w:rPr>
          <w:t>е</w:t>
        </w:r>
      </w:ins>
      <w:r w:rsidR="00933E3E" w:rsidRPr="00A43182">
        <w:rPr>
          <w:lang w:val="sr-Cyrl-RS"/>
        </w:rPr>
        <w:t>м</w:t>
      </w:r>
      <w:del w:id="899" w:author="Vladimir Dimitrieski" w:date="2023-08-13T10:45:00Z">
        <w:r w:rsidR="00933E3E" w:rsidRPr="00A43182" w:rsidDel="0059780D">
          <w:rPr>
            <w:lang w:val="sr-Cyrl-RS"/>
          </w:rPr>
          <w:delText>е</w:delText>
        </w:r>
      </w:del>
      <w:r w:rsidR="00933E3E" w:rsidRPr="00A43182">
        <w:rPr>
          <w:lang w:val="sr-Cyrl-RS"/>
        </w:rPr>
        <w:t>а</w:t>
      </w:r>
      <w:r w:rsidR="00096805" w:rsidRPr="00A43182">
        <w:rPr>
          <w:lang w:val="sr-Cyrl-RS"/>
        </w:rPr>
        <w:t>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1885"/>
        <w:gridCol w:w="2070"/>
        <w:gridCol w:w="1800"/>
        <w:gridCol w:w="3117"/>
      </w:tblGrid>
      <w:tr w:rsidR="00555B86" w:rsidRPr="00A43182" w14:paraId="58014C08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9A9D4ED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2070" w:type="dxa"/>
          </w:tcPr>
          <w:p w14:paraId="535A352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800" w:type="dxa"/>
          </w:tcPr>
          <w:p w14:paraId="46B5133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117" w:type="dxa"/>
          </w:tcPr>
          <w:p w14:paraId="2BAE47B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4FF41142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44CEBCFA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2070" w:type="dxa"/>
          </w:tcPr>
          <w:p w14:paraId="4A349624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5E70BC5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25F55614" w14:textId="2030DB9C" w:rsidR="00555B86" w:rsidRPr="00A43182" w:rsidRDefault="00555B86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 Путања, односно </w:t>
            </w:r>
            <w:r w:rsidRPr="00A43182">
              <w:rPr>
                <w:i/>
                <w:szCs w:val="24"/>
                <w:lang w:val="sr-Cyrl-RS"/>
              </w:rPr>
              <w:t>URL</w:t>
            </w:r>
            <w:r w:rsidRPr="00A43182">
              <w:rPr>
                <w:szCs w:val="24"/>
                <w:lang w:val="sr-Cyrl-RS"/>
              </w:rPr>
              <w:t xml:space="preserve"> адреса </w:t>
            </w:r>
            <w:del w:id="900" w:author="Jelena Hrnjak" w:date="2023-08-23T17:41:00Z">
              <w:r w:rsidRPr="00A43182" w:rsidDel="00AC537D">
                <w:rPr>
                  <w:i/>
                  <w:szCs w:val="24"/>
                  <w:lang w:val="sr-Cyrl-RS"/>
                </w:rPr>
                <w:delText>endpoint-</w:delText>
              </w:r>
              <w:r w:rsidRPr="00A43182" w:rsidDel="00AC537D">
                <w:rPr>
                  <w:szCs w:val="24"/>
                  <w:lang w:val="sr-Cyrl-RS"/>
                </w:rPr>
                <w:delText>а</w:delText>
              </w:r>
            </w:del>
            <w:ins w:id="901" w:author="Jelena Hrnjak" w:date="2023-08-23T17:41:00Z">
              <w:r w:rsidR="00AC537D">
                <w:rPr>
                  <w:szCs w:val="24"/>
                  <w:lang w:val="sr-Cyrl-RS"/>
                </w:rPr>
                <w:t>методе</w:t>
              </w:r>
            </w:ins>
            <w:del w:id="902" w:author="Jelena Hrnjak" w:date="2023-08-23T17:41:00Z">
              <w:r w:rsidRPr="00A43182" w:rsidDel="00AC537D">
                <w:rPr>
                  <w:szCs w:val="24"/>
                  <w:lang w:val="sr-Cyrl-RS"/>
                </w:rPr>
                <w:delText>,</w:delText>
              </w:r>
            </w:del>
          </w:p>
        </w:tc>
      </w:tr>
      <w:tr w:rsidR="00555B86" w:rsidRPr="00A43182" w14:paraId="23848A0B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61470291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2070" w:type="dxa"/>
          </w:tcPr>
          <w:p w14:paraId="7C3A5C9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EEndpointType</w:t>
            </w:r>
          </w:p>
        </w:tc>
        <w:tc>
          <w:tcPr>
            <w:tcW w:w="1800" w:type="dxa"/>
          </w:tcPr>
          <w:p w14:paraId="65FF574F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0FC56A1D" w14:textId="729FDC22" w:rsidR="00555B86" w:rsidRPr="00A43182" w:rsidRDefault="00555B86" w:rsidP="001D0AF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</w:t>
            </w:r>
            <w:ins w:id="903" w:author="Jelena Hrnjak" w:date="2023-08-23T17:41:00Z">
              <w:r w:rsidR="00AC537D">
                <w:rPr>
                  <w:szCs w:val="24"/>
                  <w:lang w:val="sr-Cyrl-RS"/>
                </w:rPr>
                <w:t>методе</w:t>
              </w:r>
            </w:ins>
            <w:del w:id="904" w:author="Jelena Hrnjak" w:date="2023-08-23T17:41:00Z">
              <w:r w:rsidRPr="00A43182" w:rsidDel="00AC537D">
                <w:rPr>
                  <w:i/>
                  <w:szCs w:val="24"/>
                  <w:lang w:val="sr-Cyrl-RS"/>
                </w:rPr>
                <w:delText>endpoint</w:delText>
              </w:r>
              <w:r w:rsidRPr="00A43182" w:rsidDel="00AC537D">
                <w:rPr>
                  <w:szCs w:val="24"/>
                  <w:lang w:val="sr-Cyrl-RS"/>
                </w:rPr>
                <w:delText>-a</w:delText>
              </w:r>
            </w:del>
            <w:r w:rsidRPr="00A43182">
              <w:rPr>
                <w:szCs w:val="24"/>
                <w:lang w:val="sr-Cyrl-RS"/>
              </w:rPr>
              <w:t>, где су могуће вредности регистрација (</w:t>
            </w:r>
            <w:r w:rsidRPr="00A43182">
              <w:rPr>
                <w:i/>
                <w:szCs w:val="24"/>
                <w:lang w:val="sr-Cyrl-RS"/>
              </w:rPr>
              <w:t>REGISTRATION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пријава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LOGIN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одјава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LOGOUT</w:t>
            </w:r>
            <w:r w:rsidRPr="00A43182">
              <w:rPr>
                <w:szCs w:val="24"/>
                <w:lang w:val="sr-Cyrl-RS"/>
              </w:rPr>
              <w:t>) и друго (</w:t>
            </w:r>
            <w:r w:rsidRPr="00A43182">
              <w:rPr>
                <w:i/>
                <w:szCs w:val="24"/>
                <w:lang w:val="sr-Cyrl-RS"/>
              </w:rPr>
              <w:t>OTHER</w:t>
            </w:r>
            <w:r w:rsidRPr="00A43182">
              <w:rPr>
                <w:szCs w:val="24"/>
                <w:lang w:val="sr-Cyrl-RS"/>
              </w:rPr>
              <w:t>)</w:t>
            </w:r>
          </w:p>
        </w:tc>
      </w:tr>
      <w:tr w:rsidR="00555B86" w:rsidRPr="00A43182" w14:paraId="633BC7BD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2EB0819E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methodName</w:t>
            </w:r>
          </w:p>
        </w:tc>
        <w:tc>
          <w:tcPr>
            <w:tcW w:w="2070" w:type="dxa"/>
          </w:tcPr>
          <w:p w14:paraId="44695806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1862BEEA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1F42DD98" w14:textId="28977BC1" w:rsidR="00555B86" w:rsidRPr="00A43182" w:rsidRDefault="00555B86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методе</w:t>
            </w:r>
            <w:del w:id="905" w:author="Jelena Hrnjak" w:date="2023-08-23T17:41:00Z">
              <w:r w:rsidRPr="00A43182" w:rsidDel="00AC537D">
                <w:rPr>
                  <w:szCs w:val="24"/>
                  <w:lang w:val="sr-Cyrl-RS"/>
                </w:rPr>
                <w:delText xml:space="preserve"> на коју се односи </w:delText>
              </w:r>
              <w:r w:rsidRPr="00A43182" w:rsidDel="00AC537D">
                <w:rPr>
                  <w:i/>
                  <w:szCs w:val="24"/>
                  <w:lang w:val="sr-Cyrl-RS"/>
                </w:rPr>
                <w:delText>endpoint</w:delText>
              </w:r>
            </w:del>
          </w:p>
        </w:tc>
      </w:tr>
      <w:tr w:rsidR="00555B86" w:rsidRPr="00A43182" w14:paraId="19F4F5BF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76A8E5B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</w:t>
            </w:r>
          </w:p>
        </w:tc>
        <w:tc>
          <w:tcPr>
            <w:tcW w:w="2070" w:type="dxa"/>
          </w:tcPr>
          <w:p w14:paraId="1DE3F3BB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EEndpointMethod</w:t>
            </w:r>
          </w:p>
        </w:tc>
        <w:tc>
          <w:tcPr>
            <w:tcW w:w="1800" w:type="dxa"/>
          </w:tcPr>
          <w:p w14:paraId="4D0A0907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117" w:type="dxa"/>
          </w:tcPr>
          <w:p w14:paraId="15091EF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 xml:space="preserve">HTTP </w:t>
            </w:r>
            <w:r w:rsidRPr="00A43182">
              <w:rPr>
                <w:szCs w:val="24"/>
                <w:lang w:val="sr-Cyrl-RS"/>
              </w:rPr>
              <w:t xml:space="preserve">метод који означава каква је врста захтева,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GET, POST, PUT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DELETE</w:t>
            </w:r>
          </w:p>
        </w:tc>
      </w:tr>
    </w:tbl>
    <w:p w14:paraId="65844CF8" w14:textId="7A868690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4.9 – Обележја концепта </w:t>
      </w:r>
      <w:r w:rsidRPr="00A43182">
        <w:rPr>
          <w:i/>
          <w:lang w:val="sr-Cyrl-RS"/>
        </w:rPr>
        <w:t>Endpoint</w:t>
      </w:r>
    </w:p>
    <w:p w14:paraId="1F89A2DB" w14:textId="77777777" w:rsidR="00555B86" w:rsidRPr="00A43182" w:rsidRDefault="00555B86" w:rsidP="00555B86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06"/>
        <w:gridCol w:w="2034"/>
        <w:gridCol w:w="1777"/>
        <w:gridCol w:w="3155"/>
      </w:tblGrid>
      <w:tr w:rsidR="00555B86" w:rsidRPr="00A43182" w14:paraId="0C419A91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7E398073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176" w:type="pct"/>
          </w:tcPr>
          <w:p w14:paraId="7F01B44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12" w:type="pct"/>
          </w:tcPr>
          <w:p w14:paraId="7F6D4B2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8" w:type="pct"/>
          </w:tcPr>
          <w:p w14:paraId="1EE9D94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7A1B5329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4BD3665F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role_authorities</w:t>
            </w:r>
          </w:p>
        </w:tc>
        <w:tc>
          <w:tcPr>
            <w:tcW w:w="1176" w:type="pct"/>
          </w:tcPr>
          <w:p w14:paraId="080B1F1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12" w:type="pct"/>
          </w:tcPr>
          <w:p w14:paraId="2DB52B6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8" w:type="pct"/>
          </w:tcPr>
          <w:p w14:paraId="1A4F9532" w14:textId="55593732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del w:id="906" w:author="Jelena Hrnjak" w:date="2023-08-23T17:34:00Z">
              <w:r w:rsidRPr="00A43182" w:rsidDel="00E33109">
                <w:rPr>
                  <w:szCs w:val="24"/>
                  <w:lang w:val="sr-Cyrl-RS"/>
                </w:rPr>
                <w:delText xml:space="preserve">Роле </w:delText>
              </w:r>
            </w:del>
            <w:ins w:id="907" w:author="Jelena Hrnjak" w:date="2023-08-23T17:34:00Z">
              <w:r w:rsidR="00E33109">
                <w:rPr>
                  <w:szCs w:val="24"/>
                  <w:lang w:val="sr-Cyrl-RS"/>
                </w:rPr>
                <w:t>Улоге</w:t>
              </w:r>
              <w:r w:rsidR="00E33109" w:rsidRPr="00A43182">
                <w:rPr>
                  <w:szCs w:val="24"/>
                  <w:lang w:val="sr-Cyrl-RS"/>
                </w:rPr>
                <w:t xml:space="preserve"> </w:t>
              </w:r>
            </w:ins>
            <w:r w:rsidRPr="00A43182">
              <w:rPr>
                <w:szCs w:val="24"/>
                <w:lang w:val="sr-Cyrl-RS"/>
              </w:rPr>
              <w:t xml:space="preserve">које имају право приступа </w:t>
            </w:r>
            <w:ins w:id="908" w:author="Jelena Hrnjak" w:date="2023-08-23T17:42:00Z">
              <w:r w:rsidR="004F6EBE">
                <w:rPr>
                  <w:szCs w:val="24"/>
                  <w:lang w:val="sr-Cyrl-RS"/>
                </w:rPr>
                <w:t>методи</w:t>
              </w:r>
            </w:ins>
            <w:del w:id="909" w:author="Jelena Hrnjak" w:date="2023-08-23T17:42:00Z">
              <w:r w:rsidRPr="00A43182" w:rsidDel="004F6EBE">
                <w:rPr>
                  <w:i/>
                  <w:szCs w:val="24"/>
                  <w:lang w:val="sr-Cyrl-RS"/>
                </w:rPr>
                <w:delText>endpoint</w:delText>
              </w:r>
              <w:r w:rsidRPr="00A43182" w:rsidDel="004F6EBE">
                <w:rPr>
                  <w:szCs w:val="24"/>
                  <w:lang w:val="sr-Cyrl-RS"/>
                </w:rPr>
                <w:delText>-у</w:delText>
              </w:r>
            </w:del>
          </w:p>
        </w:tc>
      </w:tr>
    </w:tbl>
    <w:p w14:paraId="05524E59" w14:textId="21FB55AC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4.10 – Асоцијације концепта </w:t>
      </w:r>
      <w:r w:rsidRPr="00A43182">
        <w:rPr>
          <w:i/>
          <w:lang w:val="sr-Cyrl-RS"/>
        </w:rPr>
        <w:t>Endpoint</w:t>
      </w:r>
    </w:p>
    <w:p w14:paraId="51391B05" w14:textId="3087C221" w:rsidR="00555B86" w:rsidRPr="00A43182" w:rsidRDefault="00160787" w:rsidP="007E370A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98ECA1" wp14:editId="47F6DB63">
                <wp:simplePos x="0" y="0"/>
                <wp:positionH relativeFrom="margin">
                  <wp:align>right</wp:align>
                </wp:positionH>
                <wp:positionV relativeFrom="paragraph">
                  <wp:posOffset>1002665</wp:posOffset>
                </wp:positionV>
                <wp:extent cx="5610225" cy="436245"/>
                <wp:effectExtent l="0" t="0" r="28575" b="20955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371F9" w14:textId="77777777" w:rsidR="009E2C85" w:rsidRDefault="009E2C85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urlStartsWithForwardSlash(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'Endpoint URL should start with a forward </w:t>
                            </w:r>
                          </w:p>
                          <w:p w14:paraId="54222FC7" w14:textId="48927A87" w:rsidR="009E2C85" w:rsidRDefault="009E2C85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slash!'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8ECA1" id="Text Box 21" o:spid="_x0000_s1042" type="#_x0000_t202" style="position:absolute;left:0;text-align:left;margin-left:390.55pt;margin-top:78.95pt;width:441.75pt;height:34.3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" fillcolor="white [3201]" strokeweight=".5pt">
                <v:textbox>
                  <w:txbxContent>
                    <w:p w14:paraId="367371F9" w14:textId="77777777" w:rsidR="009E2C85" w:rsidRDefault="009E2C85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urlStartsWithForwardSlash(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'Endpoint URL should start with a forward </w:t>
                      </w:r>
                    </w:p>
                    <w:p w14:paraId="54222FC7" w14:textId="48927A87" w:rsidR="009E2C85" w:rsidRDefault="009E2C85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slash!'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4DCF" w:rsidRPr="00A43182">
        <w:rPr>
          <w:lang w:val="sr-Cyrl-RS"/>
        </w:rPr>
        <w:tab/>
      </w:r>
      <w:r w:rsidR="00503A4C" w:rsidRPr="00A43182">
        <w:rPr>
          <w:lang w:val="sr-Cyrl-RS"/>
        </w:rPr>
        <w:t xml:space="preserve">Ограничење </w:t>
      </w:r>
      <w:r w:rsidR="000D7255" w:rsidRPr="00A43182">
        <w:rPr>
          <w:i/>
          <w:lang w:val="sr-Cyrl-RS"/>
        </w:rPr>
        <w:t xml:space="preserve">urlStartsWithForwardSlash </w:t>
      </w:r>
      <w:r w:rsidR="000D7255" w:rsidRPr="00A43182">
        <w:rPr>
          <w:lang w:val="sr-Cyrl-RS"/>
        </w:rPr>
        <w:t>(листинг 4.1</w:t>
      </w:r>
      <w:r w:rsidR="00C50F14" w:rsidRPr="00A43182">
        <w:rPr>
          <w:lang w:val="sr-Cyrl-RS"/>
        </w:rPr>
        <w:t>3</w:t>
      </w:r>
      <w:r w:rsidR="000D7255" w:rsidRPr="00A43182">
        <w:rPr>
          <w:lang w:val="sr-Cyrl-RS"/>
        </w:rPr>
        <w:t xml:space="preserve">) </w:t>
      </w:r>
      <w:r w:rsidR="00503A4C" w:rsidRPr="00A43182">
        <w:rPr>
          <w:lang w:val="sr-Cyrl-RS"/>
        </w:rPr>
        <w:t>гарантује да</w:t>
      </w:r>
      <w:r w:rsidR="00E64DCF" w:rsidRPr="00A43182">
        <w:rPr>
          <w:lang w:val="sr-Cyrl-RS"/>
        </w:rPr>
        <w:t xml:space="preserve"> путање </w:t>
      </w:r>
      <w:ins w:id="910" w:author="Jelena Hrnjak" w:date="2023-08-23T17:42:00Z">
        <w:r w:rsidR="004F6EBE">
          <w:rPr>
            <w:lang w:val="sr-Cyrl-RS"/>
          </w:rPr>
          <w:t>метода</w:t>
        </w:r>
      </w:ins>
      <w:del w:id="911" w:author="Jelena Hrnjak" w:date="2023-08-23T17:42:00Z">
        <w:r w:rsidR="00E64DCF" w:rsidRPr="00A43182" w:rsidDel="004F6EBE">
          <w:rPr>
            <w:i/>
            <w:lang w:val="sr-Cyrl-RS"/>
          </w:rPr>
          <w:delText>endpoint</w:delText>
        </w:r>
        <w:r w:rsidR="00E64DCF" w:rsidRPr="00A43182" w:rsidDel="004F6EBE">
          <w:rPr>
            <w:lang w:val="sr-Cyrl-RS"/>
          </w:rPr>
          <w:delText>-а</w:delText>
        </w:r>
      </w:del>
      <w:r w:rsidR="00E64DCF" w:rsidRPr="00A43182">
        <w:rPr>
          <w:lang w:val="sr-Cyrl-RS"/>
        </w:rPr>
        <w:t xml:space="preserve"> </w:t>
      </w:r>
      <w:r w:rsidR="00503A4C" w:rsidRPr="00A43182">
        <w:rPr>
          <w:lang w:val="sr-Cyrl-RS"/>
        </w:rPr>
        <w:t xml:space="preserve">започињу </w:t>
      </w:r>
      <w:r w:rsidR="00E64DCF" w:rsidRPr="00A43182">
        <w:rPr>
          <w:lang w:val="sr-Cyrl-RS"/>
        </w:rPr>
        <w:t xml:space="preserve">карактером ‘/’ </w:t>
      </w:r>
      <w:r w:rsidR="000D7255" w:rsidRPr="00A43182">
        <w:rPr>
          <w:lang w:val="sr-Cyrl-RS"/>
        </w:rPr>
        <w:t xml:space="preserve">што </w:t>
      </w:r>
      <w:r w:rsidR="00503A4C" w:rsidRPr="00A43182">
        <w:rPr>
          <w:lang w:val="sr-Cyrl-RS"/>
        </w:rPr>
        <w:t>доприноси конзистентности</w:t>
      </w:r>
      <w:r w:rsidR="001D0AFF">
        <w:rPr>
          <w:lang w:val="sr-Cyrl-RS"/>
        </w:rPr>
        <w:t xml:space="preserve"> у апликацији</w:t>
      </w:r>
      <w:r w:rsidR="000D7255" w:rsidRPr="00A43182">
        <w:rPr>
          <w:lang w:val="sr-Cyrl-RS"/>
        </w:rPr>
        <w:t xml:space="preserve">. Поред овог ограничења, битно је да </w:t>
      </w:r>
      <w:del w:id="912" w:author="Jelena Hrnjak" w:date="2023-08-23T17:34:00Z">
        <w:r w:rsidR="007E370A" w:rsidRPr="00A43182" w:rsidDel="00E33109">
          <w:rPr>
            <w:lang w:val="sr-Cyrl-RS"/>
          </w:rPr>
          <w:delText xml:space="preserve">роле </w:delText>
        </w:r>
      </w:del>
      <w:ins w:id="913" w:author="Jelena Hrnjak" w:date="2023-08-23T17:34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r w:rsidR="007E370A" w:rsidRPr="00A43182">
        <w:rPr>
          <w:lang w:val="sr-Cyrl-RS"/>
        </w:rPr>
        <w:t>којима је дозвољен приступ буду јединствене</w:t>
      </w:r>
      <w:r w:rsidR="00503A4C" w:rsidRPr="00A43182">
        <w:rPr>
          <w:lang w:val="sr-Cyrl-RS"/>
        </w:rPr>
        <w:t xml:space="preserve"> </w:t>
      </w:r>
      <w:r w:rsidR="007E370A" w:rsidRPr="00A43182">
        <w:rPr>
          <w:lang w:val="sr-Cyrl-RS"/>
        </w:rPr>
        <w:t xml:space="preserve">у оквиру </w:t>
      </w:r>
      <w:ins w:id="914" w:author="Jelena Hrnjak" w:date="2023-08-23T17:42:00Z">
        <w:r w:rsidR="004F6EBE">
          <w:rPr>
            <w:lang w:val="sr-Cyrl-RS"/>
          </w:rPr>
          <w:t>методе</w:t>
        </w:r>
      </w:ins>
      <w:del w:id="915" w:author="Jelena Hrnjak" w:date="2023-08-23T17:42:00Z">
        <w:r w:rsidR="007E370A" w:rsidRPr="00A43182" w:rsidDel="004F6EBE">
          <w:rPr>
            <w:i/>
            <w:lang w:val="sr-Cyrl-RS"/>
          </w:rPr>
          <w:delText>endpoint</w:delText>
        </w:r>
        <w:r w:rsidR="007E370A" w:rsidRPr="00A43182" w:rsidDel="004F6EBE">
          <w:rPr>
            <w:lang w:val="sr-Cyrl-RS"/>
          </w:rPr>
          <w:delText>-a</w:delText>
        </w:r>
      </w:del>
      <w:r w:rsidR="007E370A" w:rsidRPr="00A43182">
        <w:rPr>
          <w:lang w:val="sr-Cyrl-RS"/>
        </w:rPr>
        <w:t xml:space="preserve"> (листинг 4.1</w:t>
      </w:r>
      <w:r w:rsidR="00C50F14" w:rsidRPr="00A43182">
        <w:rPr>
          <w:lang w:val="sr-Cyrl-RS"/>
        </w:rPr>
        <w:t>4</w:t>
      </w:r>
      <w:r w:rsidR="007E370A" w:rsidRPr="00A43182">
        <w:rPr>
          <w:lang w:val="sr-Cyrl-RS"/>
        </w:rPr>
        <w:t>).</w:t>
      </w:r>
    </w:p>
    <w:p w14:paraId="4CC8BF2C" w14:textId="0B487C59" w:rsidR="006F53AA" w:rsidRPr="00A43182" w:rsidRDefault="00160787" w:rsidP="0016078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3</w:t>
      </w:r>
      <w:r w:rsidRPr="00A43182">
        <w:rPr>
          <w:lang w:val="sr-Cyrl-RS"/>
        </w:rPr>
        <w:t xml:space="preserve"> – Путање </w:t>
      </w:r>
      <w:del w:id="916" w:author="Jelena Hrnjak" w:date="2023-08-23T17:42:00Z">
        <w:r w:rsidRPr="00A43182" w:rsidDel="004F6EBE">
          <w:rPr>
            <w:i/>
            <w:lang w:val="sr-Cyrl-RS"/>
          </w:rPr>
          <w:delText>endpoint</w:delText>
        </w:r>
      </w:del>
      <w:ins w:id="917" w:author="Jelena Hrnjak" w:date="2023-08-23T17:42:00Z">
        <w:r w:rsidR="004F6EBE">
          <w:rPr>
            <w:lang w:val="sr-Cyrl-RS"/>
          </w:rPr>
          <w:t>метод</w:t>
        </w:r>
      </w:ins>
      <w:del w:id="918" w:author="Jelena Hrnjak" w:date="2023-08-23T17:42:00Z">
        <w:r w:rsidRPr="00A43182" w:rsidDel="004F6EBE">
          <w:rPr>
            <w:lang w:val="sr-Cyrl-RS"/>
          </w:rPr>
          <w:delText>-</w:delText>
        </w:r>
      </w:del>
      <w:r w:rsidRPr="00A43182">
        <w:rPr>
          <w:lang w:val="sr-Cyrl-RS"/>
        </w:rPr>
        <w:t>а започињу карактером ‘/’</w:t>
      </w:r>
    </w:p>
    <w:p w14:paraId="266C11BB" w14:textId="77777777" w:rsidR="000030E3" w:rsidRPr="00A43182" w:rsidRDefault="000030E3" w:rsidP="00160787">
      <w:pPr>
        <w:pStyle w:val="Labelaslike"/>
        <w:rPr>
          <w:lang w:val="sr-Cyrl-RS"/>
        </w:rPr>
      </w:pPr>
    </w:p>
    <w:p w14:paraId="1551207C" w14:textId="39FF74EC" w:rsidR="000030E3" w:rsidRPr="00A43182" w:rsidRDefault="000030E3" w:rsidP="000030E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F887D3" wp14:editId="1F02983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0225" cy="666750"/>
                <wp:effectExtent l="0" t="0" r="28575" b="1905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4D4C1" w14:textId="5B5C4A3F" w:rsidR="009E2C85" w:rsidRDefault="009E2C85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uniqueRoleAuthorities(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authorities must be unique for each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362E20E" w14:textId="32489939" w:rsidR="009E2C85" w:rsidRDefault="009E2C85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role_authorities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87D3" id="Text Box 22" o:spid="_x0000_s1043" type="#_x0000_t202" style="position:absolute;left:0;text-align:left;margin-left:0;margin-top:0;width:441.75pt;height:52.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" fillcolor="white [3201]" strokeweight=".5pt">
                <v:textbox>
                  <w:txbxContent>
                    <w:p w14:paraId="2504D4C1" w14:textId="5B5C4A3F" w:rsidR="009E2C85" w:rsidRDefault="009E2C85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uniqueRoleAuthorities(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authorities must be unique for each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362E20E" w14:textId="32489939" w:rsidR="009E2C85" w:rsidRDefault="009E2C85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role_authorities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4</w:t>
      </w:r>
      <w:r w:rsidRPr="00A43182">
        <w:rPr>
          <w:lang w:val="sr-Cyrl-RS"/>
        </w:rPr>
        <w:t xml:space="preserve"> – </w:t>
      </w:r>
      <w:del w:id="919" w:author="Jelena Hrnjak" w:date="2023-08-23T17:34:00Z">
        <w:r w:rsidRPr="00A43182" w:rsidDel="00E33109">
          <w:rPr>
            <w:lang w:val="sr-Cyrl-RS"/>
          </w:rPr>
          <w:delText xml:space="preserve">Роле </w:delText>
        </w:r>
      </w:del>
      <w:ins w:id="920" w:author="Jelena Hrnjak" w:date="2023-08-23T17:34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del w:id="921" w:author="Jelena Hrnjak" w:date="2023-08-23T17:43:00Z">
        <w:r w:rsidRPr="00A43182" w:rsidDel="004F6EBE">
          <w:rPr>
            <w:lang w:val="sr-Cyrl-RS"/>
          </w:rPr>
          <w:delText xml:space="preserve">којима </w:delText>
        </w:r>
      </w:del>
      <w:ins w:id="922" w:author="Jelena Hrnjak" w:date="2023-08-23T17:43:00Z">
        <w:r w:rsidR="004F6EBE">
          <w:rPr>
            <w:lang w:val="sr-Cyrl-RS"/>
          </w:rPr>
          <w:t>које имају</w:t>
        </w:r>
      </w:ins>
      <w:del w:id="923" w:author="Jelena Hrnjak" w:date="2023-08-23T17:43:00Z">
        <w:r w:rsidRPr="00A43182" w:rsidDel="004F6EBE">
          <w:rPr>
            <w:lang w:val="sr-Cyrl-RS"/>
          </w:rPr>
          <w:delText>је</w:delText>
        </w:r>
      </w:del>
      <w:r w:rsidRPr="00A43182">
        <w:rPr>
          <w:lang w:val="sr-Cyrl-RS"/>
        </w:rPr>
        <w:t xml:space="preserve"> </w:t>
      </w:r>
      <w:del w:id="924" w:author="Jelena Hrnjak" w:date="2023-08-23T17:34:00Z">
        <w:r w:rsidRPr="00A43182" w:rsidDel="00E33109">
          <w:rPr>
            <w:lang w:val="sr-Cyrl-RS"/>
          </w:rPr>
          <w:delText xml:space="preserve">додељен </w:delText>
        </w:r>
      </w:del>
      <w:ins w:id="925" w:author="Jelena Hrnjak" w:date="2023-08-23T17:34:00Z">
        <w:r w:rsidR="004F6EBE">
          <w:rPr>
            <w:lang w:val="sr-Cyrl-RS"/>
          </w:rPr>
          <w:t>дозволу</w:t>
        </w:r>
        <w:r w:rsidR="00E33109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приступ</w:t>
      </w:r>
      <w:ins w:id="926" w:author="Jelena Hrnjak" w:date="2023-08-23T17:43:00Z">
        <w:r w:rsidR="004F6EBE">
          <w:rPr>
            <w:lang w:val="sr-Cyrl-RS"/>
          </w:rPr>
          <w:t>а</w:t>
        </w:r>
      </w:ins>
      <w:r w:rsidRPr="00A43182">
        <w:rPr>
          <w:lang w:val="sr-Cyrl-RS"/>
        </w:rPr>
        <w:t xml:space="preserve"> </w:t>
      </w:r>
      <w:del w:id="927" w:author="Jelena Hrnjak" w:date="2023-08-23T17:42:00Z">
        <w:r w:rsidRPr="00A43182" w:rsidDel="004F6EBE">
          <w:rPr>
            <w:i/>
            <w:lang w:val="sr-Cyrl-RS"/>
          </w:rPr>
          <w:delText>endpoint</w:delText>
        </w:r>
      </w:del>
      <w:ins w:id="928" w:author="Jelena Hrnjak" w:date="2023-08-23T17:42:00Z">
        <w:r w:rsidR="004F6EBE">
          <w:rPr>
            <w:lang w:val="sr-Cyrl-RS"/>
          </w:rPr>
          <w:t>мет</w:t>
        </w:r>
      </w:ins>
      <w:ins w:id="929" w:author="Jelena Hrnjak" w:date="2023-08-23T17:43:00Z">
        <w:r w:rsidR="004F6EBE">
          <w:rPr>
            <w:lang w:val="sr-Cyrl-RS"/>
          </w:rPr>
          <w:t>о</w:t>
        </w:r>
      </w:ins>
      <w:ins w:id="930" w:author="Jelena Hrnjak" w:date="2023-08-23T17:42:00Z">
        <w:r w:rsidR="004F6EBE">
          <w:rPr>
            <w:lang w:val="sr-Cyrl-RS"/>
          </w:rPr>
          <w:t>д</w:t>
        </w:r>
      </w:ins>
      <w:ins w:id="931" w:author="Jelena Hrnjak" w:date="2023-08-23T17:43:00Z">
        <w:r w:rsidR="004F6EBE">
          <w:rPr>
            <w:lang w:val="sr-Cyrl-RS"/>
          </w:rPr>
          <w:t>и</w:t>
        </w:r>
      </w:ins>
      <w:del w:id="932" w:author="Jelena Hrnjak" w:date="2023-08-23T17:42:00Z">
        <w:r w:rsidRPr="00A43182" w:rsidDel="004F6EBE">
          <w:rPr>
            <w:lang w:val="sr-Cyrl-RS"/>
          </w:rPr>
          <w:delText>-у</w:delText>
        </w:r>
      </w:del>
      <w:r w:rsidRPr="00A43182">
        <w:rPr>
          <w:lang w:val="sr-Cyrl-RS"/>
        </w:rPr>
        <w:t xml:space="preserve"> не могу да се дуплирају унутар </w:t>
      </w:r>
      <w:del w:id="933" w:author="Jelena Hrnjak" w:date="2023-08-23T17:43:00Z">
        <w:r w:rsidRPr="00A43182" w:rsidDel="00B60FBC">
          <w:rPr>
            <w:lang w:val="sr-Cyrl-RS"/>
          </w:rPr>
          <w:delText>истог</w:delText>
        </w:r>
      </w:del>
      <w:ins w:id="934" w:author="Jelena Hrnjak" w:date="2023-08-23T17:43:00Z">
        <w:r w:rsidR="00B60FBC">
          <w:rPr>
            <w:lang w:val="sr-Cyrl-RS"/>
          </w:rPr>
          <w:t>исте</w:t>
        </w:r>
      </w:ins>
    </w:p>
    <w:p w14:paraId="42CBDBA6" w14:textId="372E0909" w:rsidR="0081776E" w:rsidRPr="00A43182" w:rsidRDefault="0081776E" w:rsidP="0081776E">
      <w:pPr>
        <w:pStyle w:val="Heading3"/>
        <w:rPr>
          <w:i/>
          <w:lang w:val="sr-Cyrl-RS"/>
        </w:rPr>
      </w:pPr>
      <w:bookmarkStart w:id="935" w:name="_Toc144365545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Controller</w:t>
      </w:r>
      <w:bookmarkEnd w:id="935"/>
    </w:p>
    <w:p w14:paraId="74E952AF" w14:textId="4B141097" w:rsidR="00E47410" w:rsidRDefault="00EB45F8" w:rsidP="00E4741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Controller </w:t>
      </w:r>
      <w:r w:rsidRPr="00A43182">
        <w:rPr>
          <w:lang w:val="sr-Cyrl-RS"/>
        </w:rPr>
        <w:t>описује</w:t>
      </w:r>
      <w:r w:rsidR="00D43D17" w:rsidRPr="00A43182">
        <w:rPr>
          <w:lang w:val="sr-Cyrl-RS"/>
        </w:rPr>
        <w:t xml:space="preserve"> контролере апликације</w:t>
      </w:r>
      <w:r w:rsidR="00C617A3">
        <w:rPr>
          <w:lang w:val="sr-Cyrl-RS"/>
        </w:rPr>
        <w:t xml:space="preserve"> (табела 4.</w:t>
      </w:r>
      <w:r w:rsidR="00441BE0">
        <w:rPr>
          <w:lang w:val="sr-Cyrl-RS"/>
        </w:rPr>
        <w:t>11</w:t>
      </w:r>
      <w:r w:rsidR="00C617A3">
        <w:rPr>
          <w:lang w:val="sr-Cyrl-RS"/>
        </w:rPr>
        <w:t>)</w:t>
      </w:r>
      <w:r w:rsidR="00D43D17" w:rsidRPr="00A43182">
        <w:rPr>
          <w:lang w:val="sr-Cyrl-RS"/>
        </w:rPr>
        <w:t xml:space="preserve">. </w:t>
      </w:r>
      <w:r w:rsidR="007D6ED2" w:rsidRPr="00A43182">
        <w:rPr>
          <w:lang w:val="sr-Cyrl-RS"/>
        </w:rPr>
        <w:t>Садржи информације о називу</w:t>
      </w:r>
      <w:r w:rsidR="00D43D17" w:rsidRPr="00A43182">
        <w:rPr>
          <w:lang w:val="sr-Cyrl-RS"/>
        </w:rPr>
        <w:t xml:space="preserve"> и пута</w:t>
      </w:r>
      <w:r w:rsidR="007D6ED2" w:rsidRPr="00A43182">
        <w:rPr>
          <w:lang w:val="sr-Cyrl-RS"/>
        </w:rPr>
        <w:t>њи</w:t>
      </w:r>
      <w:r w:rsidR="0028584F" w:rsidRPr="00A43182">
        <w:rPr>
          <w:lang w:val="sr-Cyrl-RS"/>
        </w:rPr>
        <w:t xml:space="preserve"> контролера, при чему је неопх</w:t>
      </w:r>
      <w:r w:rsidR="00D43D17" w:rsidRPr="00A43182">
        <w:rPr>
          <w:lang w:val="sr-Cyrl-RS"/>
        </w:rPr>
        <w:t xml:space="preserve">одно да обе вредности буду јединствене </w:t>
      </w:r>
      <w:r w:rsidR="00EC6F50" w:rsidRPr="00A43182">
        <w:rPr>
          <w:lang w:val="sr-Cyrl-RS"/>
        </w:rPr>
        <w:t>унутар апликације</w:t>
      </w:r>
      <w:r w:rsidR="00D43D17" w:rsidRPr="00A43182">
        <w:rPr>
          <w:lang w:val="sr-Cyrl-RS"/>
        </w:rPr>
        <w:t xml:space="preserve"> (листинг 4.1</w:t>
      </w:r>
      <w:r w:rsidR="00C50F14" w:rsidRPr="00A43182">
        <w:rPr>
          <w:lang w:val="sr-Cyrl-RS"/>
        </w:rPr>
        <w:t>5</w:t>
      </w:r>
      <w:r w:rsidR="00276BF3" w:rsidRPr="00A43182">
        <w:rPr>
          <w:lang w:val="sr-Cyrl-RS"/>
        </w:rPr>
        <w:t xml:space="preserve"> и</w:t>
      </w:r>
      <w:r w:rsidR="00252E3F" w:rsidRPr="00A43182">
        <w:rPr>
          <w:lang w:val="sr-Cyrl-RS"/>
        </w:rPr>
        <w:t xml:space="preserve"> листинг</w:t>
      </w:r>
      <w:r w:rsidR="00276BF3" w:rsidRPr="00A43182">
        <w:rPr>
          <w:lang w:val="sr-Cyrl-RS"/>
        </w:rPr>
        <w:t xml:space="preserve"> 4.1</w:t>
      </w:r>
      <w:r w:rsidR="00C50F14" w:rsidRPr="00A43182">
        <w:rPr>
          <w:lang w:val="sr-Cyrl-RS"/>
        </w:rPr>
        <w:t>6</w:t>
      </w:r>
      <w:r w:rsidR="00D43D17" w:rsidRPr="00A43182">
        <w:rPr>
          <w:lang w:val="sr-Cyrl-RS"/>
        </w:rPr>
        <w:t>)</w:t>
      </w:r>
      <w:r w:rsidR="00276BF3" w:rsidRPr="00A43182">
        <w:rPr>
          <w:lang w:val="sr-Cyrl-RS"/>
        </w:rPr>
        <w:t>.</w:t>
      </w:r>
      <w:r w:rsidR="005D65FE" w:rsidRPr="00A43182">
        <w:rPr>
          <w:lang w:val="sr-Cyrl-RS"/>
        </w:rPr>
        <w:t xml:space="preserve"> </w:t>
      </w:r>
      <w:r w:rsidR="0049597E" w:rsidRPr="00A43182">
        <w:rPr>
          <w:lang w:val="sr-Cyrl-RS"/>
        </w:rPr>
        <w:t>Уобичајено</w:t>
      </w:r>
      <w:r w:rsidR="0028584F" w:rsidRPr="00A43182">
        <w:rPr>
          <w:lang w:val="sr-Cyrl-RS"/>
        </w:rPr>
        <w:t xml:space="preserve"> је да се називи контролера разликују од путања како би се избегли конфликти приликом рутирања захтева</w:t>
      </w:r>
      <w:r w:rsidR="0049597E" w:rsidRPr="00A43182">
        <w:rPr>
          <w:lang w:val="sr-Cyrl-RS"/>
        </w:rPr>
        <w:t xml:space="preserve"> што је гарантовано ограничењем </w:t>
      </w:r>
      <w:r w:rsidR="0049597E" w:rsidRPr="00A43182">
        <w:rPr>
          <w:i/>
          <w:lang w:val="sr-Cyrl-RS"/>
        </w:rPr>
        <w:t>uniqueControllerPath</w:t>
      </w:r>
      <w:r w:rsidR="00F317EA">
        <w:rPr>
          <w:i/>
          <w:lang w:val="sr-Cyrl-RS"/>
        </w:rPr>
        <w:t xml:space="preserve"> </w:t>
      </w:r>
      <w:r w:rsidR="00F317EA">
        <w:rPr>
          <w:lang w:val="sr-Cyrl-RS"/>
        </w:rPr>
        <w:t xml:space="preserve">(листинг </w:t>
      </w:r>
      <w:r w:rsidR="003354A8">
        <w:rPr>
          <w:lang w:val="sr-Cyrl-RS"/>
        </w:rPr>
        <w:t>4.16</w:t>
      </w:r>
      <w:r w:rsidR="00F317EA">
        <w:rPr>
          <w:lang w:val="sr-Cyrl-RS"/>
        </w:rPr>
        <w:t>)</w:t>
      </w:r>
      <w:r w:rsidR="0028584F" w:rsidRPr="00A43182">
        <w:rPr>
          <w:lang w:val="sr-Cyrl-RS"/>
        </w:rPr>
        <w:t xml:space="preserve">. </w:t>
      </w:r>
      <w:r w:rsidR="005D65FE" w:rsidRPr="00A43182">
        <w:rPr>
          <w:lang w:val="sr-Cyrl-RS"/>
        </w:rPr>
        <w:t>Путања контролера представља апсолутну</w:t>
      </w:r>
      <w:r w:rsidR="00252E3F" w:rsidRPr="00A43182">
        <w:rPr>
          <w:lang w:val="sr-Cyrl-RS"/>
        </w:rPr>
        <w:t xml:space="preserve"> путању у оквиру апликације, </w:t>
      </w:r>
      <w:r w:rsidR="00091F72" w:rsidRPr="00A43182">
        <w:rPr>
          <w:lang w:val="sr-Cyrl-RS"/>
        </w:rPr>
        <w:t>те је неопходно</w:t>
      </w:r>
      <w:r w:rsidR="005D65FE" w:rsidRPr="00A43182">
        <w:rPr>
          <w:lang w:val="sr-Cyrl-RS"/>
        </w:rPr>
        <w:t xml:space="preserve"> да почиње карактером '/'</w:t>
      </w:r>
      <w:r w:rsidR="00252E3F" w:rsidRPr="00A43182">
        <w:rPr>
          <w:lang w:val="sr-Cyrl-RS"/>
        </w:rPr>
        <w:t>. Ово такође омогућава конзистентност генерисаног кода (листинг 4.1</w:t>
      </w:r>
      <w:r w:rsidR="00C50F14" w:rsidRPr="00A43182">
        <w:rPr>
          <w:lang w:val="sr-Cyrl-RS"/>
        </w:rPr>
        <w:t>7</w:t>
      </w:r>
      <w:r w:rsidR="00252E3F" w:rsidRPr="00A43182">
        <w:rPr>
          <w:lang w:val="sr-Cyrl-RS"/>
        </w:rPr>
        <w:t>)</w:t>
      </w:r>
      <w:r w:rsidR="0028253B" w:rsidRPr="00A43182">
        <w:rPr>
          <w:lang w:val="sr-Cyrl-RS"/>
        </w:rPr>
        <w:t xml:space="preserve">. </w:t>
      </w:r>
      <w:r w:rsidR="008315D9" w:rsidRPr="00A43182">
        <w:rPr>
          <w:lang w:val="sr-Cyrl-RS"/>
        </w:rPr>
        <w:t>Ентитети који се односе на кориснике (</w:t>
      </w:r>
      <w:r w:rsidR="008315D9" w:rsidRPr="00A43182">
        <w:rPr>
          <w:i/>
          <w:lang w:val="sr-Cyrl-RS"/>
        </w:rPr>
        <w:t>User</w:t>
      </w:r>
      <w:r w:rsidR="008315D9" w:rsidRPr="00A43182">
        <w:rPr>
          <w:lang w:val="sr-Cyrl-RS"/>
        </w:rPr>
        <w:t xml:space="preserve">) и </w:t>
      </w:r>
      <w:del w:id="936" w:author="Jelena Hrnjak" w:date="2023-08-23T17:34:00Z">
        <w:r w:rsidR="008315D9" w:rsidRPr="00A43182" w:rsidDel="00E33109">
          <w:rPr>
            <w:lang w:val="sr-Cyrl-RS"/>
          </w:rPr>
          <w:delText xml:space="preserve">роле </w:delText>
        </w:r>
      </w:del>
      <w:ins w:id="937" w:author="Jelena Hrnjak" w:date="2023-08-23T17:34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r w:rsidR="008315D9" w:rsidRPr="00A43182">
        <w:rPr>
          <w:lang w:val="sr-Cyrl-RS"/>
        </w:rPr>
        <w:t>(</w:t>
      </w:r>
      <w:r w:rsidR="008315D9" w:rsidRPr="00A43182">
        <w:rPr>
          <w:i/>
          <w:lang w:val="sr-Cyrl-RS"/>
        </w:rPr>
        <w:t>Role</w:t>
      </w:r>
      <w:r w:rsidR="008315D9" w:rsidRPr="00A43182">
        <w:rPr>
          <w:lang w:val="sr-Cyrl-RS"/>
        </w:rPr>
        <w:t>) доводе до постојања класа са истим називима, па самим тим постоји ограничење назива контролера (листинг 4.1</w:t>
      </w:r>
      <w:r w:rsidR="00C50F14" w:rsidRPr="00A43182">
        <w:rPr>
          <w:lang w:val="sr-Cyrl-RS"/>
        </w:rPr>
        <w:t>8</w:t>
      </w:r>
      <w:r w:rsidR="008315D9" w:rsidRPr="00A43182">
        <w:rPr>
          <w:lang w:val="sr-Cyrl-RS"/>
        </w:rPr>
        <w:t xml:space="preserve">). </w:t>
      </w:r>
    </w:p>
    <w:p w14:paraId="5BCD46A6" w14:textId="77777777" w:rsidR="00E47410" w:rsidRPr="00E47410" w:rsidRDefault="00E47410" w:rsidP="00E47410">
      <w:pPr>
        <w:pStyle w:val="Obiantekst"/>
        <w:ind w:firstLine="360"/>
        <w:rPr>
          <w:sz w:val="4"/>
          <w:lang w:val="sr-Cyrl-RS"/>
        </w:rPr>
      </w:pP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56CB86E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91CB94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93BC2DC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4AF5773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5BAB556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EBFF17C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03EE0A" w14:textId="058D7E7E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06CFDB77" w14:textId="1ED8B94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2311EF" w14:textId="22B22A7F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F73F663" w14:textId="362745AE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контролера</w:t>
            </w:r>
          </w:p>
        </w:tc>
      </w:tr>
      <w:tr w:rsidR="00DC3A87" w:rsidRPr="00A43182" w14:paraId="4697A3F9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49FDA64" w14:textId="2B08F537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path</w:t>
            </w:r>
          </w:p>
        </w:tc>
        <w:tc>
          <w:tcPr>
            <w:tcW w:w="1890" w:type="dxa"/>
          </w:tcPr>
          <w:p w14:paraId="338A1EF2" w14:textId="177684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D2040D" w14:textId="3CA6AF27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7F25445" w14:textId="78F1F3D1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Путања контролера</w:t>
            </w:r>
          </w:p>
        </w:tc>
      </w:tr>
    </w:tbl>
    <w:p w14:paraId="4FBE53F0" w14:textId="5975861B" w:rsidR="00DC3A87" w:rsidRPr="00A43182" w:rsidRDefault="00684BB7" w:rsidP="00E3750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555B86" w:rsidRPr="00A43182">
        <w:rPr>
          <w:lang w:val="sr-Cyrl-RS"/>
        </w:rPr>
        <w:t>11</w:t>
      </w:r>
      <w:r w:rsidRPr="00A43182">
        <w:rPr>
          <w:lang w:val="sr-Cyrl-RS"/>
        </w:rPr>
        <w:t xml:space="preserve"> – Обележја концепта </w:t>
      </w:r>
      <w:r w:rsidRPr="00A43182">
        <w:rPr>
          <w:i/>
          <w:lang w:val="sr-Cyrl-RS"/>
        </w:rPr>
        <w:t>Controller</w:t>
      </w:r>
    </w:p>
    <w:p w14:paraId="12172E97" w14:textId="27C436A9" w:rsidR="00E37505" w:rsidRPr="00A43182" w:rsidRDefault="00E37505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A3A0FF" wp14:editId="16C45BE9">
                <wp:simplePos x="0" y="0"/>
                <wp:positionH relativeFrom="margin">
                  <wp:align>right</wp:align>
                </wp:positionH>
                <wp:positionV relativeFrom="paragraph">
                  <wp:posOffset>150495</wp:posOffset>
                </wp:positionV>
                <wp:extent cx="5581650" cy="438150"/>
                <wp:effectExtent l="0" t="0" r="19050" b="1905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2EC78" w14:textId="77777777" w:rsidR="009E2C85" w:rsidRDefault="009E2C85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should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647F97E" w14:textId="1F523A4A" w:rsidR="009E2C85" w:rsidRDefault="009E2C85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001DC2E" w14:textId="323B2899" w:rsidR="009E2C85" w:rsidRPr="00E37505" w:rsidRDefault="009E2C85" w:rsidP="00F317EA">
                            <w:pPr>
                              <w:jc w:val="both"/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3A0FF" id="Text Box 17" o:spid="_x0000_s1044" type="#_x0000_t202" style="position:absolute;left:0;text-align:left;margin-left:388.3pt;margin-top:11.85pt;width:439.5pt;height:34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" fillcolor="white [3201]" strokeweight=".5pt">
                <v:textbox>
                  <w:txbxContent>
                    <w:p w14:paraId="3092EC78" w14:textId="77777777" w:rsidR="009E2C85" w:rsidRDefault="009E2C85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should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647F97E" w14:textId="1F523A4A" w:rsidR="009E2C85" w:rsidRDefault="009E2C85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001DC2E" w14:textId="323B2899" w:rsidR="009E2C85" w:rsidRPr="00E37505" w:rsidRDefault="009E2C85" w:rsidP="00F317EA">
                      <w:pPr>
                        <w:jc w:val="both"/>
                        <w:rPr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89258A" w14:textId="0257790E" w:rsidR="00E37505" w:rsidRPr="00A43182" w:rsidRDefault="008F27C6" w:rsidP="008F27C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5</w:t>
      </w:r>
      <w:r w:rsidRPr="00A43182">
        <w:rPr>
          <w:lang w:val="sr-Cyrl-RS"/>
        </w:rPr>
        <w:t xml:space="preserve"> – Називи контролера унутар апликацјие морају </w:t>
      </w:r>
      <w:r w:rsidR="002B6B80" w:rsidRPr="00A43182">
        <w:rPr>
          <w:lang w:val="sr-Cyrl-RS"/>
        </w:rPr>
        <w:t>да буду</w:t>
      </w:r>
      <w:r w:rsidR="00F317EA">
        <w:rPr>
          <w:lang w:val="sr-Cyrl-RS"/>
        </w:rPr>
        <w:t xml:space="preserve"> </w:t>
      </w:r>
      <w:r w:rsidRPr="00A43182">
        <w:rPr>
          <w:lang w:val="sr-Cyrl-RS"/>
        </w:rPr>
        <w:t>јединствени</w:t>
      </w:r>
    </w:p>
    <w:p w14:paraId="64B3F5AE" w14:textId="249F81A8" w:rsidR="0049597E" w:rsidRPr="00A43182" w:rsidRDefault="0049597E" w:rsidP="008F27C6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E91D11" wp14:editId="468AC77A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5629275" cy="1047750"/>
                <wp:effectExtent l="0" t="0" r="28575" b="1905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18259" w14:textId="77777777" w:rsidR="009E2C85" w:rsidRDefault="009E2C85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'Controller paths should be unique and </w:t>
                            </w:r>
                          </w:p>
                          <w:p w14:paraId="2E5AAD38" w14:textId="5DAFF6F2" w:rsidR="009E2C85" w:rsidRDefault="009E2C85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different from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5600F51" w14:textId="77777777" w:rsidR="009E2C85" w:rsidRDefault="009E2C85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</w:p>
                          <w:p w14:paraId="795C54DA" w14:textId="77777777" w:rsidR="009E2C85" w:rsidRDefault="009E2C85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2C01DFCC" w14:textId="77777777" w:rsidR="009E2C85" w:rsidRDefault="009E2C85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7B40460" w14:textId="404ED9AF" w:rsidR="009E2C85" w:rsidRDefault="009E2C85" w:rsidP="007A295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32571610" w14:textId="0018B836" w:rsidR="009E2C85" w:rsidRDefault="009E2C85" w:rsidP="00305A4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1D11" id="Text Box 18" o:spid="_x0000_s1045" type="#_x0000_t202" style="position:absolute;left:0;text-align:left;margin-left:0;margin-top:14pt;width:443.25pt;height:82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" fillcolor="white [3201]" strokeweight=".5pt">
                <v:textbox>
                  <w:txbxContent>
                    <w:p w14:paraId="42A18259" w14:textId="77777777" w:rsidR="009E2C85" w:rsidRDefault="009E2C85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'Controller paths should be unique and </w:t>
                      </w:r>
                    </w:p>
                    <w:p w14:paraId="2E5AAD38" w14:textId="5DAFF6F2" w:rsidR="009E2C85" w:rsidRDefault="009E2C85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different from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5600F51" w14:textId="77777777" w:rsidR="009E2C85" w:rsidRDefault="009E2C85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</w:p>
                    <w:p w14:paraId="795C54DA" w14:textId="77777777" w:rsidR="009E2C85" w:rsidRDefault="009E2C85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2C01DFCC" w14:textId="77777777" w:rsidR="009E2C85" w:rsidRDefault="009E2C85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7B40460" w14:textId="404ED9AF" w:rsidR="009E2C85" w:rsidRDefault="009E2C85" w:rsidP="007A295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32571610" w14:textId="0018B836" w:rsidR="009E2C85" w:rsidRDefault="009E2C85" w:rsidP="00305A4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F16EFB" w14:textId="0B71AF9E" w:rsidR="008F27C6" w:rsidRPr="00A43182" w:rsidRDefault="0049597E" w:rsidP="0049597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6</w:t>
      </w:r>
      <w:r w:rsidRPr="00A43182">
        <w:rPr>
          <w:lang w:val="sr-Cyrl-RS"/>
        </w:rPr>
        <w:t xml:space="preserve">  - </w:t>
      </w:r>
      <w:r w:rsidR="00091F72" w:rsidRPr="00A43182">
        <w:rPr>
          <w:lang w:val="sr-Cyrl-RS"/>
        </w:rPr>
        <w:t>Путање контролера унутар апликације морају да буду јединствен</w:t>
      </w:r>
      <w:r w:rsidR="00F317EA">
        <w:rPr>
          <w:lang w:val="sr-Cyrl-RS"/>
        </w:rPr>
        <w:t>е</w:t>
      </w:r>
      <w:r w:rsidR="00091F72" w:rsidRPr="00A43182">
        <w:rPr>
          <w:lang w:val="sr-Cyrl-RS"/>
        </w:rPr>
        <w:t xml:space="preserve"> и да се разлику од назива контролера</w:t>
      </w:r>
    </w:p>
    <w:p w14:paraId="1B7F0C61" w14:textId="1B87A993" w:rsidR="00453DAC" w:rsidRPr="00A43182" w:rsidRDefault="00453DAC" w:rsidP="0049597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410C0" wp14:editId="7E5FA1FD">
                <wp:simplePos x="0" y="0"/>
                <wp:positionH relativeFrom="margin">
                  <wp:align>right</wp:align>
                </wp:positionH>
                <wp:positionV relativeFrom="paragraph">
                  <wp:posOffset>147955</wp:posOffset>
                </wp:positionV>
                <wp:extent cx="5657850" cy="457200"/>
                <wp:effectExtent l="0" t="0" r="19050" b="1905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1A1E3" w14:textId="77777777" w:rsidR="009E2C85" w:rsidRDefault="009E2C85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path should start with \'/\'!'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2B978" w14:textId="3BF6DFB9" w:rsidR="009E2C85" w:rsidRDefault="009E2C85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28E49F8" w14:textId="3C11EDA9" w:rsidR="009E2C85" w:rsidRDefault="009E2C85" w:rsidP="009F7A26">
                            <w:pPr>
                              <w:jc w:val="center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10C0" id="Text Box 19" o:spid="_x0000_s1046" type="#_x0000_t202" style="position:absolute;left:0;text-align:left;margin-left:394.3pt;margin-top:11.65pt;width:445.5pt;height:3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" fillcolor="white [3201]" strokeweight=".5pt">
                <v:textbox>
                  <w:txbxContent>
                    <w:p w14:paraId="08F1A1E3" w14:textId="77777777" w:rsidR="009E2C85" w:rsidRDefault="009E2C85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path should start with \'/\'!'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2B978" w14:textId="3BF6DFB9" w:rsidR="009E2C85" w:rsidRDefault="009E2C85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28E49F8" w14:textId="3C11EDA9" w:rsidR="009E2C85" w:rsidRDefault="009E2C85" w:rsidP="009F7A26">
                      <w:pPr>
                        <w:jc w:val="center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F171D6" w14:textId="622875CB" w:rsidR="00405F88" w:rsidRPr="00A43182" w:rsidRDefault="00453DAC" w:rsidP="006A42E0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7</w:t>
      </w:r>
      <w:r w:rsidRPr="00A43182">
        <w:rPr>
          <w:lang w:val="sr-Cyrl-RS"/>
        </w:rPr>
        <w:t xml:space="preserve"> – Путања контролера мора да почиње караткером ‘/’</w:t>
      </w:r>
    </w:p>
    <w:p w14:paraId="300ECAB0" w14:textId="7449A011" w:rsidR="00E22A22" w:rsidRPr="00A43182" w:rsidRDefault="006A42E0" w:rsidP="00E22A22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6030A2" wp14:editId="06122462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5622290" cy="749935"/>
                <wp:effectExtent l="0" t="0" r="16510" b="1206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2290" cy="74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46D0B" w14:textId="77777777" w:rsidR="009E2C85" w:rsidRDefault="009E2C85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controllerNotNamedUserRole(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names cannot be "User" or "Role"!'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CBCFC" w14:textId="77777777" w:rsidR="009E2C85" w:rsidRDefault="009E2C85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808FD79" w14:textId="400B74CD" w:rsidR="009E2C85" w:rsidRDefault="009E2C85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C0B1438" w14:textId="6BF0FC3F" w:rsidR="009E2C85" w:rsidRDefault="009E2C85" w:rsidP="00E22A22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030A2" id="Text Box 25" o:spid="_x0000_s1047" type="#_x0000_t202" style="position:absolute;left:0;text-align:left;margin-left:391.5pt;margin-top:7.05pt;width:442.7pt;height:59.05pt;z-index:2516889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" fillcolor="white [3201]" strokeweight=".5pt">
                <v:textbox>
                  <w:txbxContent>
                    <w:p w14:paraId="0A046D0B" w14:textId="77777777" w:rsidR="009E2C85" w:rsidRDefault="009E2C85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controllerNotNamedUserRole(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names cannot be "User" or "Role"!'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CBCFC" w14:textId="77777777" w:rsidR="009E2C85" w:rsidRDefault="009E2C85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808FD79" w14:textId="400B74CD" w:rsidR="009E2C85" w:rsidRDefault="009E2C85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C0B1438" w14:textId="6BF0FC3F" w:rsidR="009E2C85" w:rsidRDefault="009E2C85" w:rsidP="00E22A22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A22" w:rsidRPr="00A43182">
        <w:rPr>
          <w:lang w:val="sr-Cyrl-RS"/>
        </w:rPr>
        <w:t>Ли</w:t>
      </w:r>
      <w:r w:rsidR="00C50F14" w:rsidRPr="00A43182">
        <w:rPr>
          <w:lang w:val="sr-Cyrl-RS"/>
        </w:rPr>
        <w:t>стинг 4.18</w:t>
      </w:r>
      <w:r w:rsidR="00E22A22" w:rsidRPr="00A43182">
        <w:rPr>
          <w:lang w:val="sr-Cyrl-RS"/>
        </w:rPr>
        <w:t xml:space="preserve"> – Ограничење назива за контролере</w:t>
      </w:r>
    </w:p>
    <w:p w14:paraId="36982A39" w14:textId="3B24D1D5" w:rsidR="00E47410" w:rsidRPr="00E47410" w:rsidRDefault="006A42E0" w:rsidP="00E47410">
      <w:pPr>
        <w:pStyle w:val="Obiantekst"/>
        <w:ind w:firstLine="706"/>
        <w:rPr>
          <w:lang w:val="sr-Cyrl-RS"/>
        </w:rPr>
      </w:pPr>
      <w:r w:rsidRPr="00A43182">
        <w:rPr>
          <w:lang w:val="sr-Cyrl-RS"/>
        </w:rPr>
        <w:t xml:space="preserve">За правилно рутирање захтева и рад апликације неопходна је јединственост назива </w:t>
      </w:r>
      <w:del w:id="938" w:author="Jelena Hrnjak" w:date="2023-08-23T17:43:00Z">
        <w:r w:rsidRPr="00A43182" w:rsidDel="006B6B7A">
          <w:rPr>
            <w:lang w:val="sr-Cyrl-RS"/>
          </w:rPr>
          <w:delText xml:space="preserve">метода на које се односи </w:delText>
        </w:r>
        <w:r w:rsidRPr="00A43182" w:rsidDel="006B6B7A">
          <w:rPr>
            <w:i/>
            <w:lang w:val="sr-Cyrl-RS"/>
          </w:rPr>
          <w:delText xml:space="preserve">endpoint </w:delText>
        </w:r>
      </w:del>
      <w:r w:rsidRPr="00A43182">
        <w:rPr>
          <w:lang w:val="sr-Cyrl-RS"/>
        </w:rPr>
        <w:t>(листинг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и путањ</w:t>
      </w:r>
      <w:ins w:id="939" w:author="Jelena Hrnjak" w:date="2023-08-23T17:44:00Z">
        <w:r w:rsidR="00A77DBE">
          <w:rPr>
            <w:lang w:val="sr-Cyrl-RS"/>
          </w:rPr>
          <w:t>а</w:t>
        </w:r>
      </w:ins>
      <w:del w:id="940" w:author="Jelena Hrnjak" w:date="2023-08-23T17:44:00Z">
        <w:r w:rsidRPr="00A43182" w:rsidDel="00A77DBE">
          <w:rPr>
            <w:lang w:val="sr-Cyrl-RS"/>
          </w:rPr>
          <w:delText>е</w:delText>
        </w:r>
      </w:del>
      <w:r w:rsidRPr="00A43182">
        <w:rPr>
          <w:lang w:val="sr-Cyrl-RS"/>
        </w:rPr>
        <w:t xml:space="preserve"> </w:t>
      </w:r>
      <w:del w:id="941" w:author="Jelena Hrnjak" w:date="2023-08-23T17:43:00Z">
        <w:r w:rsidRPr="00A43182" w:rsidDel="006B6B7A">
          <w:rPr>
            <w:i/>
            <w:lang w:val="sr-Cyrl-RS"/>
          </w:rPr>
          <w:delText>endpoint</w:delText>
        </w:r>
        <w:r w:rsidRPr="00A43182" w:rsidDel="006B6B7A">
          <w:rPr>
            <w:lang w:val="sr-Cyrl-RS"/>
          </w:rPr>
          <w:delText>-а</w:delText>
        </w:r>
      </w:del>
      <w:del w:id="942" w:author="Jelena Hrnjak" w:date="2023-08-23T17:44:00Z">
        <w:r w:rsidRPr="00A43182" w:rsidDel="006B6B7A">
          <w:rPr>
            <w:i/>
            <w:lang w:val="sr-Cyrl-RS"/>
          </w:rPr>
          <w:delText xml:space="preserve"> </w:delText>
        </w:r>
      </w:del>
      <w:r w:rsidRPr="00A43182">
        <w:rPr>
          <w:lang w:val="sr-Cyrl-RS"/>
        </w:rPr>
        <w:t>(листинг 4.</w:t>
      </w:r>
      <w:r w:rsidR="00E675E4" w:rsidRPr="00A43182">
        <w:rPr>
          <w:lang w:val="sr-Cyrl-RS"/>
        </w:rPr>
        <w:t>20</w:t>
      </w:r>
      <w:r w:rsidRPr="00A43182">
        <w:rPr>
          <w:lang w:val="sr-Cyrl-RS"/>
        </w:rPr>
        <w:t xml:space="preserve">) </w:t>
      </w:r>
      <w:ins w:id="943" w:author="Jelena Hrnjak" w:date="2023-08-23T17:44:00Z">
        <w:r w:rsidR="006B6B7A">
          <w:rPr>
            <w:lang w:val="sr-Cyrl-RS"/>
          </w:rPr>
          <w:t xml:space="preserve">метода </w:t>
        </w:r>
      </w:ins>
      <w:r w:rsidRPr="00A43182">
        <w:rPr>
          <w:lang w:val="sr-Cyrl-RS"/>
        </w:rPr>
        <w:t>унутар контролера</w:t>
      </w:r>
      <w:r w:rsidR="00322B4C">
        <w:rPr>
          <w:lang w:val="sr-Cyrl-RS"/>
        </w:rPr>
        <w:t xml:space="preserve"> (табела 4.12)</w:t>
      </w:r>
      <w:r w:rsidRPr="00A43182">
        <w:rPr>
          <w:lang w:val="sr-Cyrl-RS"/>
        </w:rPr>
        <w:t>.</w:t>
      </w:r>
      <w:r w:rsidR="00E675E4" w:rsidRPr="00A43182">
        <w:rPr>
          <w:lang w:val="sr-Cyrl-RS"/>
        </w:rPr>
        <w:t xml:space="preserve"> </w:t>
      </w:r>
      <w:ins w:id="944" w:author="Jelena Hrnjak" w:date="2023-08-23T17:44:00Z">
        <w:r w:rsidR="00A77DBE">
          <w:rPr>
            <w:lang w:val="sr-Cyrl-RS"/>
          </w:rPr>
          <w:t>Методе</w:t>
        </w:r>
      </w:ins>
      <w:del w:id="945" w:author="Jelena Hrnjak" w:date="2023-08-23T17:44:00Z">
        <w:r w:rsidR="00827F9C" w:rsidRPr="00A43182" w:rsidDel="00A77DBE">
          <w:rPr>
            <w:i/>
            <w:lang w:val="sr-Cyrl-RS"/>
          </w:rPr>
          <w:delText>E</w:delText>
        </w:r>
        <w:r w:rsidR="00A74840" w:rsidRPr="00A43182" w:rsidDel="00A77DBE">
          <w:rPr>
            <w:i/>
            <w:lang w:val="sr-Cyrl-RS"/>
          </w:rPr>
          <w:delText>ndpoint</w:delText>
        </w:r>
        <w:r w:rsidR="00A74840" w:rsidRPr="00A43182" w:rsidDel="00A77DBE">
          <w:rPr>
            <w:lang w:val="sr-Cyrl-RS"/>
          </w:rPr>
          <w:delText>-ови</w:delText>
        </w:r>
      </w:del>
      <w:r w:rsidR="00827F9C" w:rsidRPr="00A43182">
        <w:rPr>
          <w:i/>
          <w:lang w:val="sr-Cyrl-RS"/>
        </w:rPr>
        <w:t xml:space="preserve"> </w:t>
      </w:r>
      <w:r w:rsidR="00827F9C" w:rsidRPr="00A43182">
        <w:rPr>
          <w:lang w:val="sr-Cyrl-RS"/>
        </w:rPr>
        <w:t xml:space="preserve">за регистрацију, пријаву и одјаву са система имају препоручене, унапред дефинисане </w:t>
      </w:r>
      <w:r w:rsidR="00F828F3" w:rsidRPr="00A43182">
        <w:rPr>
          <w:i/>
          <w:lang w:val="sr-Cyrl-RS"/>
        </w:rPr>
        <w:t xml:space="preserve">HTTP </w:t>
      </w:r>
      <w:r w:rsidR="00827F9C" w:rsidRPr="00A43182">
        <w:rPr>
          <w:lang w:val="sr-Cyrl-RS"/>
        </w:rPr>
        <w:t>методе</w:t>
      </w:r>
      <w:r w:rsidR="00A74840" w:rsidRPr="00A43182">
        <w:rPr>
          <w:lang w:val="sr-Cyrl-RS"/>
        </w:rPr>
        <w:t xml:space="preserve">: </w:t>
      </w:r>
      <w:r w:rsidR="00A74840" w:rsidRPr="00A43182">
        <w:rPr>
          <w:i/>
          <w:lang w:val="sr-Cyrl-RS"/>
        </w:rPr>
        <w:t xml:space="preserve">POST, POST </w:t>
      </w:r>
      <w:r w:rsidR="00A74840" w:rsidRPr="00A43182">
        <w:rPr>
          <w:lang w:val="sr-Cyrl-RS"/>
        </w:rPr>
        <w:t xml:space="preserve">и </w:t>
      </w:r>
      <w:r w:rsidR="00A74840" w:rsidRPr="00A43182">
        <w:rPr>
          <w:i/>
          <w:lang w:val="sr-Cyrl-RS"/>
        </w:rPr>
        <w:t>GET</w:t>
      </w:r>
      <w:r w:rsidR="00E86B8F" w:rsidRPr="00A43182">
        <w:rPr>
          <w:i/>
          <w:lang w:val="sr-Cyrl-RS"/>
        </w:rPr>
        <w:t xml:space="preserve"> </w:t>
      </w:r>
      <w:r w:rsidR="00E86B8F" w:rsidRPr="00A43182">
        <w:rPr>
          <w:lang w:val="sr-Cyrl-RS"/>
        </w:rPr>
        <w:t>редом</w:t>
      </w:r>
      <w:r w:rsidR="00827F9C" w:rsidRPr="00A43182">
        <w:rPr>
          <w:lang w:val="sr-Cyrl-RS"/>
        </w:rPr>
        <w:t xml:space="preserve">. </w:t>
      </w:r>
      <w:r w:rsidR="00827F9C" w:rsidRPr="008F0FD8">
        <w:rPr>
          <w:lang w:val="sr-Cyrl-RS"/>
        </w:rPr>
        <w:t>За</w:t>
      </w:r>
      <w:r w:rsidR="00827F9C" w:rsidRPr="00A43182">
        <w:rPr>
          <w:lang w:val="sr-Cyrl-RS"/>
        </w:rPr>
        <w:t xml:space="preserve"> </w:t>
      </w:r>
      <w:ins w:id="946" w:author="Jelena Hrnjak" w:date="2023-08-23T17:45:00Z">
        <w:r w:rsidR="008F0FD8">
          <w:rPr>
            <w:lang w:val="sr-Cyrl-RS"/>
          </w:rPr>
          <w:t>методе</w:t>
        </w:r>
      </w:ins>
      <w:del w:id="947" w:author="Jelena Hrnjak" w:date="2023-08-23T17:45:00Z">
        <w:r w:rsidR="00827F9C" w:rsidRPr="00A43182" w:rsidDel="008F0FD8">
          <w:rPr>
            <w:i/>
            <w:lang w:val="sr-Cyrl-RS"/>
          </w:rPr>
          <w:delText>endpoint-</w:delText>
        </w:r>
        <w:r w:rsidR="00827F9C" w:rsidRPr="00A43182" w:rsidDel="008F0FD8">
          <w:rPr>
            <w:lang w:val="sr-Cyrl-RS"/>
          </w:rPr>
          <w:delText>ове</w:delText>
        </w:r>
      </w:del>
      <w:r w:rsidR="00827F9C" w:rsidRPr="00A43182">
        <w:rPr>
          <w:lang w:val="sr-Cyrl-RS"/>
        </w:rPr>
        <w:t xml:space="preserve"> типа </w:t>
      </w:r>
      <w:r w:rsidR="00827F9C" w:rsidRPr="00A43182">
        <w:rPr>
          <w:i/>
          <w:lang w:val="sr-Cyrl-RS"/>
        </w:rPr>
        <w:t xml:space="preserve">OTHER </w:t>
      </w:r>
      <w:r w:rsidR="00827F9C" w:rsidRPr="00A43182">
        <w:rPr>
          <w:lang w:val="sr-Cyrl-RS"/>
        </w:rPr>
        <w:t xml:space="preserve">неопходно је навести </w:t>
      </w:r>
      <w:ins w:id="948" w:author="Jelena Hrnjak" w:date="2023-08-23T17:45:00Z">
        <w:r w:rsidR="008F0FD8">
          <w:rPr>
            <w:i/>
            <w:lang w:val="en-US"/>
          </w:rPr>
          <w:t xml:space="preserve">HTTP </w:t>
        </w:r>
      </w:ins>
      <w:r w:rsidR="00827F9C" w:rsidRPr="00A43182">
        <w:rPr>
          <w:lang w:val="sr-Cyrl-RS"/>
        </w:rPr>
        <w:t>метод</w:t>
      </w:r>
      <w:r w:rsidR="00A74840" w:rsidRPr="00A43182">
        <w:rPr>
          <w:lang w:val="sr-Cyrl-RS"/>
        </w:rPr>
        <w:t xml:space="preserve"> (</w:t>
      </w:r>
      <w:r w:rsidR="001853CF" w:rsidRPr="00A43182">
        <w:rPr>
          <w:lang w:val="sr-Cyrl-RS"/>
        </w:rPr>
        <w:t>листинг 4.21)</w:t>
      </w:r>
      <w:r w:rsidR="008B7D0C" w:rsidRPr="00A43182">
        <w:rPr>
          <w:lang w:val="sr-Cyrl-RS"/>
        </w:rPr>
        <w:t>. Регистрација, пријава и одјава са система су функционалности контролера за аутентификацију, те се</w:t>
      </w:r>
      <w:del w:id="949" w:author="Jelena Hrnjak" w:date="2023-08-23T17:45:00Z">
        <w:r w:rsidR="008B7D0C" w:rsidRPr="00A43182" w:rsidDel="00034E41">
          <w:rPr>
            <w:lang w:val="sr-Cyrl-RS"/>
          </w:rPr>
          <w:delText xml:space="preserve"> ове </w:delText>
        </w:r>
        <w:r w:rsidR="008B7D0C" w:rsidRPr="00034E41" w:rsidDel="00034E41">
          <w:rPr>
            <w:lang w:val="sr-Cyrl-RS"/>
          </w:rPr>
          <w:delText>врсте</w:delText>
        </w:r>
        <w:r w:rsidR="008B7D0C" w:rsidRPr="00A43182" w:rsidDel="00034E41">
          <w:rPr>
            <w:lang w:val="sr-Cyrl-RS"/>
          </w:rPr>
          <w:delText xml:space="preserve"> </w:delText>
        </w:r>
        <w:r w:rsidR="008B7D0C" w:rsidRPr="00A43182" w:rsidDel="00034E41">
          <w:rPr>
            <w:i/>
            <w:lang w:val="sr-Cyrl-RS"/>
          </w:rPr>
          <w:delText>endpoint-</w:delText>
        </w:r>
        <w:r w:rsidR="008B7D0C" w:rsidRPr="00A43182" w:rsidDel="00034E41">
          <w:rPr>
            <w:lang w:val="sr-Cyrl-RS"/>
          </w:rPr>
          <w:delText>ова</w:delText>
        </w:r>
      </w:del>
      <w:r w:rsidR="008B7D0C" w:rsidRPr="00A43182">
        <w:rPr>
          <w:lang w:val="sr-Cyrl-RS"/>
        </w:rPr>
        <w:t xml:space="preserve"> не могу наћи у дру</w:t>
      </w:r>
      <w:ins w:id="950" w:author="Vladimir Dimitrieski" w:date="2023-08-13T10:45:00Z">
        <w:r w:rsidR="00305B92">
          <w:rPr>
            <w:lang w:val="sr-Cyrl-RS"/>
          </w:rPr>
          <w:t>г</w:t>
        </w:r>
      </w:ins>
      <w:del w:id="951" w:author="Vladimir Dimitrieski" w:date="2023-08-13T10:45:00Z">
        <w:r w:rsidR="008B7D0C" w:rsidRPr="00A43182" w:rsidDel="00305B92">
          <w:rPr>
            <w:lang w:val="sr-Cyrl-RS"/>
          </w:rPr>
          <w:delText>д</w:delText>
        </w:r>
      </w:del>
      <w:r w:rsidR="008B7D0C" w:rsidRPr="00A43182">
        <w:rPr>
          <w:lang w:val="sr-Cyrl-RS"/>
        </w:rPr>
        <w:t>им конт</w:t>
      </w:r>
      <w:del w:id="952" w:author="Vladimir Dimitrieski" w:date="2023-08-13T10:45:00Z">
        <w:r w:rsidR="008B7D0C" w:rsidRPr="00A43182" w:rsidDel="00305B92">
          <w:rPr>
            <w:lang w:val="sr-Cyrl-RS"/>
          </w:rPr>
          <w:delText>о</w:delText>
        </w:r>
      </w:del>
      <w:r w:rsidR="008B7D0C" w:rsidRPr="00A43182">
        <w:rPr>
          <w:lang w:val="sr-Cyrl-RS"/>
        </w:rPr>
        <w:t>р</w:t>
      </w:r>
      <w:ins w:id="953" w:author="Vladimir Dimitrieski" w:date="2023-08-13T10:45:00Z">
        <w:r w:rsidR="00305B92">
          <w:rPr>
            <w:lang w:val="sr-Cyrl-RS"/>
          </w:rPr>
          <w:t>о</w:t>
        </w:r>
      </w:ins>
      <w:r w:rsidR="008B7D0C" w:rsidRPr="00A43182">
        <w:rPr>
          <w:lang w:val="sr-Cyrl-RS"/>
        </w:rPr>
        <w:t>лерима (листинг 4.22).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2230"/>
        <w:gridCol w:w="1927"/>
        <w:gridCol w:w="1777"/>
        <w:gridCol w:w="2938"/>
      </w:tblGrid>
      <w:tr w:rsidR="00E47410" w:rsidRPr="00A43182" w14:paraId="6EACB26F" w14:textId="77777777" w:rsidTr="009E2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06989491" w14:textId="77777777" w:rsidR="00E47410" w:rsidRPr="00A43182" w:rsidRDefault="00E47410" w:rsidP="009E2C85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26883992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53156709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656" w:type="pct"/>
          </w:tcPr>
          <w:p w14:paraId="771EABAB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E47410" w:rsidRPr="00A43182" w14:paraId="20B2A667" w14:textId="77777777" w:rsidTr="009E2C8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72463B24" w14:textId="77777777" w:rsidR="00E47410" w:rsidRPr="00A43182" w:rsidRDefault="00E47410" w:rsidP="009E2C85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controller_endpoints</w:t>
            </w:r>
          </w:p>
        </w:tc>
        <w:tc>
          <w:tcPr>
            <w:tcW w:w="1086" w:type="pct"/>
          </w:tcPr>
          <w:p w14:paraId="0B57C6CC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Endpoint</w:t>
            </w:r>
          </w:p>
        </w:tc>
        <w:tc>
          <w:tcPr>
            <w:tcW w:w="1001" w:type="pct"/>
          </w:tcPr>
          <w:p w14:paraId="4172372F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656" w:type="pct"/>
          </w:tcPr>
          <w:p w14:paraId="55BBCCF5" w14:textId="77777777" w:rsidR="00E47410" w:rsidRPr="00A43182" w:rsidRDefault="00E47410" w:rsidP="009E2C8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del w:id="954" w:author="Jelena Hrnjak" w:date="2023-08-23T17:43:00Z">
              <w:r w:rsidRPr="00A43182" w:rsidDel="006B6B7A">
                <w:rPr>
                  <w:i/>
                  <w:szCs w:val="24"/>
                  <w:lang w:val="sr-Cyrl-RS"/>
                </w:rPr>
                <w:delText>Endpoint</w:delText>
              </w:r>
            </w:del>
            <w:ins w:id="955" w:author="Jelena Hrnjak" w:date="2023-08-23T17:43:00Z">
              <w:r>
                <w:rPr>
                  <w:szCs w:val="24"/>
                  <w:lang w:val="sr-Cyrl-RS"/>
                </w:rPr>
                <w:t>Методе</w:t>
              </w:r>
            </w:ins>
            <w:del w:id="956" w:author="Jelena Hrnjak" w:date="2023-08-23T17:43:00Z">
              <w:r w:rsidRPr="00A43182" w:rsidDel="006B6B7A">
                <w:rPr>
                  <w:i/>
                  <w:szCs w:val="24"/>
                  <w:lang w:val="sr-Cyrl-RS"/>
                </w:rPr>
                <w:delText>-</w:delText>
              </w:r>
              <w:r w:rsidRPr="00A43182" w:rsidDel="006B6B7A">
                <w:rPr>
                  <w:szCs w:val="24"/>
                  <w:lang w:val="sr-Cyrl-RS"/>
                </w:rPr>
                <w:delText>ови</w:delText>
              </w:r>
            </w:del>
            <w:r w:rsidRPr="00A43182">
              <w:rPr>
                <w:szCs w:val="24"/>
                <w:lang w:val="sr-Cyrl-RS"/>
              </w:rPr>
              <w:t xml:space="preserve"> контролера</w:t>
            </w:r>
          </w:p>
        </w:tc>
      </w:tr>
    </w:tbl>
    <w:p w14:paraId="78FA1893" w14:textId="6E839DC1" w:rsidR="00E47410" w:rsidRDefault="00E47410" w:rsidP="00E4741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4.12 – Асоцијације концепта </w:t>
      </w:r>
      <w:r w:rsidRPr="00A43182">
        <w:rPr>
          <w:i/>
          <w:lang w:val="sr-Cyrl-RS"/>
        </w:rPr>
        <w:t>Controller</w:t>
      </w:r>
    </w:p>
    <w:p w14:paraId="4A47E5A8" w14:textId="77777777" w:rsidR="00567329" w:rsidRPr="00E47410" w:rsidRDefault="00567329" w:rsidP="00E47410">
      <w:pPr>
        <w:pStyle w:val="Labelaslike"/>
        <w:rPr>
          <w:i/>
          <w:lang w:val="sr-Cyrl-RS"/>
        </w:rPr>
      </w:pPr>
    </w:p>
    <w:p w14:paraId="4478EA94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F0E8331" wp14:editId="1ACBE989">
                <wp:extent cx="5640070" cy="730885"/>
                <wp:effectExtent l="0" t="0" r="17780" b="1206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730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4F2B4" w14:textId="77777777" w:rsidR="009E2C85" w:rsidRDefault="009E2C85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uniqueEndpointMethodNames(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method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D2FC0D4" w14:textId="77777777" w:rsidR="009E2C85" w:rsidRDefault="009E2C85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C054BE6" w14:textId="77777777" w:rsidR="009E2C85" w:rsidRDefault="009E2C85" w:rsidP="00F6187D">
                            <w:pPr>
                              <w:ind w:firstLine="706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E8331" id="Text Box 23" o:spid="_x0000_s1048" type="#_x0000_t202" style="width:444.1pt;height:5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" fillcolor="white [3201]" strokeweight=".5pt">
                <v:textbox>
                  <w:txbxContent>
                    <w:p w14:paraId="4094F2B4" w14:textId="77777777" w:rsidR="009E2C85" w:rsidRDefault="009E2C85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uniqueEndpointMethodNames(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method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D2FC0D4" w14:textId="77777777" w:rsidR="009E2C85" w:rsidRDefault="009E2C85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C054BE6" w14:textId="77777777" w:rsidR="009E2C85" w:rsidRDefault="009E2C85" w:rsidP="00F6187D">
                      <w:pPr>
                        <w:ind w:firstLine="706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C77A6C" w14:textId="0874AAD6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 xml:space="preserve"> </w:t>
      </w:r>
      <w:r w:rsidRPr="00034E41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ins w:id="957" w:author="Jelena Hrnjak" w:date="2023-08-23T17:46:00Z">
        <w:r w:rsidR="00034E41">
          <w:rPr>
            <w:lang w:val="sr-Cyrl-RS"/>
          </w:rPr>
          <w:t>Методе</w:t>
        </w:r>
      </w:ins>
      <w:del w:id="958" w:author="Jelena Hrnjak" w:date="2023-08-23T17:46:00Z">
        <w:r w:rsidR="008F76A7" w:rsidRPr="00A43182" w:rsidDel="00034E41">
          <w:rPr>
            <w:i/>
            <w:lang w:val="sr-Cyrl-RS"/>
          </w:rPr>
          <w:delText>End</w:delText>
        </w:r>
      </w:del>
      <w:del w:id="959" w:author="Jelena Hrnjak" w:date="2023-08-23T17:45:00Z">
        <w:r w:rsidR="008F76A7" w:rsidRPr="00A43182" w:rsidDel="00034E41">
          <w:rPr>
            <w:i/>
            <w:lang w:val="sr-Cyrl-RS"/>
          </w:rPr>
          <w:delText>point-</w:delText>
        </w:r>
        <w:r w:rsidR="008F76A7" w:rsidRPr="00A43182" w:rsidDel="00034E41">
          <w:rPr>
            <w:lang w:val="sr-Cyrl-RS"/>
          </w:rPr>
          <w:delText>ови</w:delText>
        </w:r>
      </w:del>
      <w:r w:rsidR="008F76A7" w:rsidRPr="00A43182">
        <w:rPr>
          <w:lang w:val="sr-Cyrl-RS"/>
        </w:rPr>
        <w:t xml:space="preserve"> унутар контролера морају имају јединствене називе</w:t>
      </w:r>
      <w:del w:id="960" w:author="Jelena Hrnjak" w:date="2023-08-23T17:46:00Z">
        <w:r w:rsidR="008F76A7" w:rsidRPr="00A43182" w:rsidDel="00034E41">
          <w:rPr>
            <w:lang w:val="sr-Cyrl-RS"/>
          </w:rPr>
          <w:delText xml:space="preserve"> метода</w:delText>
        </w:r>
      </w:del>
    </w:p>
    <w:p w14:paraId="222C2331" w14:textId="77777777" w:rsidR="008F76A7" w:rsidRPr="00A43182" w:rsidRDefault="008F76A7" w:rsidP="00F6187D">
      <w:pPr>
        <w:pStyle w:val="Labelaslike"/>
        <w:rPr>
          <w:lang w:val="sr-Cyrl-RS"/>
        </w:rPr>
      </w:pPr>
    </w:p>
    <w:p w14:paraId="6DB054A1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BCAF4A1" wp14:editId="54177F62">
                <wp:extent cx="5657850" cy="704850"/>
                <wp:effectExtent l="0" t="0" r="19050" b="19050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D89F4" w14:textId="77777777" w:rsidR="009E2C85" w:rsidRDefault="009E2C85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uniqueEndpointURLs(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URLs!'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DE20F7C" w14:textId="77777777" w:rsidR="009E2C85" w:rsidRDefault="009E2C85" w:rsidP="00F6187D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AF4A1" id="Text Box 24" o:spid="_x0000_s1049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AjOBXG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123D89F4" w14:textId="77777777" w:rsidR="009E2C85" w:rsidRDefault="009E2C85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uniqueEndpointURLs(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URLs!'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DE20F7C" w14:textId="77777777" w:rsidR="009E2C85" w:rsidRDefault="009E2C85" w:rsidP="00F6187D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FB1F4E" w14:textId="5879C625" w:rsidR="00991A69" w:rsidRPr="00A43182" w:rsidRDefault="00E675E4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4.20</w:t>
      </w:r>
      <w:r w:rsidR="00F6187D" w:rsidRPr="00A43182">
        <w:rPr>
          <w:lang w:val="sr-Cyrl-RS"/>
        </w:rPr>
        <w:t xml:space="preserve"> </w:t>
      </w:r>
      <w:r w:rsidR="00F6187D" w:rsidRPr="00034E41">
        <w:rPr>
          <w:lang w:val="sr-Cyrl-RS"/>
        </w:rPr>
        <w:t>–</w:t>
      </w:r>
      <w:r w:rsidR="00F6187D" w:rsidRPr="00A43182">
        <w:rPr>
          <w:lang w:val="sr-Cyrl-RS"/>
        </w:rPr>
        <w:t xml:space="preserve"> </w:t>
      </w:r>
      <w:ins w:id="961" w:author="Jelena Hrnjak" w:date="2023-08-23T17:46:00Z">
        <w:r w:rsidR="00034E41">
          <w:rPr>
            <w:lang w:val="sr-Cyrl-RS"/>
          </w:rPr>
          <w:t>Методе</w:t>
        </w:r>
      </w:ins>
      <w:del w:id="962" w:author="Jelena Hrnjak" w:date="2023-08-23T17:46:00Z">
        <w:r w:rsidR="008F76A7" w:rsidRPr="00A43182" w:rsidDel="00034E41">
          <w:rPr>
            <w:i/>
            <w:lang w:val="sr-Cyrl-RS"/>
          </w:rPr>
          <w:delText>Endpoint-</w:delText>
        </w:r>
        <w:r w:rsidR="008F76A7" w:rsidRPr="00A43182" w:rsidDel="00034E41">
          <w:rPr>
            <w:lang w:val="sr-Cyrl-RS"/>
          </w:rPr>
          <w:delText>ови</w:delText>
        </w:r>
      </w:del>
      <w:r w:rsidR="008F76A7" w:rsidRPr="00A43182">
        <w:rPr>
          <w:lang w:val="sr-Cyrl-RS"/>
        </w:rPr>
        <w:t xml:space="preserve"> </w:t>
      </w:r>
      <w:r w:rsidR="00F6187D" w:rsidRPr="00A43182">
        <w:rPr>
          <w:lang w:val="sr-Cyrl-RS"/>
        </w:rPr>
        <w:t xml:space="preserve">унутар контролера морају </w:t>
      </w:r>
      <w:r w:rsidR="008F76A7" w:rsidRPr="00A43182">
        <w:rPr>
          <w:lang w:val="sr-Cyrl-RS"/>
        </w:rPr>
        <w:t>имају јединствене путање</w:t>
      </w:r>
    </w:p>
    <w:p w14:paraId="2D82DF33" w14:textId="77777777" w:rsidR="00083612" w:rsidRPr="00A43182" w:rsidRDefault="00083612" w:rsidP="00991A69">
      <w:pPr>
        <w:pStyle w:val="Labelaslike"/>
        <w:rPr>
          <w:lang w:val="sr-Cyrl-RS"/>
        </w:rPr>
      </w:pPr>
    </w:p>
    <w:p w14:paraId="1DECC60F" w14:textId="77777777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1AD9298" wp14:editId="6ADDA237">
                <wp:extent cx="5657850" cy="704850"/>
                <wp:effectExtent l="0" t="0" r="19050" b="1905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90B75" w14:textId="7CAF3E9F" w:rsidR="009E2C85" w:rsidRDefault="009E2C85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methodRequiredForOtherType(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of type "OTHER" must have a defined method!'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1294F49" w14:textId="46516D0F" w:rsidR="009E2C85" w:rsidRDefault="009E2C85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OTHER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9B9C5B4" w14:textId="08D37DD0" w:rsidR="009E2C85" w:rsidRDefault="009E2C85" w:rsidP="00991A69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AD9298" id="Text Box 29" o:spid="_x0000_s1050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BxOQ66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25A90B75" w14:textId="7CAF3E9F" w:rsidR="009E2C85" w:rsidRDefault="009E2C85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methodRequiredForOtherType(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of type "OTHER" must have a defined method!'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1294F49" w14:textId="46516D0F" w:rsidR="009E2C85" w:rsidRDefault="009E2C85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OTHER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9B9C5B4" w14:textId="08D37DD0" w:rsidR="009E2C85" w:rsidRDefault="009E2C85" w:rsidP="00991A69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76F54F" w14:textId="169FD99F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</w:t>
      </w:r>
      <w:r w:rsidR="008E60BB" w:rsidRPr="00A43182">
        <w:rPr>
          <w:lang w:val="sr-Cyrl-RS"/>
        </w:rPr>
        <w:t>1</w:t>
      </w:r>
      <w:r w:rsidRPr="00A43182">
        <w:rPr>
          <w:lang w:val="sr-Cyrl-RS"/>
        </w:rPr>
        <w:t xml:space="preserve"> – </w:t>
      </w:r>
      <w:del w:id="963" w:author="Jelena Hrnjak" w:date="2023-08-23T17:46:00Z">
        <w:r w:rsidR="008E60BB" w:rsidRPr="00A43182" w:rsidDel="00034E41">
          <w:rPr>
            <w:i/>
            <w:lang w:val="sr-Cyrl-RS"/>
          </w:rPr>
          <w:delText>Endpoint-</w:delText>
        </w:r>
        <w:r w:rsidR="008E60BB" w:rsidRPr="00A43182" w:rsidDel="00034E41">
          <w:rPr>
            <w:lang w:val="sr-Cyrl-RS"/>
          </w:rPr>
          <w:delText>ови</w:delText>
        </w:r>
      </w:del>
      <w:ins w:id="964" w:author="Jelena Hrnjak" w:date="2023-08-23T17:46:00Z">
        <w:r w:rsidR="00034E41">
          <w:rPr>
            <w:lang w:val="sr-Cyrl-RS"/>
          </w:rPr>
          <w:t>Методе</w:t>
        </w:r>
      </w:ins>
      <w:r w:rsidR="008E60BB" w:rsidRPr="00A43182">
        <w:rPr>
          <w:lang w:val="sr-Cyrl-RS"/>
        </w:rPr>
        <w:t xml:space="preserve"> типа </w:t>
      </w:r>
      <w:r w:rsidR="008E60BB" w:rsidRPr="00A43182">
        <w:rPr>
          <w:i/>
          <w:lang w:val="sr-Cyrl-RS"/>
        </w:rPr>
        <w:t xml:space="preserve">OTHER </w:t>
      </w:r>
      <w:r w:rsidR="008E60BB" w:rsidRPr="00A43182">
        <w:rPr>
          <w:lang w:val="sr-Cyrl-RS"/>
        </w:rPr>
        <w:t xml:space="preserve">морају да имају дефинисан </w:t>
      </w:r>
      <w:r w:rsidR="00A8090D" w:rsidRPr="00A43182">
        <w:rPr>
          <w:i/>
          <w:lang w:val="sr-Cyrl-RS"/>
        </w:rPr>
        <w:t xml:space="preserve">HTTP </w:t>
      </w:r>
      <w:r w:rsidR="008E60BB" w:rsidRPr="00A43182">
        <w:rPr>
          <w:lang w:val="sr-Cyrl-RS"/>
        </w:rPr>
        <w:t>метод</w:t>
      </w:r>
    </w:p>
    <w:p w14:paraId="4B57106F" w14:textId="77777777" w:rsidR="008E0923" w:rsidRPr="00A43182" w:rsidRDefault="008E0923" w:rsidP="00991A69">
      <w:pPr>
        <w:pStyle w:val="Labelaslike"/>
        <w:rPr>
          <w:lang w:val="sr-Cyrl-RS"/>
        </w:rPr>
      </w:pPr>
    </w:p>
    <w:p w14:paraId="7C58146F" w14:textId="77777777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C6FB6B9" wp14:editId="0ED2C052">
                <wp:extent cx="5657850" cy="1927860"/>
                <wp:effectExtent l="0" t="0" r="19050" b="1524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192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F884B" w14:textId="77777777" w:rsidR="009E2C85" w:rsidRDefault="009E2C85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endpointLimits(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of type other than "Authentication" should not have registration, login, or logout endpoints!'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4C5BC02" w14:textId="31D4BD51" w:rsidR="009E2C85" w:rsidRDefault="009E2C85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(</w:t>
                            </w:r>
                          </w:p>
                          <w:p w14:paraId="70E40AC2" w14:textId="77777777" w:rsidR="009E2C85" w:rsidRDefault="009E2C85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0CA7F73" w14:textId="754B9D72" w:rsidR="009E2C85" w:rsidRDefault="009E2C85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388601B" w14:textId="700B8374" w:rsidR="009E2C85" w:rsidRDefault="009E2C85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558A4C35" w14:textId="77777777" w:rsidR="009E2C85" w:rsidRDefault="009E2C85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1DBB311" w14:textId="5367F0B6" w:rsidR="009E2C85" w:rsidRDefault="009E2C85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471630D" w14:textId="0C85AED2" w:rsidR="009E2C85" w:rsidRDefault="009E2C85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0F4863D2" w14:textId="77777777" w:rsidR="009E2C85" w:rsidRDefault="009E2C85" w:rsidP="008E0923">
                            <w:pPr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A0B1DE3" w14:textId="4B3D71ED" w:rsidR="009E2C85" w:rsidRDefault="009E2C85" w:rsidP="00CA61F9">
                            <w:pPr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6FB6B9" id="Text Box 30" o:spid="_x0000_s1051" type="#_x0000_t202" style="width:445.5pt;height:1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" fillcolor="white [3201]" strokeweight=".5pt">
                <v:textbox>
                  <w:txbxContent>
                    <w:p w14:paraId="496F884B" w14:textId="77777777" w:rsidR="009E2C85" w:rsidRDefault="009E2C85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endpointLimits(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of type other than "Authentication" should not have registration, login, or logout endpoints!'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4C5BC02" w14:textId="31D4BD51" w:rsidR="009E2C85" w:rsidRDefault="009E2C85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(</w:t>
                      </w:r>
                    </w:p>
                    <w:p w14:paraId="70E40AC2" w14:textId="77777777" w:rsidR="009E2C85" w:rsidRDefault="009E2C85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0CA7F73" w14:textId="754B9D72" w:rsidR="009E2C85" w:rsidRDefault="009E2C85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388601B" w14:textId="700B8374" w:rsidR="009E2C85" w:rsidRDefault="009E2C85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558A4C35" w14:textId="77777777" w:rsidR="009E2C85" w:rsidRDefault="009E2C85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1DBB311" w14:textId="5367F0B6" w:rsidR="009E2C85" w:rsidRDefault="009E2C85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471630D" w14:textId="0C85AED2" w:rsidR="009E2C85" w:rsidRDefault="009E2C85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0F4863D2" w14:textId="77777777" w:rsidR="009E2C85" w:rsidRDefault="009E2C85" w:rsidP="008E0923">
                      <w:pPr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A0B1DE3" w14:textId="4B3D71ED" w:rsidR="009E2C85" w:rsidRDefault="009E2C85" w:rsidP="00CA61F9">
                      <w:pPr>
                        <w:ind w:left="706" w:firstLine="706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4D657" w14:textId="3FA927FD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4.22  – </w:t>
      </w:r>
      <w:del w:id="965" w:author="Jelena Hrnjak" w:date="2023-08-23T17:46:00Z">
        <w:r w:rsidRPr="00034E41" w:rsidDel="00034E41">
          <w:rPr>
            <w:lang w:val="sr-Cyrl-RS"/>
            <w:rPrChange w:id="966" w:author="Jelena Hrnjak" w:date="2023-08-23T17:46:00Z">
              <w:rPr>
                <w:i/>
                <w:lang w:val="sr-Cyrl-RS"/>
              </w:rPr>
            </w:rPrChange>
          </w:rPr>
          <w:delText>Endpoint-</w:delText>
        </w:r>
        <w:r w:rsidRPr="00034E41" w:rsidDel="00034E41">
          <w:rPr>
            <w:lang w:val="sr-Cyrl-RS"/>
          </w:rPr>
          <w:delText>ови</w:delText>
        </w:r>
      </w:del>
      <w:ins w:id="967" w:author="Jelena Hrnjak" w:date="2023-08-23T17:46:00Z">
        <w:r w:rsidR="00034E41">
          <w:rPr>
            <w:lang w:val="sr-Cyrl-RS"/>
          </w:rPr>
          <w:t>Методе</w:t>
        </w:r>
      </w:ins>
      <w:r w:rsidRPr="00A43182">
        <w:rPr>
          <w:lang w:val="sr-Cyrl-RS"/>
        </w:rPr>
        <w:t xml:space="preserve"> </w:t>
      </w:r>
      <w:r w:rsidR="00CA61F9" w:rsidRPr="00A43182">
        <w:rPr>
          <w:lang w:val="sr-Cyrl-RS"/>
        </w:rPr>
        <w:t>за регистрацију, пријаву и одјаву са система могу да се налазе само у котнролеру за аутентификацију</w:t>
      </w:r>
    </w:p>
    <w:p w14:paraId="3B658600" w14:textId="625448B7" w:rsidR="0081776E" w:rsidRPr="00A43182" w:rsidRDefault="0081776E" w:rsidP="0081776E">
      <w:pPr>
        <w:pStyle w:val="Heading3"/>
        <w:rPr>
          <w:i/>
          <w:lang w:val="sr-Cyrl-RS"/>
        </w:rPr>
      </w:pPr>
      <w:bookmarkStart w:id="968" w:name="_Toc144365546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Authentication</w:t>
      </w:r>
      <w:bookmarkEnd w:id="968"/>
    </w:p>
    <w:p w14:paraId="1D57B856" w14:textId="4BB473F9" w:rsidR="006F1E2B" w:rsidRPr="00A43182" w:rsidRDefault="002332C4" w:rsidP="00032998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Authenticatiion </w:t>
      </w:r>
      <w:r w:rsidRPr="00A43182">
        <w:rPr>
          <w:lang w:val="sr-Cyrl-RS"/>
        </w:rPr>
        <w:t>наслеђује</w:t>
      </w:r>
      <w:r w:rsidR="00717DD5">
        <w:rPr>
          <w:lang w:val="sr-Cyrl-RS"/>
        </w:rPr>
        <w:t xml:space="preserve"> концепт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Controller. </w:t>
      </w:r>
      <w:r w:rsidR="00142F46" w:rsidRPr="00A43182">
        <w:rPr>
          <w:lang w:val="sr-Cyrl-RS"/>
        </w:rPr>
        <w:t xml:space="preserve">Контролер за аутентификацију обрађује захтеве који се </w:t>
      </w:r>
      <w:r w:rsidR="00555B86" w:rsidRPr="00A43182">
        <w:rPr>
          <w:lang w:val="sr-Cyrl-RS"/>
        </w:rPr>
        <w:t>односе на регистрацију</w:t>
      </w:r>
      <w:r w:rsidR="00142F46" w:rsidRPr="00A43182">
        <w:rPr>
          <w:lang w:val="sr-Cyrl-RS"/>
        </w:rPr>
        <w:t xml:space="preserve"> корисник</w:t>
      </w:r>
      <w:r w:rsidR="00555B86" w:rsidRPr="00A43182">
        <w:rPr>
          <w:lang w:val="sr-Cyrl-RS"/>
        </w:rPr>
        <w:t>а, пријаву</w:t>
      </w:r>
      <w:r w:rsidR="00142F46" w:rsidRPr="00A43182">
        <w:rPr>
          <w:lang w:val="sr-Cyrl-RS"/>
        </w:rPr>
        <w:t xml:space="preserve"> и одја</w:t>
      </w:r>
      <w:r w:rsidR="00555B86" w:rsidRPr="00A43182">
        <w:rPr>
          <w:lang w:val="sr-Cyrl-RS"/>
        </w:rPr>
        <w:t>ву</w:t>
      </w:r>
      <w:r w:rsidR="00142F46" w:rsidRPr="00A43182">
        <w:rPr>
          <w:lang w:val="sr-Cyrl-RS"/>
        </w:rPr>
        <w:t xml:space="preserve"> корисника са система, те су информације о корисницима и њиховим </w:t>
      </w:r>
      <w:del w:id="969" w:author="Jelena Hrnjak" w:date="2023-08-23T17:36:00Z">
        <w:r w:rsidR="00142F46" w:rsidRPr="00A43182" w:rsidDel="00A22C52">
          <w:rPr>
            <w:lang w:val="sr-Cyrl-RS"/>
          </w:rPr>
          <w:delText xml:space="preserve">ролама </w:delText>
        </w:r>
      </w:del>
      <w:ins w:id="970" w:author="Jelena Hrnjak" w:date="2023-08-23T17:36:00Z">
        <w:r w:rsidR="00A22C52">
          <w:rPr>
            <w:lang w:val="sr-Cyrl-RS"/>
          </w:rPr>
          <w:t>улогама</w:t>
        </w:r>
        <w:r w:rsidR="00A22C52" w:rsidRPr="00A43182">
          <w:rPr>
            <w:lang w:val="sr-Cyrl-RS"/>
          </w:rPr>
          <w:t xml:space="preserve"> </w:t>
        </w:r>
      </w:ins>
      <w:r w:rsidR="00142F46" w:rsidRPr="00A43182">
        <w:rPr>
          <w:lang w:val="sr-Cyrl-RS"/>
        </w:rPr>
        <w:t>неопходн</w:t>
      </w:r>
      <w:r w:rsidR="00DB5FD8">
        <w:rPr>
          <w:lang w:val="sr-Cyrl-RS"/>
        </w:rPr>
        <w:t>е</w:t>
      </w:r>
      <w:r w:rsidRPr="00A43182">
        <w:rPr>
          <w:lang w:val="sr-Cyrl-RS"/>
        </w:rPr>
        <w:t xml:space="preserve">. Самим тим, уколико постоји контролер за аутентификацију, неопходно је да </w:t>
      </w:r>
      <w:r w:rsidR="002A4202" w:rsidRPr="00A43182">
        <w:rPr>
          <w:lang w:val="sr-Cyrl-RS"/>
        </w:rPr>
        <w:t xml:space="preserve">постоје инстанце концепата </w:t>
      </w:r>
      <w:r w:rsidR="002A4202" w:rsidRPr="00A43182">
        <w:rPr>
          <w:i/>
          <w:lang w:val="sr-Cyrl-RS"/>
        </w:rPr>
        <w:t xml:space="preserve">User </w:t>
      </w:r>
      <w:r w:rsidR="002A4202" w:rsidRPr="00A43182">
        <w:rPr>
          <w:lang w:val="sr-Cyrl-RS"/>
        </w:rPr>
        <w:t xml:space="preserve">и </w:t>
      </w:r>
      <w:r w:rsidR="002A4202" w:rsidRPr="00A43182">
        <w:rPr>
          <w:i/>
          <w:lang w:val="sr-Cyrl-RS"/>
        </w:rPr>
        <w:t>Role</w:t>
      </w:r>
      <w:r w:rsidR="00142F46" w:rsidRPr="00A43182">
        <w:rPr>
          <w:lang w:val="sr-Cyrl-RS"/>
        </w:rPr>
        <w:t xml:space="preserve"> (листинг 4.</w:t>
      </w:r>
      <w:r w:rsidR="002A4202" w:rsidRPr="00A43182">
        <w:rPr>
          <w:lang w:val="sr-Cyrl-RS"/>
        </w:rPr>
        <w:t>2</w:t>
      </w:r>
      <w:r w:rsidR="006F1E2B" w:rsidRPr="00A43182">
        <w:rPr>
          <w:lang w:val="sr-Cyrl-RS"/>
        </w:rPr>
        <w:t>3</w:t>
      </w:r>
      <w:r w:rsidR="00142F46" w:rsidRPr="00A43182">
        <w:rPr>
          <w:lang w:val="sr-Cyrl-RS"/>
        </w:rPr>
        <w:t>).</w:t>
      </w:r>
      <w:r w:rsidR="006F1E2B" w:rsidRPr="00A43182">
        <w:rPr>
          <w:lang w:val="sr-Cyrl-RS"/>
        </w:rPr>
        <w:t xml:space="preserve"> Могуће је постојање највише једног контролера за аутентификацију (листинг 4.24).</w:t>
      </w:r>
      <w:r w:rsidR="006F1E2B" w:rsidRPr="00A43182">
        <w:rPr>
          <w:noProof/>
          <w:lang w:val="sr-Cyrl-RS" w:eastAsia="sr-Cyrl-RS"/>
        </w:rPr>
        <w:t xml:space="preserve"> </w:t>
      </w:r>
      <w:r w:rsidR="00860CBE" w:rsidRPr="00A43182">
        <w:rPr>
          <w:noProof/>
          <w:lang w:val="sr-Cyrl-RS" w:eastAsia="sr-Cyrl-RS"/>
        </w:rPr>
        <w:t xml:space="preserve"> </w:t>
      </w:r>
      <w:r w:rsidR="009A0879" w:rsidRPr="00A43182">
        <w:rPr>
          <w:noProof/>
          <w:lang w:val="sr-Cyrl-RS" w:eastAsia="sr-Cyrl-RS"/>
        </w:rPr>
        <w:t>Уколико контролер за аутентификацију постоји, дозвољено је постојање највише једн</w:t>
      </w:r>
      <w:ins w:id="971" w:author="Jelena Hrnjak" w:date="2023-08-23T17:46:00Z">
        <w:r w:rsidR="002535D5">
          <w:rPr>
            <w:noProof/>
            <w:lang w:val="sr-Cyrl-RS" w:eastAsia="sr-Cyrl-RS"/>
          </w:rPr>
          <w:t xml:space="preserve">е методе </w:t>
        </w:r>
      </w:ins>
      <w:del w:id="972" w:author="Jelena Hrnjak" w:date="2023-08-23T17:46:00Z">
        <w:r w:rsidR="009A0879" w:rsidRPr="00A43182" w:rsidDel="002535D5">
          <w:rPr>
            <w:noProof/>
            <w:lang w:val="sr-Cyrl-RS" w:eastAsia="sr-Cyrl-RS"/>
          </w:rPr>
          <w:delText xml:space="preserve">ог </w:delText>
        </w:r>
        <w:r w:rsidR="009A0879" w:rsidRPr="00A43182" w:rsidDel="002535D5">
          <w:rPr>
            <w:i/>
            <w:noProof/>
            <w:lang w:val="sr-Cyrl-RS" w:eastAsia="sr-Cyrl-RS"/>
          </w:rPr>
          <w:delText>endpoint-</w:delText>
        </w:r>
        <w:r w:rsidR="009A0879" w:rsidRPr="00A43182" w:rsidDel="002535D5">
          <w:rPr>
            <w:noProof/>
            <w:lang w:val="sr-Cyrl-RS" w:eastAsia="sr-Cyrl-RS"/>
          </w:rPr>
          <w:delText xml:space="preserve">a </w:delText>
        </w:r>
      </w:del>
      <w:r w:rsidR="009A0879" w:rsidRPr="00A43182">
        <w:rPr>
          <w:noProof/>
          <w:lang w:val="sr-Cyrl-RS" w:eastAsia="sr-Cyrl-RS"/>
        </w:rPr>
        <w:t>з</w:t>
      </w:r>
      <w:r w:rsidR="00E4715C" w:rsidRPr="00A43182">
        <w:rPr>
          <w:noProof/>
          <w:lang w:val="sr-Cyrl-RS" w:eastAsia="sr-Cyrl-RS"/>
        </w:rPr>
        <w:t>а регистрацију, пријаву и одјаву са система што спречава вишеструко дефинисање истих функционалности (листинг 4.25).</w:t>
      </w:r>
    </w:p>
    <w:p w14:paraId="242C63AC" w14:textId="162CF9F0" w:rsidR="00360558" w:rsidRPr="00A43182" w:rsidRDefault="006F1E2B" w:rsidP="006F1E2B">
      <w:pPr>
        <w:pStyle w:val="Obiantekst"/>
        <w:jc w:val="center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422FBD5" wp14:editId="5D23F44B">
                <wp:extent cx="5603240" cy="1404620"/>
                <wp:effectExtent l="0" t="0" r="16510" b="1333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B2952" w14:textId="77777777" w:rsidR="009E2C85" w:rsidRDefault="009E2C85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hasUserAndRoleForController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controller requires at least one User entity and one Role entity!'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02CF91E" w14:textId="77777777" w:rsidR="009E2C85" w:rsidRDefault="009E2C85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685DD4EE" w14:textId="77777777" w:rsidR="009E2C85" w:rsidRDefault="009E2C85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2BE90EA" w14:textId="77777777" w:rsidR="009E2C85" w:rsidRDefault="009E2C85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FBD5" id="_x0000_s1052" type="#_x0000_t202" style="width:441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">
                <v:textbox style="mso-fit-shape-to-text:t">
                  <w:txbxContent>
                    <w:p w14:paraId="3DBB2952" w14:textId="77777777" w:rsidR="009E2C85" w:rsidRDefault="009E2C85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hasUserAndRoleForController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controller requires at least one User entity and one Role entity!'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02CF91E" w14:textId="77777777" w:rsidR="009E2C85" w:rsidRDefault="009E2C85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685DD4EE" w14:textId="77777777" w:rsidR="009E2C85" w:rsidRDefault="009E2C85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2BE90EA" w14:textId="77777777" w:rsidR="009E2C85" w:rsidRDefault="009E2C85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42F46" w:rsidRPr="00A43182">
        <w:rPr>
          <w:rStyle w:val="LabelaslikeChar"/>
          <w:lang w:val="sr-Cyrl-RS"/>
        </w:rPr>
        <w:t>Листинг 4.</w:t>
      </w:r>
      <w:r w:rsidR="002A4202" w:rsidRPr="00A43182">
        <w:rPr>
          <w:rStyle w:val="LabelaslikeChar"/>
          <w:lang w:val="sr-Cyrl-RS"/>
        </w:rPr>
        <w:t>2</w:t>
      </w:r>
      <w:r w:rsidRPr="00A43182">
        <w:rPr>
          <w:rStyle w:val="LabelaslikeChar"/>
          <w:lang w:val="sr-Cyrl-RS"/>
        </w:rPr>
        <w:t>3</w:t>
      </w:r>
      <w:r w:rsidR="00142F46" w:rsidRPr="00A43182">
        <w:rPr>
          <w:rStyle w:val="LabelaslikeChar"/>
          <w:lang w:val="sr-Cyrl-RS"/>
        </w:rPr>
        <w:t xml:space="preserve"> – </w:t>
      </w:r>
      <w:r w:rsidR="00082FCA" w:rsidRPr="00A43182">
        <w:rPr>
          <w:rStyle w:val="LabelaslikeChar"/>
          <w:lang w:val="sr-Cyrl-RS"/>
        </w:rPr>
        <w:t>За</w:t>
      </w:r>
      <w:r w:rsidR="00142F46" w:rsidRPr="00A43182">
        <w:rPr>
          <w:rStyle w:val="LabelaslikeChar"/>
          <w:lang w:val="sr-Cyrl-RS"/>
        </w:rPr>
        <w:t xml:space="preserve"> дефинисан контролер за ау</w:t>
      </w:r>
      <w:r w:rsidR="004A7E84" w:rsidRPr="00A43182">
        <w:rPr>
          <w:rStyle w:val="LabelaslikeChar"/>
          <w:lang w:val="sr-Cyrl-RS"/>
        </w:rPr>
        <w:t xml:space="preserve">тентификацију, неопходно је постојање </w:t>
      </w:r>
      <w:r w:rsidR="002A4202" w:rsidRPr="00A43182">
        <w:rPr>
          <w:rStyle w:val="LabelaslikeChar"/>
          <w:lang w:val="sr-Cyrl-RS"/>
        </w:rPr>
        <w:t>и</w:t>
      </w:r>
      <w:r w:rsidR="00B81A16" w:rsidRPr="00A43182">
        <w:rPr>
          <w:rStyle w:val="LabelaslikeChar"/>
          <w:lang w:val="sr-Cyrl-RS"/>
        </w:rPr>
        <w:t>нстанци</w:t>
      </w:r>
      <w:r w:rsidR="00142F46" w:rsidRPr="00A43182">
        <w:rPr>
          <w:rStyle w:val="LabelaslikeChar"/>
          <w:lang w:val="sr-Cyrl-RS"/>
        </w:rPr>
        <w:t xml:space="preserve"> </w:t>
      </w:r>
      <w:r w:rsidR="002A4202" w:rsidRPr="00A43182">
        <w:rPr>
          <w:rStyle w:val="LabelaslikeChar"/>
          <w:lang w:val="sr-Cyrl-RS"/>
        </w:rPr>
        <w:t>концепата</w:t>
      </w:r>
      <w:r w:rsidR="00142F46" w:rsidRPr="00A43182">
        <w:rPr>
          <w:rStyle w:val="LabelaslikeChar"/>
          <w:lang w:val="sr-Cyrl-RS"/>
        </w:rPr>
        <w:t xml:space="preserve"> </w:t>
      </w:r>
      <w:r w:rsidR="00082FCA" w:rsidRPr="00A43182">
        <w:rPr>
          <w:rStyle w:val="LabelaslikeChar"/>
          <w:lang w:val="sr-Cyrl-RS"/>
        </w:rPr>
        <w:t>User и Role</w:t>
      </w:r>
    </w:p>
    <w:p w14:paraId="567D3C36" w14:textId="66672D76" w:rsidR="008F1001" w:rsidRPr="00A43182" w:rsidRDefault="008F1001" w:rsidP="008F1001">
      <w:pPr>
        <w:pStyle w:val="Labelaslike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28FD294" wp14:editId="39F5CF59">
                <wp:extent cx="5603240" cy="769620"/>
                <wp:effectExtent l="0" t="0" r="16510" b="1143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769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484" w14:textId="4E4BEF58" w:rsidR="009E2C85" w:rsidRDefault="009E2C85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uniqueAuthenticationController(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controller of type "Authentication"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A5D22B6" w14:textId="77777777" w:rsidR="009E2C85" w:rsidRDefault="009E2C85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076ACBDD" w14:textId="56CA4F9D" w:rsidR="009E2C85" w:rsidRDefault="009E2C85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(c |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AB298D0" w14:textId="271BA3F2" w:rsidR="009E2C85" w:rsidRDefault="009E2C85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8FD294" id="_x0000_s1053" type="#_x0000_t202" style="width:441.2pt;height:6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">
                <v:textbox>
                  <w:txbxContent>
                    <w:p w14:paraId="48087484" w14:textId="4E4BEF58" w:rsidR="009E2C85" w:rsidRDefault="009E2C85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uniqueAuthenticationController(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controller of type "Authentication"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A5D22B6" w14:textId="77777777" w:rsidR="009E2C85" w:rsidRDefault="009E2C85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076ACBDD" w14:textId="56CA4F9D" w:rsidR="009E2C85" w:rsidRDefault="009E2C85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(c |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AB298D0" w14:textId="271BA3F2" w:rsidR="009E2C85" w:rsidRDefault="009E2C85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4.24 – </w:t>
      </w:r>
      <w:r w:rsidRPr="00A43182">
        <w:rPr>
          <w:lang w:val="sr-Cyrl-RS"/>
        </w:rPr>
        <w:t>Могуће је постојање највише једног контролера за аутентификацију</w:t>
      </w:r>
    </w:p>
    <w:p w14:paraId="7FA2089D" w14:textId="5AB5D407" w:rsidR="00B5189D" w:rsidRPr="00A43182" w:rsidRDefault="001D6F31" w:rsidP="00AA65F1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D29A51D" wp14:editId="1FD21D1D">
                <wp:extent cx="5603240" cy="1661160"/>
                <wp:effectExtent l="0" t="0" r="16510" b="15240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66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0F706" w14:textId="0C2E38A5" w:rsidR="009E2C85" w:rsidRDefault="009E2C85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authenticationLimits(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can have at most one registration, login, and logout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3FBB8C5" w14:textId="084259FF" w:rsidR="009E2C85" w:rsidRDefault="009E2C85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E1190BF" w14:textId="1739804D" w:rsidR="009E2C85" w:rsidRDefault="009E2C85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12EADAFD" w14:textId="4BE01576" w:rsidR="009E2C85" w:rsidRDefault="009E2C85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35B8D2D" w14:textId="77777777" w:rsidR="009E2C85" w:rsidRDefault="009E2C85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6DFC917" w14:textId="29992635" w:rsidR="009E2C85" w:rsidRDefault="009E2C85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62326580" w14:textId="0A1C03F0" w:rsidR="009E2C85" w:rsidRDefault="009E2C85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6A4F5891" w14:textId="77777777" w:rsidR="009E2C85" w:rsidRDefault="009E2C85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26CB9CA" w14:textId="07D7511C" w:rsidR="009E2C85" w:rsidRDefault="009E2C85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1AEC6A" w14:textId="60204F80" w:rsidR="009E2C85" w:rsidRDefault="009E2C85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9A51D" id="_x0000_s1054" type="#_x0000_t202" style="width:441.2pt;height:1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">
                <v:textbox>
                  <w:txbxContent>
                    <w:p w14:paraId="6600F706" w14:textId="0C2E38A5" w:rsidR="009E2C85" w:rsidRDefault="009E2C85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authenticationLimits(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can have at most one registration, login, and logout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3FBB8C5" w14:textId="084259FF" w:rsidR="009E2C85" w:rsidRDefault="009E2C85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E1190BF" w14:textId="1739804D" w:rsidR="009E2C85" w:rsidRDefault="009E2C85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12EADAFD" w14:textId="4BE01576" w:rsidR="009E2C85" w:rsidRDefault="009E2C85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35B8D2D" w14:textId="77777777" w:rsidR="009E2C85" w:rsidRDefault="009E2C85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6DFC917" w14:textId="29992635" w:rsidR="009E2C85" w:rsidRDefault="009E2C85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62326580" w14:textId="0A1C03F0" w:rsidR="009E2C85" w:rsidRDefault="009E2C85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6A4F5891" w14:textId="77777777" w:rsidR="009E2C85" w:rsidRDefault="009E2C85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26CB9CA" w14:textId="07D7511C" w:rsidR="009E2C85" w:rsidRDefault="009E2C85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1AEC6A" w14:textId="60204F80" w:rsidR="009E2C85" w:rsidRDefault="009E2C85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4.25 – </w:t>
      </w:r>
      <w:r w:rsidRPr="00A43182">
        <w:rPr>
          <w:lang w:val="sr-Cyrl-RS"/>
        </w:rPr>
        <w:t>Могуће је постојање највише једн</w:t>
      </w:r>
      <w:ins w:id="973" w:author="Jelena Hrnjak" w:date="2023-08-23T17:47:00Z">
        <w:r w:rsidR="002535D5">
          <w:rPr>
            <w:lang w:val="sr-Cyrl-RS"/>
          </w:rPr>
          <w:t>е</w:t>
        </w:r>
      </w:ins>
      <w:del w:id="974" w:author="Jelena Hrnjak" w:date="2023-08-23T17:47:00Z">
        <w:r w:rsidR="007F2E2E" w:rsidRPr="00A43182" w:rsidDel="002535D5">
          <w:rPr>
            <w:lang w:val="sr-Cyrl-RS"/>
          </w:rPr>
          <w:delText xml:space="preserve">ог </w:delText>
        </w:r>
      </w:del>
      <w:del w:id="975" w:author="Jelena Hrnjak" w:date="2023-08-23T17:46:00Z">
        <w:r w:rsidR="007F2E2E" w:rsidRPr="00A43182" w:rsidDel="002535D5">
          <w:rPr>
            <w:i/>
            <w:lang w:val="sr-Cyrl-RS"/>
          </w:rPr>
          <w:delText>endpoint</w:delText>
        </w:r>
      </w:del>
      <w:ins w:id="976" w:author="Jelena Hrnjak" w:date="2023-08-23T17:47:00Z">
        <w:r w:rsidR="002535D5">
          <w:rPr>
            <w:lang w:val="sr-Cyrl-RS"/>
          </w:rPr>
          <w:t xml:space="preserve"> методе</w:t>
        </w:r>
      </w:ins>
      <w:del w:id="977" w:author="Jelena Hrnjak" w:date="2023-08-23T17:47:00Z">
        <w:r w:rsidR="007F2E2E" w:rsidRPr="00A43182" w:rsidDel="002535D5">
          <w:rPr>
            <w:i/>
            <w:lang w:val="sr-Cyrl-RS"/>
          </w:rPr>
          <w:delText>-</w:delText>
        </w:r>
        <w:r w:rsidR="007F2E2E" w:rsidRPr="00A43182" w:rsidDel="002535D5">
          <w:rPr>
            <w:lang w:val="sr-Cyrl-RS"/>
          </w:rPr>
          <w:delText>а</w:delText>
        </w:r>
      </w:del>
      <w:r w:rsidR="007F2E2E" w:rsidRPr="00A43182">
        <w:rPr>
          <w:lang w:val="sr-Cyrl-RS"/>
        </w:rPr>
        <w:t xml:space="preserve"> за регистрацију, пријаву и одјаву са система</w:t>
      </w:r>
    </w:p>
    <w:p w14:paraId="15ECB757" w14:textId="2551EDB4" w:rsidR="0081776E" w:rsidRPr="00A43182" w:rsidRDefault="0081776E" w:rsidP="0081776E">
      <w:pPr>
        <w:pStyle w:val="Heading3"/>
        <w:rPr>
          <w:i/>
          <w:lang w:val="sr-Cyrl-RS"/>
        </w:rPr>
      </w:pPr>
      <w:bookmarkStart w:id="978" w:name="_Toc144365547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Security</w:t>
      </w:r>
      <w:bookmarkEnd w:id="978"/>
    </w:p>
    <w:p w14:paraId="1A15F2A6" w14:textId="53753C17" w:rsidR="00206AF5" w:rsidRPr="00A43182" w:rsidRDefault="00920CE2" w:rsidP="00BA303F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>представља важну апстракцију у моделу</w:t>
      </w:r>
      <w:r w:rsidR="00F0049C" w:rsidRPr="00A43182">
        <w:rPr>
          <w:lang w:val="sr-Cyrl-RS"/>
        </w:rPr>
        <w:t xml:space="preserve"> која</w:t>
      </w:r>
      <w:r w:rsidR="00B24596" w:rsidRPr="00A43182">
        <w:rPr>
          <w:lang w:val="sr-Cyrl-RS"/>
        </w:rPr>
        <w:t xml:space="preserve"> </w:t>
      </w:r>
      <w:r w:rsidR="00FE6BE9" w:rsidRPr="00A43182">
        <w:rPr>
          <w:lang w:val="sr-Cyrl-RS"/>
        </w:rPr>
        <w:t>је кључна за обезбеђивање</w:t>
      </w:r>
      <w:r w:rsidR="00B24596" w:rsidRPr="00A43182">
        <w:rPr>
          <w:lang w:val="sr-Cyrl-RS"/>
        </w:rPr>
        <w:t xml:space="preserve"> сигурне апликације</w:t>
      </w:r>
      <w:r w:rsidR="00A44A3F" w:rsidRPr="00A43182">
        <w:rPr>
          <w:lang w:val="sr-Cyrl-RS"/>
        </w:rPr>
        <w:t>.</w:t>
      </w:r>
      <w:r w:rsidR="005962E6" w:rsidRPr="00A43182">
        <w:rPr>
          <w:lang w:val="sr-Cyrl-RS"/>
        </w:rPr>
        <w:t xml:space="preserve"> </w:t>
      </w:r>
      <w:r w:rsidR="008F377C" w:rsidRPr="00A43182">
        <w:rPr>
          <w:lang w:val="sr-Cyrl-RS"/>
        </w:rPr>
        <w:t>Овај концепт омогућава имплементацију жељеног</w:t>
      </w:r>
      <w:r w:rsidR="00E750CD" w:rsidRPr="00A43182">
        <w:rPr>
          <w:lang w:val="sr-Cyrl-RS"/>
        </w:rPr>
        <w:t xml:space="preserve"> ниво</w:t>
      </w:r>
      <w:r w:rsidR="008F377C" w:rsidRPr="00A43182">
        <w:rPr>
          <w:lang w:val="sr-Cyrl-RS"/>
        </w:rPr>
        <w:t>а</w:t>
      </w:r>
      <w:r w:rsidR="00E750CD" w:rsidRPr="00A43182">
        <w:rPr>
          <w:lang w:val="sr-Cyrl-RS"/>
        </w:rPr>
        <w:t xml:space="preserve"> аутентификације и ауторизације,</w:t>
      </w:r>
      <w:r w:rsidR="001C2792" w:rsidRPr="00A43182">
        <w:rPr>
          <w:lang w:val="sr-Cyrl-RS"/>
        </w:rPr>
        <w:t xml:space="preserve"> што </w:t>
      </w:r>
      <w:r w:rsidR="008F377C" w:rsidRPr="00A43182">
        <w:rPr>
          <w:lang w:val="sr-Cyrl-RS"/>
        </w:rPr>
        <w:t>представља основу</w:t>
      </w:r>
      <w:r w:rsidR="001C2792" w:rsidRPr="00A43182">
        <w:rPr>
          <w:lang w:val="sr-Cyrl-RS"/>
        </w:rPr>
        <w:t xml:space="preserve"> </w:t>
      </w:r>
      <w:r w:rsidR="00E750CD" w:rsidRPr="00A43182">
        <w:rPr>
          <w:lang w:val="sr-Cyrl-RS"/>
        </w:rPr>
        <w:t xml:space="preserve">ефикасне </w:t>
      </w:r>
      <w:r w:rsidR="001C2792" w:rsidRPr="00A43182">
        <w:rPr>
          <w:lang w:val="sr-Cyrl-RS"/>
        </w:rPr>
        <w:t>заш</w:t>
      </w:r>
      <w:r w:rsidR="001451A8" w:rsidRPr="00A43182">
        <w:rPr>
          <w:lang w:val="sr-Cyrl-RS"/>
        </w:rPr>
        <w:t>тите података од пот</w:t>
      </w:r>
      <w:r w:rsidR="00E750CD" w:rsidRPr="00A43182">
        <w:rPr>
          <w:lang w:val="sr-Cyrl-RS"/>
        </w:rPr>
        <w:t>енцијалних напада и злоупотребе</w:t>
      </w:r>
      <w:r w:rsidR="0074444F" w:rsidRPr="00A43182">
        <w:rPr>
          <w:lang w:val="sr-Cyrl-RS"/>
        </w:rPr>
        <w:t>.</w:t>
      </w:r>
    </w:p>
    <w:p w14:paraId="1BE55050" w14:textId="26295D8E" w:rsidR="0081776E" w:rsidRPr="00A43182" w:rsidRDefault="0081776E" w:rsidP="0081776E">
      <w:pPr>
        <w:pStyle w:val="Heading3"/>
        <w:rPr>
          <w:i/>
          <w:lang w:val="sr-Cyrl-RS"/>
        </w:rPr>
      </w:pPr>
      <w:bookmarkStart w:id="979" w:name="_Toc14436554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BasicAuthentication</w:t>
      </w:r>
      <w:bookmarkEnd w:id="979"/>
    </w:p>
    <w:p w14:paraId="1518DD53" w14:textId="1C517843" w:rsidR="002F1A33" w:rsidRPr="00A43182" w:rsidRDefault="002F1A33" w:rsidP="002F1A33">
      <w:pPr>
        <w:pStyle w:val="Obiantekst"/>
        <w:ind w:firstLine="360"/>
        <w:rPr>
          <w:i/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BasicAuthentication </w:t>
      </w:r>
      <w:r w:rsidRPr="00A43182">
        <w:rPr>
          <w:lang w:val="sr-Cyrl-RS"/>
        </w:rPr>
        <w:t xml:space="preserve">наслеђује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 xml:space="preserve">и моделује основну безбедносну конфигурацију. </w:t>
      </w:r>
      <w:r w:rsidR="006A4F71" w:rsidRPr="00A43182">
        <w:rPr>
          <w:lang w:val="sr-Cyrl-RS"/>
        </w:rPr>
        <w:t>У случају о</w:t>
      </w:r>
      <w:r w:rsidR="009D1997" w:rsidRPr="00A43182">
        <w:rPr>
          <w:lang w:val="sr-Cyrl-RS"/>
        </w:rPr>
        <w:t>дабира основне аутентификације</w:t>
      </w:r>
      <w:ins w:id="980" w:author="Jelena Hrnjak" w:date="2023-08-23T17:34:00Z">
        <w:r w:rsidR="00A22C52">
          <w:rPr>
            <w:lang w:val="sr-Cyrl-RS"/>
          </w:rPr>
          <w:t xml:space="preserve">, улоге </w:t>
        </w:r>
      </w:ins>
      <w:del w:id="981" w:author="Jelena Hrnjak" w:date="2023-08-23T17:34:00Z">
        <w:r w:rsidR="009D1997" w:rsidRPr="00A43182" w:rsidDel="00A22C52">
          <w:rPr>
            <w:lang w:val="sr-Cyrl-RS"/>
          </w:rPr>
          <w:delText xml:space="preserve"> </w:delText>
        </w:r>
        <w:r w:rsidR="006A4F71" w:rsidRPr="00A43182" w:rsidDel="00A22C52">
          <w:rPr>
            <w:lang w:val="sr-Cyrl-RS"/>
          </w:rPr>
          <w:delText xml:space="preserve">роле </w:delText>
        </w:r>
      </w:del>
      <w:r w:rsidR="006A4F71" w:rsidRPr="00A43182">
        <w:rPr>
          <w:lang w:val="sr-Cyrl-RS"/>
        </w:rPr>
        <w:t xml:space="preserve">ће у апликацији бити представљене као енумерација. Самим тим нису дозвољена обележја, већ само </w:t>
      </w:r>
      <w:r w:rsidR="00BE2DD8" w:rsidRPr="00A43182">
        <w:rPr>
          <w:lang w:val="sr-Cyrl-RS"/>
        </w:rPr>
        <w:t>инстанце</w:t>
      </w:r>
      <w:r w:rsidR="006A4F71" w:rsidRPr="00A43182">
        <w:rPr>
          <w:lang w:val="sr-Cyrl-RS"/>
        </w:rPr>
        <w:t xml:space="preserve"> </w:t>
      </w:r>
      <w:del w:id="982" w:author="Jelena Hrnjak" w:date="2023-08-23T17:35:00Z">
        <w:r w:rsidR="006A4F71" w:rsidRPr="00A43182" w:rsidDel="00A22C52">
          <w:rPr>
            <w:lang w:val="sr-Cyrl-RS"/>
          </w:rPr>
          <w:delText>рол</w:delText>
        </w:r>
        <w:r w:rsidR="00685146" w:rsidRPr="00A43182" w:rsidDel="00A22C52">
          <w:rPr>
            <w:lang w:val="sr-Cyrl-RS"/>
          </w:rPr>
          <w:delText>a</w:delText>
        </w:r>
        <w:r w:rsidR="006A4F71" w:rsidRPr="00A43182" w:rsidDel="00A22C52">
          <w:rPr>
            <w:lang w:val="sr-Cyrl-RS"/>
          </w:rPr>
          <w:delText xml:space="preserve"> </w:delText>
        </w:r>
      </w:del>
      <w:ins w:id="983" w:author="Jelena Hrnjak" w:date="2023-08-23T17:35:00Z">
        <w:r w:rsidR="00A22C52">
          <w:rPr>
            <w:lang w:val="sr-Cyrl-RS"/>
          </w:rPr>
          <w:t>улога</w:t>
        </w:r>
        <w:r w:rsidR="00A22C52" w:rsidRPr="00A43182">
          <w:rPr>
            <w:lang w:val="sr-Cyrl-RS"/>
          </w:rPr>
          <w:t xml:space="preserve"> </w:t>
        </w:r>
      </w:ins>
      <w:r w:rsidR="006A4F71" w:rsidRPr="00A43182">
        <w:rPr>
          <w:lang w:val="sr-Cyrl-RS"/>
        </w:rPr>
        <w:t>(листинг 4.</w:t>
      </w:r>
      <w:r w:rsidR="00144F25" w:rsidRPr="00A43182">
        <w:rPr>
          <w:lang w:val="sr-Cyrl-RS"/>
        </w:rPr>
        <w:t>26</w:t>
      </w:r>
      <w:r w:rsidR="006A4F71" w:rsidRPr="00A43182">
        <w:rPr>
          <w:lang w:val="sr-Cyrl-RS"/>
        </w:rPr>
        <w:t>)</w:t>
      </w:r>
      <w:r w:rsidR="006A4F71" w:rsidRPr="00A43182">
        <w:rPr>
          <w:i/>
          <w:noProof/>
          <w:lang w:val="sr-Cyrl-RS" w:eastAsia="sr-Cyrl-RS"/>
        </w:rPr>
        <w:t xml:space="preserve">. </w:t>
      </w:r>
    </w:p>
    <w:p w14:paraId="0D2B4D80" w14:textId="6FDC5BAD" w:rsidR="006A4F71" w:rsidRPr="00A43182" w:rsidRDefault="002F1A33" w:rsidP="002F1A33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B5EC89" wp14:editId="38620FAF">
                <wp:extent cx="5640070" cy="721625"/>
                <wp:effectExtent l="0" t="0" r="17780" b="2159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2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38F37" w14:textId="5AE8CE7C" w:rsidR="009E2C85" w:rsidRDefault="009E2C85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basicAuthNoRoleAttributes(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'Basic authentication cannot have role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F09EB5A" w14:textId="77777777" w:rsidR="009E2C85" w:rsidRDefault="009E2C85" w:rsidP="0055372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2A96A248" w14:textId="77777777" w:rsidR="009E2C85" w:rsidRDefault="009E2C85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B5EC89" id="_x0000_s1055" type="#_x0000_t202" style="width:444.1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">
                <v:textbox>
                  <w:txbxContent>
                    <w:p w14:paraId="22338F37" w14:textId="5AE8CE7C" w:rsidR="009E2C85" w:rsidRDefault="009E2C85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basicAuthNoRoleAttributes(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'Basic authentication cannot have role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F09EB5A" w14:textId="77777777" w:rsidR="009E2C85" w:rsidRDefault="009E2C85" w:rsidP="0055372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2A96A248" w14:textId="77777777" w:rsidR="009E2C85" w:rsidRDefault="009E2C85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78FC9" w14:textId="5C9F15E6" w:rsidR="006A4F71" w:rsidRPr="00A43182" w:rsidRDefault="006A4F71" w:rsidP="008E4D2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144F25" w:rsidRPr="00A43182">
        <w:rPr>
          <w:lang w:val="sr-Cyrl-RS"/>
        </w:rPr>
        <w:t xml:space="preserve"> 4.26</w:t>
      </w:r>
      <w:r w:rsidRPr="00A43182">
        <w:rPr>
          <w:lang w:val="sr-Cyrl-RS"/>
        </w:rPr>
        <w:t xml:space="preserve"> – У случају основне аутентификације нису дозвољена придружена обележја конепту </w:t>
      </w:r>
      <w:r w:rsidRPr="00A43182">
        <w:rPr>
          <w:i/>
          <w:lang w:val="sr-Cyrl-RS"/>
        </w:rPr>
        <w:t>Role</w:t>
      </w:r>
    </w:p>
    <w:p w14:paraId="4746C569" w14:textId="71A5D4FB" w:rsidR="0081776E" w:rsidRPr="00A43182" w:rsidRDefault="0081776E" w:rsidP="0081776E">
      <w:pPr>
        <w:pStyle w:val="Heading3"/>
        <w:rPr>
          <w:i/>
          <w:lang w:val="sr-Cyrl-RS"/>
        </w:rPr>
      </w:pPr>
      <w:bookmarkStart w:id="984" w:name="_Toc144365549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JWT</w:t>
      </w:r>
      <w:bookmarkEnd w:id="984"/>
    </w:p>
    <w:p w14:paraId="77D600A2" w14:textId="71EE89AE" w:rsidR="00477AC0" w:rsidRPr="000A3A8F" w:rsidRDefault="008E4D25" w:rsidP="00477AC0">
      <w:pPr>
        <w:pStyle w:val="BodyText"/>
        <w:rPr>
          <w:lang w:val="sr-Cyrl-RS"/>
        </w:rPr>
      </w:pPr>
      <w:r w:rsidRPr="00A43182">
        <w:rPr>
          <w:lang w:val="sr-Cyrl-RS"/>
        </w:rPr>
        <w:t xml:space="preserve">Аутентификацију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 xml:space="preserve">токена </w:t>
      </w:r>
      <w:r w:rsidR="00F70AE4" w:rsidRPr="00A43182">
        <w:rPr>
          <w:lang w:val="sr-Cyrl-RS"/>
        </w:rPr>
        <w:t>моделована је</w:t>
      </w:r>
      <w:r w:rsidRPr="00A43182">
        <w:rPr>
          <w:lang w:val="sr-Cyrl-RS"/>
        </w:rPr>
        <w:t xml:space="preserve"> концепт</w:t>
      </w:r>
      <w:r w:rsidR="00F70AE4" w:rsidRPr="00A43182">
        <w:rPr>
          <w:lang w:val="sr-Cyrl-RS"/>
        </w:rPr>
        <w:t>ом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који наслеђује концепт </w:t>
      </w:r>
      <w:r w:rsidRPr="00A43182">
        <w:rPr>
          <w:i/>
          <w:lang w:val="sr-Cyrl-RS"/>
        </w:rPr>
        <w:t xml:space="preserve">Security. </w:t>
      </w:r>
      <w:r w:rsidR="00CA1380">
        <w:rPr>
          <w:lang w:val="sr-Cyrl-RS"/>
        </w:rPr>
        <w:t>Обележја овог концепта су приказана у табели 4.13.</w:t>
      </w:r>
      <w:r w:rsidR="000A3A8F">
        <w:rPr>
          <w:lang w:val="sr-Cyrl-RS"/>
        </w:rPr>
        <w:t xml:space="preserve"> </w:t>
      </w:r>
      <w:r w:rsidR="000A3A8F" w:rsidRPr="000A3A8F">
        <w:rPr>
          <w:i/>
          <w:lang w:val="en-US"/>
        </w:rPr>
        <w:t>JWT</w:t>
      </w:r>
      <w:r w:rsidR="000A3A8F">
        <w:rPr>
          <w:lang w:val="en-US"/>
        </w:rPr>
        <w:t xml:space="preserve"> </w:t>
      </w:r>
      <w:r w:rsidR="000A3A8F">
        <w:rPr>
          <w:lang w:val="sr-Cyrl-RS"/>
        </w:rPr>
        <w:t>токени садрже тврдње (4.14) које ће бити описане у даљем тексту.</w:t>
      </w:r>
    </w:p>
    <w:tbl>
      <w:tblPr>
        <w:tblStyle w:val="a0"/>
        <w:tblW w:w="8894" w:type="dxa"/>
        <w:tblLayout w:type="fixed"/>
        <w:tblCellMar>
          <w:left w:w="115" w:type="dxa"/>
          <w:right w:w="115" w:type="dxa"/>
        </w:tblCellMar>
        <w:tblLook w:val="06A0" w:firstRow="1" w:lastRow="0" w:firstColumn="1" w:lastColumn="0" w:noHBand="1" w:noVBand="1"/>
      </w:tblPr>
      <w:tblGrid>
        <w:gridCol w:w="2155"/>
        <w:gridCol w:w="1800"/>
        <w:gridCol w:w="1620"/>
        <w:gridCol w:w="3319"/>
      </w:tblGrid>
      <w:tr w:rsidR="00DC3A87" w:rsidRPr="00A43182" w14:paraId="51E09A21" w14:textId="77777777" w:rsidTr="00553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1D0BF22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00" w:type="dxa"/>
          </w:tcPr>
          <w:p w14:paraId="204159D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0620427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319" w:type="dxa"/>
          </w:tcPr>
          <w:p w14:paraId="1EA24292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A8B57B5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085BB95" w14:textId="6D65F27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signatureAlgorithm</w:t>
            </w:r>
          </w:p>
        </w:tc>
        <w:tc>
          <w:tcPr>
            <w:tcW w:w="1800" w:type="dxa"/>
          </w:tcPr>
          <w:p w14:paraId="157A0392" w14:textId="3E539C79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4E7B39C" w14:textId="695B457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47E22AA8" w14:textId="757758D8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Алгоритам који се користи за потписивање </w:t>
            </w:r>
            <w:r w:rsidRPr="00A43182">
              <w:rPr>
                <w:i/>
                <w:szCs w:val="24"/>
                <w:lang w:val="sr-Cyrl-RS"/>
              </w:rPr>
              <w:t xml:space="preserve">JWT </w:t>
            </w:r>
            <w:r w:rsidRPr="00A43182">
              <w:rPr>
                <w:szCs w:val="24"/>
                <w:lang w:val="sr-Cyrl-RS"/>
              </w:rPr>
              <w:t>токена</w:t>
            </w:r>
          </w:p>
        </w:tc>
      </w:tr>
      <w:tr w:rsidR="00DC3A87" w:rsidRPr="00A43182" w14:paraId="4F7BEEEE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EB08B13" w14:textId="585AF50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secret</w:t>
            </w:r>
          </w:p>
        </w:tc>
        <w:tc>
          <w:tcPr>
            <w:tcW w:w="1800" w:type="dxa"/>
          </w:tcPr>
          <w:p w14:paraId="35D44D51" w14:textId="6DB3CC1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A6E81B" w14:textId="65C2B92B" w:rsidR="00DC3A87" w:rsidRPr="00A43182" w:rsidRDefault="0055372C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1A2318D2" w14:textId="706516DB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</w:t>
            </w:r>
            <w:r w:rsidR="005F7F4C" w:rsidRPr="00A43182">
              <w:rPr>
                <w:szCs w:val="24"/>
                <w:lang w:val="sr-Cyrl-RS"/>
              </w:rPr>
              <w:t xml:space="preserve">ајни кључ који се користи за потписивање </w:t>
            </w:r>
            <w:r w:rsidR="005F7F4C" w:rsidRPr="00A43182">
              <w:rPr>
                <w:i/>
                <w:szCs w:val="24"/>
                <w:lang w:val="sr-Cyrl-RS"/>
              </w:rPr>
              <w:t xml:space="preserve">JWT </w:t>
            </w:r>
            <w:r w:rsidR="005F7F4C" w:rsidRPr="00A43182">
              <w:rPr>
                <w:szCs w:val="24"/>
                <w:lang w:val="sr-Cyrl-RS"/>
              </w:rPr>
              <w:t>токена</w:t>
            </w:r>
          </w:p>
        </w:tc>
      </w:tr>
    </w:tbl>
    <w:p w14:paraId="6C38946F" w14:textId="000D8F48" w:rsidR="00684BB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13</w:t>
      </w:r>
      <w:r w:rsidRPr="00A43182">
        <w:rPr>
          <w:lang w:val="sr-Cyrl-RS"/>
        </w:rPr>
        <w:t xml:space="preserve"> – Обележја концепта </w:t>
      </w:r>
      <w:r w:rsidR="00431B0F" w:rsidRPr="00A43182">
        <w:rPr>
          <w:i/>
          <w:lang w:val="sr-Cyrl-RS"/>
        </w:rPr>
        <w:t>JWT</w:t>
      </w:r>
    </w:p>
    <w:p w14:paraId="675522A8" w14:textId="11F6C9A6" w:rsidR="00DC3A87" w:rsidRPr="00A43182" w:rsidRDefault="00DC3A87" w:rsidP="00DC3A87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3"/>
        <w:gridCol w:w="1927"/>
        <w:gridCol w:w="1777"/>
        <w:gridCol w:w="3205"/>
      </w:tblGrid>
      <w:tr w:rsidR="006E0E29" w:rsidRPr="00A43182" w14:paraId="374F12ED" w14:textId="77777777" w:rsidTr="00751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47FFACD0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асоцијације</w:t>
            </w:r>
          </w:p>
        </w:tc>
        <w:tc>
          <w:tcPr>
            <w:tcW w:w="1086" w:type="pct"/>
          </w:tcPr>
          <w:p w14:paraId="36958479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107F8CA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6" w:type="pct"/>
          </w:tcPr>
          <w:p w14:paraId="49E02743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C20" w:rsidRPr="00A43182" w14:paraId="323645F4" w14:textId="77777777" w:rsidTr="00751A1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6F95E2EA" w14:textId="4DB836BC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claims</w:t>
            </w:r>
          </w:p>
        </w:tc>
        <w:tc>
          <w:tcPr>
            <w:tcW w:w="1086" w:type="pct"/>
          </w:tcPr>
          <w:p w14:paraId="642F1C86" w14:textId="01D44A73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</w:t>
            </w:r>
          </w:p>
        </w:tc>
        <w:tc>
          <w:tcPr>
            <w:tcW w:w="1001" w:type="pct"/>
          </w:tcPr>
          <w:p w14:paraId="7E6621B5" w14:textId="4DF370E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6" w:type="pct"/>
          </w:tcPr>
          <w:p w14:paraId="2F282593" w14:textId="5814A72B" w:rsidR="006861CE" w:rsidRPr="00A43182" w:rsidRDefault="00AC429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Тврдње у оквиру </w:t>
            </w:r>
            <w:r w:rsidRPr="00A43182">
              <w:rPr>
                <w:i/>
                <w:szCs w:val="24"/>
                <w:lang w:val="sr-Cyrl-RS"/>
              </w:rPr>
              <w:t>JWT</w:t>
            </w:r>
            <w:r w:rsidRPr="00A43182">
              <w:rPr>
                <w:szCs w:val="24"/>
                <w:lang w:val="sr-Cyrl-RS"/>
              </w:rPr>
              <w:t xml:space="preserve"> токена</w:t>
            </w:r>
          </w:p>
        </w:tc>
      </w:tr>
    </w:tbl>
    <w:p w14:paraId="43A2ABAA" w14:textId="5401DEFA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14</w:t>
      </w:r>
      <w:r w:rsidRPr="00A43182">
        <w:rPr>
          <w:lang w:val="sr-Cyrl-RS"/>
        </w:rPr>
        <w:t xml:space="preserve"> – Асоцијације концепта </w:t>
      </w:r>
      <w:r w:rsidR="00431B0F" w:rsidRPr="00A43182">
        <w:rPr>
          <w:i/>
          <w:lang w:val="sr-Cyrl-RS"/>
        </w:rPr>
        <w:t>JWT</w:t>
      </w:r>
    </w:p>
    <w:p w14:paraId="113CE90F" w14:textId="3A99D39D" w:rsidR="00477AC0" w:rsidRPr="00A43182" w:rsidRDefault="00477AC0" w:rsidP="00477AC0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За аутентификацију помоћу токена </w:t>
      </w:r>
      <w:r w:rsidRPr="00A43182">
        <w:rPr>
          <w:i/>
          <w:lang w:val="sr-Cyrl-RS"/>
        </w:rPr>
        <w:t>JWT</w:t>
      </w:r>
      <w:ins w:id="985" w:author="Jelena Hrnjak" w:date="2023-08-23T17:35:00Z">
        <w:r w:rsidR="00A22C52">
          <w:rPr>
            <w:i/>
            <w:lang w:val="sr-Cyrl-RS"/>
          </w:rPr>
          <w:t xml:space="preserve">, </w:t>
        </w:r>
        <w:r w:rsidR="00A22C52">
          <w:rPr>
            <w:lang w:val="sr-Cyrl-RS"/>
          </w:rPr>
          <w:t xml:space="preserve">улоге </w:t>
        </w:r>
      </w:ins>
      <w:del w:id="986" w:author="Jelena Hrnjak" w:date="2023-08-23T17:35:00Z">
        <w:r w:rsidRPr="00A43182" w:rsidDel="00A22C52">
          <w:rPr>
            <w:i/>
            <w:lang w:val="sr-Cyrl-RS"/>
          </w:rPr>
          <w:delText xml:space="preserve"> </w:delText>
        </w:r>
        <w:r w:rsidRPr="00A43182" w:rsidDel="00A22C52">
          <w:rPr>
            <w:lang w:val="sr-Cyrl-RS"/>
          </w:rPr>
          <w:delText xml:space="preserve">роле </w:delText>
        </w:r>
      </w:del>
      <w:r w:rsidRPr="00A43182">
        <w:rPr>
          <w:lang w:val="sr-Cyrl-RS"/>
        </w:rPr>
        <w:t xml:space="preserve">представљају класу са обележјима. Како би инстанце </w:t>
      </w:r>
      <w:del w:id="987" w:author="Jelena Hrnjak" w:date="2023-08-23T17:36:00Z">
        <w:r w:rsidRPr="00A43182" w:rsidDel="004C7348">
          <w:rPr>
            <w:lang w:val="sr-Cyrl-RS"/>
          </w:rPr>
          <w:delText xml:space="preserve">ролa </w:delText>
        </w:r>
      </w:del>
      <w:ins w:id="988" w:author="Jelena Hrnjak" w:date="2023-08-23T17:36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 xml:space="preserve">биле омогућене, неопходно је да у случају одабира аутентификације  на основу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токена за класу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постоји тачно једно обележје које је типа </w:t>
      </w:r>
      <w:r w:rsidRPr="00A43182">
        <w:rPr>
          <w:i/>
          <w:lang w:val="sr-Cyrl-RS"/>
        </w:rPr>
        <w:t xml:space="preserve">String. </w:t>
      </w:r>
      <w:r w:rsidRPr="00A43182">
        <w:rPr>
          <w:lang w:val="sr-Cyrl-RS"/>
        </w:rPr>
        <w:t xml:space="preserve">Поред тога, дозвољено је само обележје које представља идентификатор. У случају да је идентификатор типа </w:t>
      </w:r>
      <w:r w:rsidRPr="00A43182">
        <w:rPr>
          <w:i/>
          <w:lang w:val="sr-Cyrl-RS"/>
        </w:rPr>
        <w:t xml:space="preserve">String, </w:t>
      </w:r>
      <w:r w:rsidRPr="00A43182">
        <w:rPr>
          <w:lang w:val="sr-Cyrl-RS"/>
        </w:rPr>
        <w:t xml:space="preserve">нису дозвољена додатна обележја. Ово је гарантовано обележјима </w:t>
      </w:r>
      <w:r w:rsidRPr="00A43182">
        <w:rPr>
          <w:i/>
          <w:lang w:val="sr-Cyrl-RS"/>
        </w:rPr>
        <w:t xml:space="preserve">roleHasMaxTwoAttributes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roleHasStringAttribute </w:t>
      </w:r>
      <w:r w:rsidRPr="00A43182">
        <w:rPr>
          <w:lang w:val="sr-Cyrl-RS"/>
        </w:rPr>
        <w:t>(листинг 4.27).</w:t>
      </w:r>
    </w:p>
    <w:p w14:paraId="68C59BE5" w14:textId="77777777" w:rsidR="00477AC0" w:rsidRPr="00A43182" w:rsidRDefault="00477AC0" w:rsidP="00477AC0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43DDF620" wp14:editId="3538087C">
                <wp:extent cx="5640070" cy="2712720"/>
                <wp:effectExtent l="0" t="0" r="17780" b="1143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27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E3991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roleHasMaxTwoAttributes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can have at most two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E5335BB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94140C5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5E8688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  <w:p w14:paraId="705BD563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roleHasStringAttribute(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must have either one identifier attribute of type String or both identifier and non-identifier attributes of type String!'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E1629D5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34F9564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(role |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F22DBF8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75D8D3E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B004D53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  <w:p w14:paraId="55A36622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7891FF4A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3FBAB07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38DCE9CF" w14:textId="77777777" w:rsidR="009E2C85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  <w:p w14:paraId="0E0281DE" w14:textId="77777777" w:rsidR="009E2C85" w:rsidRPr="00723712" w:rsidRDefault="009E2C85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DDF620" id="Text Box 14" o:spid="_x0000_s1056" type="#_x0000_t202" style="width:444.1pt;height:21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" fillcolor="white [3201]" strokeweight=".5pt">
                <v:textbox>
                  <w:txbxContent>
                    <w:p w14:paraId="3EDE3991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roleHasMaxTwoAttributes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can have at most two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E5335BB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94140C5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5E8688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  <w:p w14:paraId="705BD563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roleHasStringAttribute(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must have either one identifier attribute of type String or both identifier and non-identifier attributes of type String!'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E1629D5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34F9564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(role |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F22DBF8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75D8D3E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B004D53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  <w:p w14:paraId="55A36622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7891FF4A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3FBAB07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38DCE9CF" w14:textId="77777777" w:rsidR="009E2C85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  <w:p w14:paraId="0E0281DE" w14:textId="77777777" w:rsidR="009E2C85" w:rsidRPr="00723712" w:rsidRDefault="009E2C85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6D41142" w14:textId="1C952FB8" w:rsidR="00477AC0" w:rsidRPr="00A43182" w:rsidRDefault="00477AC0" w:rsidP="00477AC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4.27 – У случају аутентификације помоћу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токена</w:t>
      </w:r>
      <w:r w:rsidRPr="00A43182">
        <w:rPr>
          <w:i/>
          <w:lang w:val="sr-Cyrl-RS"/>
        </w:rPr>
        <w:t xml:space="preserve">, </w:t>
      </w:r>
      <w:del w:id="989" w:author="Jelena Hrnjak" w:date="2023-08-23T17:37:00Z">
        <w:r w:rsidRPr="00A43182" w:rsidDel="004C7348">
          <w:rPr>
            <w:lang w:val="sr-Cyrl-RS"/>
          </w:rPr>
          <w:delText xml:space="preserve">рола </w:delText>
        </w:r>
      </w:del>
      <w:ins w:id="990" w:author="Jelena Hrnjak" w:date="2023-08-23T17:37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 xml:space="preserve">може да има тачно једно обележје типа </w:t>
      </w:r>
      <w:r w:rsidRPr="00A43182">
        <w:rPr>
          <w:i/>
          <w:lang w:val="sr-Cyrl-RS"/>
        </w:rPr>
        <w:t>String</w:t>
      </w:r>
    </w:p>
    <w:p w14:paraId="06543329" w14:textId="62E515E9" w:rsidR="0081776E" w:rsidRPr="00A43182" w:rsidRDefault="0081776E" w:rsidP="0081776E">
      <w:pPr>
        <w:pStyle w:val="Heading3"/>
        <w:rPr>
          <w:i/>
          <w:lang w:val="sr-Cyrl-RS"/>
        </w:rPr>
      </w:pPr>
      <w:bookmarkStart w:id="991" w:name="_Toc144365550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Claim</w:t>
      </w:r>
      <w:bookmarkEnd w:id="991"/>
    </w:p>
    <w:p w14:paraId="32988107" w14:textId="63370C64" w:rsidR="00751A13" w:rsidRDefault="00C63F44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Claim </w:t>
      </w:r>
      <w:r w:rsidRPr="00A43182">
        <w:rPr>
          <w:lang w:val="sr-Cyrl-RS"/>
        </w:rPr>
        <w:t>представља тр</w:t>
      </w:r>
      <w:r w:rsidR="00F51110" w:rsidRPr="00A43182">
        <w:rPr>
          <w:lang w:val="sr-Cyrl-RS"/>
        </w:rPr>
        <w:t xml:space="preserve">врдње које садржи </w:t>
      </w:r>
      <w:r w:rsidRPr="00A43182">
        <w:rPr>
          <w:i/>
          <w:lang w:val="sr-Cyrl-RS"/>
        </w:rPr>
        <w:t xml:space="preserve">JWT </w:t>
      </w:r>
      <w:r w:rsidR="00F51110" w:rsidRPr="00A43182">
        <w:rPr>
          <w:lang w:val="sr-Cyrl-RS"/>
        </w:rPr>
        <w:t>токен</w:t>
      </w:r>
      <w:r w:rsidR="00FE454B">
        <w:rPr>
          <w:lang w:val="sr-Cyrl-RS"/>
        </w:rPr>
        <w:t xml:space="preserve"> (табела 4.15)</w:t>
      </w:r>
      <w:r w:rsidR="00F51110" w:rsidRPr="00A43182">
        <w:rPr>
          <w:lang w:val="sr-Cyrl-RS"/>
        </w:rPr>
        <w:t xml:space="preserve">, односно </w:t>
      </w:r>
      <w:r w:rsidR="00676143" w:rsidRPr="00A43182">
        <w:rPr>
          <w:lang w:val="sr-Cyrl-RS"/>
        </w:rPr>
        <w:t>податке</w:t>
      </w:r>
      <w:r w:rsidR="00F51110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 о кориснику, стању апликац</w:t>
      </w:r>
      <w:ins w:id="992" w:author="Vladimir Dimitrieski" w:date="2023-08-13T10:47:00Z">
        <w:r w:rsidR="00D06157">
          <w:rPr>
            <w:lang w:val="sr-Cyrl-RS"/>
          </w:rPr>
          <w:t>и</w:t>
        </w:r>
      </w:ins>
      <w:r w:rsidRPr="00A43182">
        <w:rPr>
          <w:lang w:val="sr-Cyrl-RS"/>
        </w:rPr>
        <w:t>је или самом токену</w:t>
      </w:r>
      <w:r w:rsidR="00F51110" w:rsidRPr="00A43182">
        <w:rPr>
          <w:lang w:val="sr-Cyrl-RS"/>
        </w:rPr>
        <w:t xml:space="preserve"> које се преносе путем токена.</w:t>
      </w:r>
      <w:r w:rsidR="00676143" w:rsidRPr="00A43182">
        <w:rPr>
          <w:lang w:val="sr-Cyrl-RS"/>
        </w:rPr>
        <w:t xml:space="preserve"> Постоје три типа тврдњи: регистроване (предефинисане), приватне и јавне. Поред типа, тврдња има н</w:t>
      </w:r>
      <w:r w:rsidR="00BE39EF">
        <w:rPr>
          <w:lang w:val="sr-Cyrl-RS"/>
        </w:rPr>
        <w:t>азив који представља идентифика</w:t>
      </w:r>
      <w:r w:rsidR="00676143" w:rsidRPr="00A43182">
        <w:rPr>
          <w:lang w:val="sr-Cyrl-RS"/>
        </w:rPr>
        <w:t>т</w:t>
      </w:r>
      <w:r w:rsidR="00BE39EF">
        <w:rPr>
          <w:lang w:val="sr-Cyrl-RS"/>
        </w:rPr>
        <w:t>о</w:t>
      </w:r>
      <w:r w:rsidR="00676143" w:rsidRPr="00A43182">
        <w:rPr>
          <w:lang w:val="sr-Cyrl-RS"/>
        </w:rPr>
        <w:t>р пода</w:t>
      </w:r>
      <w:r w:rsidR="00F51110" w:rsidRPr="00A43182">
        <w:rPr>
          <w:lang w:val="sr-Cyrl-RS"/>
        </w:rPr>
        <w:tab/>
      </w:r>
      <w:r w:rsidR="00676143" w:rsidRPr="00A43182">
        <w:rPr>
          <w:lang w:val="sr-Cyrl-RS"/>
        </w:rPr>
        <w:t>тка и вредност.</w:t>
      </w:r>
      <w:r w:rsidR="00EE631C" w:rsidRPr="00A43182">
        <w:rPr>
          <w:lang w:val="sr-Cyrl-RS"/>
        </w:rPr>
        <w:t xml:space="preserve"> Уколико се тврдња односи на податке о кориснику, она је повезана са </w:t>
      </w:r>
      <w:r w:rsidR="001C1B05">
        <w:rPr>
          <w:lang w:val="sr-Cyrl-RS"/>
        </w:rPr>
        <w:t>обележјем које</w:t>
      </w:r>
      <w:r w:rsidR="00EE631C" w:rsidRPr="00A43182">
        <w:rPr>
          <w:lang w:val="sr-Cyrl-RS"/>
        </w:rPr>
        <w:t xml:space="preserve"> </w:t>
      </w:r>
      <w:r w:rsidR="00820DC9" w:rsidRPr="00A43182">
        <w:rPr>
          <w:lang w:val="sr-Cyrl-RS"/>
        </w:rPr>
        <w:t>садржи њену вредност</w:t>
      </w:r>
      <w:r w:rsidR="00FE221F">
        <w:rPr>
          <w:lang w:val="sr-Cyrl-RS"/>
        </w:rPr>
        <w:t xml:space="preserve"> (табела 4.16)</w:t>
      </w:r>
      <w:r w:rsidR="00EE631C" w:rsidRPr="00A43182">
        <w:rPr>
          <w:lang w:val="sr-Cyrl-RS"/>
        </w:rPr>
        <w:t>.</w:t>
      </w:r>
      <w:r w:rsidR="009161F0" w:rsidRPr="00A43182">
        <w:rPr>
          <w:lang w:val="sr-Cyrl-RS"/>
        </w:rPr>
        <w:t xml:space="preserve"> Све тврдње морају имати јединствен наз</w:t>
      </w:r>
      <w:r w:rsidR="001C1B05">
        <w:rPr>
          <w:lang w:val="sr-Cyrl-RS"/>
        </w:rPr>
        <w:t xml:space="preserve">ив (листинг 4.28) и за једно обележје </w:t>
      </w:r>
      <w:r w:rsidR="009161F0" w:rsidRPr="00A43182">
        <w:rPr>
          <w:lang w:val="sr-Cyrl-RS"/>
        </w:rPr>
        <w:t xml:space="preserve">може бити везана </w:t>
      </w:r>
      <w:r w:rsidR="002E0528" w:rsidRPr="00A43182">
        <w:rPr>
          <w:lang w:val="sr-Cyrl-RS"/>
        </w:rPr>
        <w:t>највише</w:t>
      </w:r>
      <w:r w:rsidR="009161F0" w:rsidRPr="00A43182">
        <w:rPr>
          <w:lang w:val="sr-Cyrl-RS"/>
        </w:rPr>
        <w:t xml:space="preserve"> једна тврдња (листинг 4.29)</w:t>
      </w:r>
    </w:p>
    <w:p w14:paraId="35308C0D" w14:textId="778BD548" w:rsidR="00FF32BF" w:rsidRDefault="00FF32BF" w:rsidP="003818E5">
      <w:pPr>
        <w:pStyle w:val="Obiantekst"/>
        <w:ind w:firstLine="360"/>
        <w:rPr>
          <w:lang w:val="sr-Cyrl-RS"/>
        </w:rPr>
      </w:pPr>
    </w:p>
    <w:p w14:paraId="4A8234CD" w14:textId="77777777" w:rsidR="00FF32BF" w:rsidRPr="00A43182" w:rsidRDefault="00FF32BF" w:rsidP="003818E5">
      <w:pPr>
        <w:pStyle w:val="Obiantekst"/>
        <w:ind w:firstLine="360"/>
        <w:rPr>
          <w:lang w:val="sr-Cyrl-RS"/>
        </w:rPr>
      </w:pPr>
    </w:p>
    <w:tbl>
      <w:tblPr>
        <w:tblStyle w:val="a0"/>
        <w:tblW w:w="5000" w:type="pct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4DF0CB25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9DE9050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065" w:type="pct"/>
          </w:tcPr>
          <w:p w14:paraId="2A531CF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913" w:type="pct"/>
          </w:tcPr>
          <w:p w14:paraId="5189EE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1858" w:type="pct"/>
          </w:tcPr>
          <w:p w14:paraId="339A9F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C34C098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29AE1E37" w14:textId="756B95CC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065" w:type="pct"/>
          </w:tcPr>
          <w:p w14:paraId="17C9DA4E" w14:textId="6074CF8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EClaimType</w:t>
            </w:r>
          </w:p>
        </w:tc>
        <w:tc>
          <w:tcPr>
            <w:tcW w:w="913" w:type="pct"/>
          </w:tcPr>
          <w:p w14:paraId="35C8B043" w14:textId="582B7E12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6F1ED094" w14:textId="7A372EFD" w:rsidR="00DC3A87" w:rsidRPr="00A43182" w:rsidRDefault="00917EE9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тврдње,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>P</w:t>
            </w:r>
            <w:r w:rsidR="001E3DCA" w:rsidRPr="00A43182">
              <w:rPr>
                <w:i/>
                <w:szCs w:val="24"/>
                <w:lang w:val="sr-Cyrl-RS"/>
              </w:rPr>
              <w:t xml:space="preserve">RIVATE, PUBLIC </w:t>
            </w:r>
            <w:r w:rsidR="001E3DCA" w:rsidRPr="00A43182">
              <w:rPr>
                <w:szCs w:val="24"/>
                <w:lang w:val="sr-Cyrl-RS"/>
              </w:rPr>
              <w:t xml:space="preserve">и </w:t>
            </w:r>
            <w:r w:rsidR="001E3DCA" w:rsidRPr="00A43182">
              <w:rPr>
                <w:i/>
                <w:szCs w:val="24"/>
                <w:lang w:val="sr-Cyrl-RS"/>
              </w:rPr>
              <w:t>REGISTERED</w:t>
            </w:r>
          </w:p>
        </w:tc>
      </w:tr>
      <w:tr w:rsidR="00DC3A87" w:rsidRPr="00A43182" w14:paraId="6F7EDF10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5ECD4063" w14:textId="72AA79D6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065" w:type="pct"/>
          </w:tcPr>
          <w:p w14:paraId="032C0683" w14:textId="132C0685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4B027C52" w14:textId="7DCD4B40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3968407D" w14:textId="3418C6B7" w:rsidR="00DC3A87" w:rsidRPr="00A43182" w:rsidRDefault="001E3DC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трвдње</w:t>
            </w:r>
          </w:p>
        </w:tc>
      </w:tr>
      <w:tr w:rsidR="00F42F03" w:rsidRPr="00A43182" w14:paraId="37ED184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7B71B88" w14:textId="4740ADAD" w:rsidR="00F42F03" w:rsidRPr="00A43182" w:rsidRDefault="00F42F03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value</w:t>
            </w:r>
          </w:p>
        </w:tc>
        <w:tc>
          <w:tcPr>
            <w:tcW w:w="1065" w:type="pct"/>
          </w:tcPr>
          <w:p w14:paraId="06A804DB" w14:textId="1F279FB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76CEEDDE" w14:textId="1B5004C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1858" w:type="pct"/>
          </w:tcPr>
          <w:p w14:paraId="7B885335" w14:textId="33124406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Вредност тврдње</w:t>
            </w:r>
          </w:p>
        </w:tc>
      </w:tr>
    </w:tbl>
    <w:p w14:paraId="2B3EFB71" w14:textId="7427C000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FE221F">
        <w:rPr>
          <w:lang w:val="sr-Cyrl-RS"/>
        </w:rPr>
        <w:t>5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Claim</w:t>
      </w:r>
    </w:p>
    <w:p w14:paraId="4F6D89A3" w14:textId="77777777" w:rsidR="00684BB7" w:rsidRPr="00A43182" w:rsidRDefault="00684BB7" w:rsidP="00684BB7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861CE" w:rsidRPr="00A43182" w14:paraId="7AA80CAF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599AC7A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37A9910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14EE55C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AC1DF7F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861CE" w:rsidRPr="00A43182" w14:paraId="40823470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FB9807" w14:textId="799D402A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claim_attributes</w:t>
            </w:r>
          </w:p>
        </w:tc>
        <w:tc>
          <w:tcPr>
            <w:tcW w:w="1060" w:type="pct"/>
          </w:tcPr>
          <w:p w14:paraId="1E04012A" w14:textId="28549F9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Attribute</w:t>
            </w:r>
          </w:p>
        </w:tc>
        <w:tc>
          <w:tcPr>
            <w:tcW w:w="928" w:type="pct"/>
          </w:tcPr>
          <w:p w14:paraId="1AAD59B7" w14:textId="56F7FF8F" w:rsidR="006861CE" w:rsidRPr="00A43182" w:rsidRDefault="00F42F03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</w:t>
            </w:r>
            <w:r w:rsidR="006861CE" w:rsidRPr="00A43182">
              <w:rPr>
                <w:szCs w:val="24"/>
                <w:lang w:val="sr-Cyrl-RS"/>
              </w:rPr>
              <w:t>..1</w:t>
            </w:r>
          </w:p>
        </w:tc>
        <w:tc>
          <w:tcPr>
            <w:tcW w:w="1853" w:type="pct"/>
          </w:tcPr>
          <w:p w14:paraId="07577077" w14:textId="4268DCA8" w:rsidR="006861CE" w:rsidRPr="00A43182" w:rsidRDefault="001C1B05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Обележје на које</w:t>
            </w:r>
            <w:r w:rsidR="001E3DCA" w:rsidRPr="00A43182">
              <w:rPr>
                <w:szCs w:val="24"/>
                <w:lang w:val="sr-Cyrl-RS"/>
              </w:rPr>
              <w:t xml:space="preserve"> се тврдња односи и који садржи додатне информације о њој</w:t>
            </w:r>
          </w:p>
        </w:tc>
      </w:tr>
    </w:tbl>
    <w:p w14:paraId="635BA8E0" w14:textId="37CAFEFA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FE221F">
        <w:rPr>
          <w:lang w:val="sr-Cyrl-RS"/>
        </w:rPr>
        <w:t>6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Claim</w:t>
      </w:r>
    </w:p>
    <w:p w14:paraId="1324F55D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6F7924E1" w14:textId="06CD4298" w:rsidR="007A2326" w:rsidRPr="00A43182" w:rsidRDefault="002E0528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D2C47DB" wp14:editId="7974C136">
                <wp:extent cx="5640070" cy="490855"/>
                <wp:effectExtent l="0" t="0" r="17780" b="23495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30DA" w14:textId="77777777" w:rsidR="009E2C85" w:rsidRDefault="009E2C85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uniqueClaimNames(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'Claims must have unique names'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):</w:t>
                            </w:r>
                          </w:p>
                          <w:p w14:paraId="1396E17B" w14:textId="77777777" w:rsidR="009E2C85" w:rsidRPr="002E0528" w:rsidRDefault="009E2C85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E54EDB3" w14:textId="77777777" w:rsidR="009E2C85" w:rsidRDefault="009E2C85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2C47DB" id="_x0000_s1057" type="#_x0000_t202" style="width:444.1pt;height: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">
                <v:textbox>
                  <w:txbxContent>
                    <w:p w14:paraId="329830DA" w14:textId="77777777" w:rsidR="009E2C85" w:rsidRDefault="009E2C85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uniqueClaimNames(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'Claims must have unique names'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):</w:t>
                      </w:r>
                    </w:p>
                    <w:p w14:paraId="1396E17B" w14:textId="77777777" w:rsidR="009E2C85" w:rsidRPr="002E0528" w:rsidRDefault="009E2C85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E54EDB3" w14:textId="77777777" w:rsidR="009E2C85" w:rsidRDefault="009E2C85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807DEA" w14:textId="445FB613" w:rsidR="002E0528" w:rsidRPr="00A43182" w:rsidRDefault="002E0528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4.28 – Тврдње морају имати јединствен назив</w:t>
      </w:r>
    </w:p>
    <w:p w14:paraId="26D8CC9F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17DEE0D2" w14:textId="2CBD07FB" w:rsidR="007A2326" w:rsidRPr="00A43182" w:rsidRDefault="007A2326" w:rsidP="002E0528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8E4350D" wp14:editId="12BE6500">
                <wp:extent cx="5640070" cy="660400"/>
                <wp:effectExtent l="0" t="0" r="17780" b="25400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6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983CA" w14:textId="54A83316" w:rsidR="009E2C85" w:rsidRDefault="009E2C85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uniqueClaimAttribute(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attributes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E31E3A4" w14:textId="77777777" w:rsidR="009E2C85" w:rsidRDefault="009E2C85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54B1CAD4" w14:textId="3BA7C4B3" w:rsidR="009E2C85" w:rsidRDefault="009E2C85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423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41D89FB" w14:textId="43BEF6F7" w:rsidR="009E2C85" w:rsidRDefault="009E2C85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E4350D" id="_x0000_s1058" type="#_x0000_t202" style="width:444.1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">
                <v:textbox>
                  <w:txbxContent>
                    <w:p w14:paraId="752983CA" w14:textId="54A83316" w:rsidR="009E2C85" w:rsidRDefault="009E2C85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uniqueClaimAttribute(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attributes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E31E3A4" w14:textId="77777777" w:rsidR="009E2C85" w:rsidRDefault="009E2C85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54B1CAD4" w14:textId="3BA7C4B3" w:rsidR="009E2C85" w:rsidRDefault="009E2C85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423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41D89FB" w14:textId="43BEF6F7" w:rsidR="009E2C85" w:rsidRDefault="009E2C85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146536" w14:textId="0DF08EEF" w:rsidR="00EC3C73" w:rsidRPr="00A43182" w:rsidRDefault="00EC3C73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4.29 – </w:t>
      </w:r>
      <w:r w:rsidR="001C1B05">
        <w:rPr>
          <w:lang w:val="sr-Cyrl-RS"/>
        </w:rPr>
        <w:t>Обележје</w:t>
      </w:r>
      <w:r w:rsidRPr="00A43182">
        <w:rPr>
          <w:lang w:val="sr-Cyrl-RS"/>
        </w:rPr>
        <w:t xml:space="preserve"> може бити повезан</w:t>
      </w:r>
      <w:r w:rsidR="001C1B05">
        <w:rPr>
          <w:lang w:val="sr-Cyrl-RS"/>
        </w:rPr>
        <w:t>о</w:t>
      </w:r>
      <w:r w:rsidRPr="00A43182">
        <w:rPr>
          <w:lang w:val="sr-Cyrl-RS"/>
        </w:rPr>
        <w:t xml:space="preserve"> са највише једном тврдњом</w:t>
      </w:r>
    </w:p>
    <w:p w14:paraId="77E8E29D" w14:textId="25492157" w:rsidR="003818E5" w:rsidRPr="00A43182" w:rsidRDefault="003818E5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Основне регистроване, односно предефинисане т</w:t>
      </w:r>
      <w:del w:id="993" w:author="Vladimir Dimitrieski" w:date="2023-08-13T10:48:00Z">
        <w:r w:rsidRPr="00A43182" w:rsidDel="00A03537">
          <w:rPr>
            <w:lang w:val="sr-Cyrl-RS"/>
          </w:rPr>
          <w:delText>р</w:delText>
        </w:r>
      </w:del>
      <w:r w:rsidRPr="00A43182">
        <w:rPr>
          <w:lang w:val="sr-Cyrl-RS"/>
        </w:rPr>
        <w:t>вр</w:t>
      </w:r>
      <w:ins w:id="994" w:author="Vladimir Dimitrieski" w:date="2023-08-13T10:47:00Z">
        <w:r w:rsidR="00A03537">
          <w:rPr>
            <w:lang w:val="sr-Cyrl-RS"/>
          </w:rPr>
          <w:t>д</w:t>
        </w:r>
      </w:ins>
      <w:r w:rsidRPr="00A43182">
        <w:rPr>
          <w:lang w:val="sr-Cyrl-RS"/>
        </w:rPr>
        <w:t xml:space="preserve">ње су време </w:t>
      </w:r>
      <w:r w:rsidRPr="00A43182">
        <w:rPr>
          <w:szCs w:val="24"/>
          <w:lang w:val="sr-Cyrl-RS"/>
        </w:rPr>
        <w:t xml:space="preserve">важења </w:t>
      </w:r>
      <w:r w:rsidRPr="00A43182">
        <w:rPr>
          <w:lang w:val="sr-Cyrl-RS"/>
        </w:rPr>
        <w:t>токена након ког он више није валидан (</w:t>
      </w:r>
      <w:r w:rsidRPr="00A43182">
        <w:rPr>
          <w:i/>
          <w:lang w:val="sr-Cyrl-RS"/>
        </w:rPr>
        <w:t xml:space="preserve">expirationTime), </w:t>
      </w:r>
      <w:r w:rsidRPr="00A43182">
        <w:rPr>
          <w:lang w:val="sr-Cyrl-RS"/>
        </w:rPr>
        <w:t>корисници или субјекти којима је токен намењен (</w:t>
      </w:r>
      <w:r w:rsidRPr="00A43182">
        <w:rPr>
          <w:i/>
          <w:lang w:val="sr-Cyrl-RS"/>
        </w:rPr>
        <w:t>audience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>издавач токена (</w:t>
      </w:r>
      <w:r w:rsidRPr="00A43182">
        <w:rPr>
          <w:i/>
          <w:lang w:val="sr-Cyrl-RS"/>
        </w:rPr>
        <w:t>issuer)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>и идентификатор корисника (</w:t>
      </w:r>
      <w:r w:rsidR="00EE631C" w:rsidRPr="00A43182">
        <w:rPr>
          <w:i/>
          <w:lang w:val="sr-Cyrl-RS"/>
        </w:rPr>
        <w:t>subject</w:t>
      </w:r>
      <w:r w:rsidR="00EE631C" w:rsidRPr="00A43182">
        <w:rPr>
          <w:lang w:val="sr-Cyrl-RS"/>
        </w:rPr>
        <w:t>)</w:t>
      </w:r>
      <w:r w:rsidR="003E7F13" w:rsidRPr="00A43182">
        <w:rPr>
          <w:lang w:val="sr-Cyrl-RS"/>
        </w:rPr>
        <w:t xml:space="preserve"> те оне морају бити типа </w:t>
      </w:r>
      <w:r w:rsidR="003E7F13" w:rsidRPr="00A43182">
        <w:rPr>
          <w:i/>
          <w:lang w:val="sr-Cyrl-RS"/>
        </w:rPr>
        <w:t>REGISTERED</w:t>
      </w:r>
      <w:r w:rsidR="00511417" w:rsidRPr="00A43182">
        <w:rPr>
          <w:i/>
          <w:lang w:val="sr-Cyrl-RS"/>
        </w:rPr>
        <w:t xml:space="preserve">. </w:t>
      </w:r>
      <w:r w:rsidR="00511417" w:rsidRPr="00A43182">
        <w:rPr>
          <w:lang w:val="sr-Cyrl-RS"/>
        </w:rPr>
        <w:t xml:space="preserve">Поред тога, тврдње </w:t>
      </w:r>
      <w:r w:rsidR="00511417" w:rsidRPr="00A43182">
        <w:rPr>
          <w:i/>
          <w:lang w:val="sr-Cyrl-RS"/>
        </w:rPr>
        <w:t xml:space="preserve">expirationTime </w:t>
      </w:r>
      <w:r w:rsidR="00511417" w:rsidRPr="00A43182">
        <w:rPr>
          <w:lang w:val="sr-Cyrl-RS"/>
        </w:rPr>
        <w:t xml:space="preserve">и </w:t>
      </w:r>
      <w:r w:rsidR="00511417" w:rsidRPr="00A43182">
        <w:rPr>
          <w:i/>
          <w:lang w:val="sr-Cyrl-RS"/>
        </w:rPr>
        <w:t>audience</w:t>
      </w:r>
      <w:r w:rsidR="005E3E6C" w:rsidRPr="00A43182">
        <w:rPr>
          <w:i/>
          <w:lang w:val="sr-Cyrl-RS"/>
        </w:rPr>
        <w:t xml:space="preserve"> </w:t>
      </w:r>
      <w:r w:rsidR="00586BD2" w:rsidRPr="00A43182">
        <w:rPr>
          <w:lang w:val="sr-Cyrl-RS"/>
        </w:rPr>
        <w:t xml:space="preserve">су обавезне </w:t>
      </w:r>
      <w:r w:rsidR="005E3E6C" w:rsidRPr="00A43182">
        <w:rPr>
          <w:lang w:val="sr-Cyrl-RS"/>
        </w:rPr>
        <w:t>јер су неопходне за аутентификацију путем токена</w:t>
      </w:r>
      <w:r w:rsidR="00511417" w:rsidRPr="00A43182">
        <w:rPr>
          <w:i/>
          <w:lang w:val="sr-Cyrl-RS"/>
        </w:rPr>
        <w:t xml:space="preserve"> </w:t>
      </w:r>
      <w:r w:rsidR="003E7F13" w:rsidRPr="00A43182">
        <w:rPr>
          <w:lang w:val="sr-Cyrl-RS"/>
        </w:rPr>
        <w:t>(</w:t>
      </w:r>
      <w:r w:rsidR="007A2326" w:rsidRPr="00A43182">
        <w:rPr>
          <w:lang w:val="sr-Cyrl-RS"/>
        </w:rPr>
        <w:t>листинг 4.30</w:t>
      </w:r>
      <w:r w:rsidR="003E7F13" w:rsidRPr="00A43182">
        <w:rPr>
          <w:lang w:val="sr-Cyrl-RS"/>
        </w:rPr>
        <w:t>)</w:t>
      </w:r>
      <w:r w:rsidRPr="00A43182">
        <w:rPr>
          <w:i/>
          <w:lang w:val="sr-Cyrl-RS"/>
        </w:rPr>
        <w:t>.</w:t>
      </w:r>
      <w:r w:rsidR="003E7F13" w:rsidRPr="00A43182">
        <w:rPr>
          <w:i/>
          <w:lang w:val="sr-Cyrl-RS"/>
        </w:rPr>
        <w:t xml:space="preserve"> 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 xml:space="preserve">С обзиром да </w:t>
      </w:r>
      <w:r w:rsidR="00EE631C" w:rsidRPr="00A43182">
        <w:rPr>
          <w:i/>
          <w:lang w:val="sr-Cyrl-RS"/>
        </w:rPr>
        <w:t xml:space="preserve">еxpirationTime, audience </w:t>
      </w:r>
      <w:r w:rsidR="00EE631C" w:rsidRPr="00A43182">
        <w:rPr>
          <w:lang w:val="sr-Cyrl-RS"/>
        </w:rPr>
        <w:t xml:space="preserve">и </w:t>
      </w:r>
      <w:r w:rsidR="00EE631C" w:rsidRPr="00A43182">
        <w:rPr>
          <w:i/>
          <w:lang w:val="sr-Cyrl-RS"/>
        </w:rPr>
        <w:t xml:space="preserve">issuer </w:t>
      </w:r>
      <w:r w:rsidR="00EE631C" w:rsidRPr="00A43182">
        <w:rPr>
          <w:lang w:val="sr-Cyrl-RS"/>
        </w:rPr>
        <w:t>не садрже податке о кориснику, оне не могу</w:t>
      </w:r>
      <w:r w:rsidR="00820DC9" w:rsidRPr="00A43182">
        <w:rPr>
          <w:lang w:val="sr-Cyrl-RS"/>
        </w:rPr>
        <w:t xml:space="preserve"> бити повезане са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корисника</w:t>
      </w:r>
      <w:r w:rsidR="00820DC9" w:rsidRPr="00A43182">
        <w:rPr>
          <w:lang w:val="sr-Cyrl-RS"/>
        </w:rPr>
        <w:t>, већ морају имати дефинисану вредност (</w:t>
      </w:r>
      <w:r w:rsidR="007A2326" w:rsidRPr="00A43182">
        <w:rPr>
          <w:lang w:val="sr-Cyrl-RS"/>
        </w:rPr>
        <w:t>листинг 4.31</w:t>
      </w:r>
      <w:r w:rsidR="00820DC9" w:rsidRPr="00A43182">
        <w:rPr>
          <w:lang w:val="sr-Cyrl-RS"/>
        </w:rPr>
        <w:t>)</w:t>
      </w:r>
      <w:r w:rsidR="005E3E6C" w:rsidRPr="00A43182">
        <w:rPr>
          <w:lang w:val="sr-Cyrl-RS"/>
        </w:rPr>
        <w:t xml:space="preserve">, док остале тврдње морају бити повезане са неким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(4.32)</w:t>
      </w:r>
      <w:r w:rsidR="005E3E6C" w:rsidRPr="00A43182">
        <w:rPr>
          <w:lang w:val="sr-Cyrl-RS"/>
        </w:rPr>
        <w:t xml:space="preserve">. </w:t>
      </w:r>
      <w:r w:rsidR="003E7F13" w:rsidRPr="00A43182">
        <w:rPr>
          <w:lang w:val="sr-Cyrl-RS"/>
        </w:rPr>
        <w:t xml:space="preserve">Тврдња везана за </w:t>
      </w:r>
      <w:r w:rsidR="00FB4E54" w:rsidRPr="00A43182">
        <w:rPr>
          <w:lang w:val="sr-Cyrl-RS"/>
        </w:rPr>
        <w:t>време важења токена мора да има позитивну вредност (листинг 4.3</w:t>
      </w:r>
      <w:r w:rsidR="000D2585" w:rsidRPr="00A43182">
        <w:rPr>
          <w:lang w:val="sr-Cyrl-RS"/>
        </w:rPr>
        <w:t>3</w:t>
      </w:r>
      <w:r w:rsidR="00FB4E54" w:rsidRPr="00A43182">
        <w:rPr>
          <w:lang w:val="sr-Cyrl-RS"/>
        </w:rPr>
        <w:t>).</w:t>
      </w:r>
      <w:r w:rsidR="005E3E6C" w:rsidRPr="00A43182">
        <w:rPr>
          <w:lang w:val="sr-Cyrl-RS"/>
        </w:rPr>
        <w:t xml:space="preserve"> </w:t>
      </w:r>
    </w:p>
    <w:p w14:paraId="7522EABA" w14:textId="2046D22C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33D8F94" wp14:editId="282B986A">
                <wp:extent cx="5640070" cy="3039533"/>
                <wp:effectExtent l="0" t="0" r="17780" b="27940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3039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68BE1" w14:textId="77777777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subjectRegisteredClaim(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"subject",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96D230D" w14:textId="77777777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'subject'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749F8CD1" w14:textId="48A4E835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EA1A93" w14:textId="77777777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7D4C525F" w14:textId="77777777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issuerRegisteredClaim(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"issuer",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CC50CA1" w14:textId="77777777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2BBF91B" w14:textId="7D792D1F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0504BBD" w14:textId="77777777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EF5F6F8" w14:textId="0266847B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>hasExpirationTimeClaim(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"expirationTime"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BD3776E" w14:textId="77777777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2D10587E" w14:textId="2444BB55" w:rsidR="009E2C85" w:rsidRDefault="009E2C85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71FAFCA" w14:textId="77777777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506F63B8" w14:textId="1A635E08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hasAudienceClaim(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"audience"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7FF722" w14:textId="77777777" w:rsidR="009E2C85" w:rsidRDefault="009E2C85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C516B53" w14:textId="5926044E" w:rsidR="009E2C85" w:rsidRDefault="009E2C85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F891CC1" w14:textId="3A8F350E" w:rsidR="009E2C85" w:rsidRDefault="009E2C85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D8F94" id="_x0000_s1059" type="#_x0000_t202" style="width:444.1pt;height:2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">
                <v:textbox>
                  <w:txbxContent>
                    <w:p w14:paraId="37A68BE1" w14:textId="77777777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subjectRegisteredClaim(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"subject",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96D230D" w14:textId="77777777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'subject'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749F8CD1" w14:textId="48A4E835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EA1A93" w14:textId="77777777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7D4C525F" w14:textId="77777777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issuerRegisteredClaim(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"issuer",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CC50CA1" w14:textId="77777777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2BBF91B" w14:textId="7D792D1F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0504BBD" w14:textId="77777777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EF5F6F8" w14:textId="0266847B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>hasExpirationTimeClaim(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"expirationTime"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BD3776E" w14:textId="77777777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2D10587E" w14:textId="2444BB55" w:rsidR="009E2C85" w:rsidRDefault="009E2C85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71FAFCA" w14:textId="77777777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506F63B8" w14:textId="1A635E08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hasAudienceClaim(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"audience"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7FF722" w14:textId="77777777" w:rsidR="009E2C85" w:rsidRDefault="009E2C85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C516B53" w14:textId="5926044E" w:rsidR="009E2C85" w:rsidRDefault="009E2C85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F891CC1" w14:textId="3A8F350E" w:rsidR="009E2C85" w:rsidRDefault="009E2C85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F9A066" w14:textId="3D6A12D0" w:rsidR="00792B96" w:rsidRPr="00A43182" w:rsidRDefault="00792B96" w:rsidP="00792B9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4.30 – Основне регистроване тврдње морају бити типа </w:t>
      </w:r>
      <w:r w:rsidRPr="00A43182">
        <w:rPr>
          <w:i/>
          <w:lang w:val="sr-Cyrl-RS"/>
        </w:rPr>
        <w:t xml:space="preserve">REGISTERED </w:t>
      </w:r>
      <w:r w:rsidRPr="00A43182">
        <w:rPr>
          <w:lang w:val="sr-Cyrl-RS"/>
        </w:rPr>
        <w:t xml:space="preserve">и тврдње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audience </w:t>
      </w:r>
      <w:r w:rsidRPr="00A43182">
        <w:rPr>
          <w:lang w:val="sr-Cyrl-RS"/>
        </w:rPr>
        <w:t>су обавезне</w:t>
      </w:r>
    </w:p>
    <w:p w14:paraId="6E310592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1900CAC9" w14:textId="5D0824EE" w:rsidR="002E0528" w:rsidRPr="00A43182" w:rsidRDefault="00792B96" w:rsidP="0089465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E8B9CC" wp14:editId="23264B0F">
                <wp:extent cx="5640070" cy="2319655"/>
                <wp:effectExtent l="0" t="0" r="17780" b="23495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31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82A94" w14:textId="3EB32F84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issuerValueNotNull(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"issuer",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1633B9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9CB36BF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74001593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248A096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audienceValueNotNull(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"audience",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4581D1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40921B46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402D1915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1D280D81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49ABD4B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 -&gt;</w:t>
                            </w:r>
                          </w:p>
                          <w:p w14:paraId="5F5CBF42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04223F17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8B9CC" id="_x0000_s1060" type="#_x0000_t202" style="width:444.1pt;height:1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">
                <v:textbox>
                  <w:txbxContent>
                    <w:p w14:paraId="01C82A94" w14:textId="3EB32F84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issuerValueNotNull(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"issuer",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1633B9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9CB36BF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74001593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248A096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audienceValueNotNull(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"audience",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4581D1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40921B46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402D1915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1D280D81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49ABD4B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 -&gt;</w:t>
                      </w:r>
                    </w:p>
                    <w:p w14:paraId="5F5CBF42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04223F17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327EDC" w14:textId="668DC6ED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4.31 – Тврдње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морају имати дефинисану вредност и не могу бити везане за </w:t>
      </w:r>
      <w:r w:rsidR="00C51307">
        <w:rPr>
          <w:lang w:val="sr-Cyrl-RS"/>
        </w:rPr>
        <w:t>обележје</w:t>
      </w:r>
    </w:p>
    <w:p w14:paraId="1C7DA99C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0BD5EDFC" w14:textId="1B822F40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0AE7E5CE" wp14:editId="12556675">
                <wp:extent cx="5640070" cy="736600"/>
                <wp:effectExtent l="0" t="0" r="17780" b="254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E8FD8" w14:textId="13D5A0B0" w:rsidR="009E2C85" w:rsidRDefault="009E2C85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otherClaimsNoValue(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must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1E25BFF" w14:textId="77777777" w:rsidR="009E2C85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</w:p>
                          <w:p w14:paraId="0F4C5B6A" w14:textId="42229E9E" w:rsidR="009E2C85" w:rsidRPr="00792B96" w:rsidRDefault="009E2C85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6A9130A0" w14:textId="2200AF28" w:rsidR="009E2C85" w:rsidRDefault="009E2C85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A33A444" w14:textId="5F035E30" w:rsidR="009E2C85" w:rsidRDefault="009E2C85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7E5CE" id="_x0000_s1061" type="#_x0000_t202" style="width:444.1pt;height: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">
                <v:textbox>
                  <w:txbxContent>
                    <w:p w14:paraId="566E8FD8" w14:textId="13D5A0B0" w:rsidR="009E2C85" w:rsidRDefault="009E2C85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otherClaimsNoValue(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must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1E25BFF" w14:textId="77777777" w:rsidR="009E2C85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</w:p>
                    <w:p w14:paraId="0F4C5B6A" w14:textId="42229E9E" w:rsidR="009E2C85" w:rsidRPr="00792B96" w:rsidRDefault="009E2C85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6A9130A0" w14:textId="2200AF28" w:rsidR="009E2C85" w:rsidRDefault="009E2C85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A33A444" w14:textId="5F035E30" w:rsidR="009E2C85" w:rsidRDefault="009E2C85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3DB28A" w14:textId="6E06FAA4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4.32 – Тврдње</w:t>
      </w:r>
      <w:r w:rsidR="00663C34" w:rsidRPr="00A43182">
        <w:rPr>
          <w:lang w:val="sr-Cyrl-RS"/>
        </w:rPr>
        <w:t xml:space="preserve"> које нису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="00663C34" w:rsidRPr="00A43182">
        <w:rPr>
          <w:lang w:val="sr-Cyrl-RS"/>
        </w:rPr>
        <w:t>не могу</w:t>
      </w:r>
      <w:r w:rsidRPr="00A43182">
        <w:rPr>
          <w:lang w:val="sr-Cyrl-RS"/>
        </w:rPr>
        <w:t xml:space="preserve"> имати дефинисану вредност и </w:t>
      </w:r>
      <w:r w:rsidR="00663C34" w:rsidRPr="00A43182">
        <w:rPr>
          <w:lang w:val="sr-Cyrl-RS"/>
        </w:rPr>
        <w:t>морају</w:t>
      </w:r>
      <w:r w:rsidRPr="00A43182">
        <w:rPr>
          <w:lang w:val="sr-Cyrl-RS"/>
        </w:rPr>
        <w:t xml:space="preserve"> бити везане за </w:t>
      </w:r>
      <w:r w:rsidR="00C51307">
        <w:rPr>
          <w:lang w:val="sr-Cyrl-RS"/>
        </w:rPr>
        <w:t>обележје</w:t>
      </w:r>
      <w:r w:rsidRPr="00A43182">
        <w:rPr>
          <w:lang w:val="sr-Cyrl-RS"/>
        </w:rPr>
        <w:t xml:space="preserve"> ентитета </w:t>
      </w:r>
      <w:r w:rsidRPr="00A43182">
        <w:rPr>
          <w:i/>
          <w:lang w:val="sr-Cyrl-RS"/>
        </w:rPr>
        <w:t>User</w:t>
      </w:r>
    </w:p>
    <w:p w14:paraId="424C6870" w14:textId="77777777" w:rsidR="00FF229E" w:rsidRPr="00A43182" w:rsidRDefault="00FF229E" w:rsidP="00FF229E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7216C75" wp14:editId="418C36E0">
                <wp:extent cx="5640070" cy="804334"/>
                <wp:effectExtent l="0" t="0" r="17780" b="1524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804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09467" w14:textId="268C00B3" w:rsidR="009E2C85" w:rsidRDefault="009E2C85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expirationTimeValueIsPositiveNumeric(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the value must be a positive number'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AB00895" w14:textId="77777777" w:rsidR="009E2C85" w:rsidRDefault="009E2C85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02BEE32C" w14:textId="5937BF3A" w:rsidR="009E2C85" w:rsidRDefault="009E2C85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toInteger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216C75" id="_x0000_s1062" type="#_x0000_t202" style="width:444.1pt;height:6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">
                <v:textbox>
                  <w:txbxContent>
                    <w:p w14:paraId="76809467" w14:textId="268C00B3" w:rsidR="009E2C85" w:rsidRDefault="009E2C85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expirationTimeValueIsPositiveNumeric(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the value must be a positive number'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AB00895" w14:textId="77777777" w:rsidR="009E2C85" w:rsidRDefault="009E2C85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02BEE32C" w14:textId="5937BF3A" w:rsidR="009E2C85" w:rsidRDefault="009E2C85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toInteger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55DA7" w14:textId="12F3EB49" w:rsidR="002E0528" w:rsidRPr="00A43182" w:rsidRDefault="00FF229E" w:rsidP="00FF229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4.33 – Тврдња везана за време важења токена мора да има позитивну вредност</w:t>
      </w:r>
    </w:p>
    <w:p w14:paraId="3F589ECA" w14:textId="40ACC4E2" w:rsidR="0081776E" w:rsidRPr="00A43182" w:rsidRDefault="0081776E" w:rsidP="0081776E">
      <w:pPr>
        <w:pStyle w:val="Heading3"/>
        <w:rPr>
          <w:i/>
          <w:lang w:val="sr-Cyrl-RS"/>
        </w:rPr>
      </w:pPr>
      <w:bookmarkStart w:id="995" w:name="_Toc144365551"/>
      <w:r w:rsidRPr="00A43182">
        <w:rPr>
          <w:lang w:val="sr-Cyrl-RS"/>
        </w:rPr>
        <w:t>Концепт</w:t>
      </w:r>
      <w:r w:rsidRPr="00A43182">
        <w:rPr>
          <w:i/>
          <w:lang w:val="sr-Cyrl-RS"/>
        </w:rPr>
        <w:t xml:space="preserve"> OAuth2</w:t>
      </w:r>
      <w:bookmarkEnd w:id="995"/>
    </w:p>
    <w:p w14:paraId="0648F7AD" w14:textId="7C200D0E" w:rsidR="007B5BAF" w:rsidRPr="00A43182" w:rsidRDefault="007B5BAF" w:rsidP="00893F41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OAuth2 </w:t>
      </w:r>
      <w:r w:rsidRPr="00A43182">
        <w:rPr>
          <w:lang w:val="sr-Cyrl-RS"/>
        </w:rPr>
        <w:t xml:space="preserve">концепт моделује </w:t>
      </w:r>
      <w:r w:rsidR="00577D2E" w:rsidRPr="00A43182">
        <w:rPr>
          <w:i/>
          <w:lang w:val="sr-Cyrl-RS"/>
        </w:rPr>
        <w:t xml:space="preserve">Open Authorization </w:t>
      </w:r>
      <w:r w:rsidR="00796396" w:rsidRPr="00A43182">
        <w:rPr>
          <w:lang w:val="sr-Cyrl-RS"/>
        </w:rPr>
        <w:t>конфигурацију и омогућава корисницима пријаву на систем посредством провајдера</w:t>
      </w:r>
      <w:r w:rsidR="005679CA">
        <w:rPr>
          <w:lang w:val="sr-Cyrl-RS"/>
        </w:rPr>
        <w:t xml:space="preserve"> (табела 4.17)</w:t>
      </w:r>
      <w:r w:rsidR="00796396" w:rsidRPr="00A43182">
        <w:rPr>
          <w:lang w:val="sr-Cyrl-RS"/>
        </w:rPr>
        <w:t>.</w:t>
      </w:r>
      <w:r w:rsidR="00E0307B" w:rsidRPr="00A43182">
        <w:rPr>
          <w:lang w:val="sr-Cyrl-RS"/>
        </w:rPr>
        <w:t xml:space="preserve"> У раду ј</w:t>
      </w:r>
      <w:r w:rsidR="00893F41" w:rsidRPr="00A43182">
        <w:rPr>
          <w:lang w:val="sr-Cyrl-RS"/>
        </w:rPr>
        <w:t>е подржана само пријава на систем</w:t>
      </w:r>
      <w:r w:rsidR="000E1B2B">
        <w:rPr>
          <w:lang w:val="sr-Cyrl-RS"/>
        </w:rPr>
        <w:t xml:space="preserve"> за овај безбед</w:t>
      </w:r>
      <w:r w:rsidR="00E0307B" w:rsidRPr="00A43182">
        <w:rPr>
          <w:lang w:val="sr-Cyrl-RS"/>
        </w:rPr>
        <w:t>носни механизам, те се подаци о корисницима не складиште у бази података апликације, већ у бази одабраног провајдера.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Због тога су креирана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ограничења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 xml:space="preserve">која гарантују да неће бити дефинисани ентитети за кориснике </w:t>
      </w:r>
      <w:r w:rsidR="000C5EB1" w:rsidRPr="00A43182">
        <w:rPr>
          <w:lang w:val="sr-Cyrl-RS"/>
        </w:rPr>
        <w:t xml:space="preserve">и </w:t>
      </w:r>
      <w:del w:id="996" w:author="Jelena Hrnjak" w:date="2023-08-23T17:35:00Z">
        <w:r w:rsidR="000C5EB1" w:rsidRPr="00A43182" w:rsidDel="00A22C52">
          <w:rPr>
            <w:lang w:val="sr-Cyrl-RS"/>
          </w:rPr>
          <w:delText>роле</w:delText>
        </w:r>
      </w:del>
      <w:ins w:id="997" w:author="Jelena Hrnjak" w:date="2023-08-23T17:35:00Z">
        <w:r w:rsidR="00A22C52">
          <w:rPr>
            <w:lang w:val="sr-Cyrl-RS"/>
          </w:rPr>
          <w:t>улоге</w:t>
        </w:r>
      </w:ins>
      <w:r w:rsidR="000C5EB1" w:rsidRPr="00A43182">
        <w:rPr>
          <w:lang w:val="sr-Cyrl-RS"/>
        </w:rPr>
        <w:t>, као ни контролер за аутен</w:t>
      </w:r>
      <w:r w:rsidR="00F07771" w:rsidRPr="00A43182">
        <w:rPr>
          <w:lang w:val="sr-Cyrl-RS"/>
        </w:rPr>
        <w:t>тификацију</w:t>
      </w:r>
      <w:r w:rsidR="000454F7" w:rsidRPr="00A43182">
        <w:rPr>
          <w:lang w:val="sr-Cyrl-RS"/>
        </w:rPr>
        <w:t xml:space="preserve"> (</w:t>
      </w:r>
      <w:r w:rsidR="00F705C4" w:rsidRPr="00A43182">
        <w:rPr>
          <w:lang w:val="sr-Cyrl-RS"/>
        </w:rPr>
        <w:t>листинг 4.34</w:t>
      </w:r>
      <w:r w:rsidR="000454F7" w:rsidRPr="00A43182">
        <w:rPr>
          <w:lang w:val="sr-Cyrl-RS"/>
        </w:rPr>
        <w:t>)</w:t>
      </w:r>
      <w:r w:rsidR="00F07771" w:rsidRPr="00A43182">
        <w:rPr>
          <w:lang w:val="sr-Cyrl-RS"/>
        </w:rPr>
        <w:t>.</w:t>
      </w:r>
      <w:r w:rsidR="00893F41" w:rsidRPr="00A43182">
        <w:rPr>
          <w:i/>
          <w:lang w:val="sr-Cyrl-RS"/>
        </w:rPr>
        <w:t xml:space="preserve"> </w:t>
      </w:r>
      <w:r w:rsidR="00671751" w:rsidRPr="00A43182">
        <w:rPr>
          <w:lang w:val="sr-Cyrl-RS"/>
        </w:rPr>
        <w:t>Неопходно је да сваки</w:t>
      </w:r>
      <w:r w:rsidR="00E3049C" w:rsidRPr="00A43182">
        <w:rPr>
          <w:lang w:val="sr-Cyrl-RS"/>
        </w:rPr>
        <w:t xml:space="preserve"> тип</w:t>
      </w:r>
      <w:r w:rsidR="00671751" w:rsidRPr="00A43182">
        <w:rPr>
          <w:lang w:val="sr-Cyrl-RS"/>
        </w:rPr>
        <w:t xml:space="preserve"> провајдер</w:t>
      </w:r>
      <w:r w:rsidR="00E3049C" w:rsidRPr="00A43182">
        <w:rPr>
          <w:lang w:val="sr-Cyrl-RS"/>
        </w:rPr>
        <w:t>а</w:t>
      </w:r>
      <w:r w:rsidR="00671751" w:rsidRPr="00A43182">
        <w:rPr>
          <w:lang w:val="sr-Cyrl-RS"/>
        </w:rPr>
        <w:t xml:space="preserve"> буде конфигурисан највише једном</w:t>
      </w:r>
      <w:r w:rsidR="007E1428" w:rsidRPr="00A43182">
        <w:rPr>
          <w:lang w:val="sr-Cyrl-RS"/>
        </w:rPr>
        <w:t>, односно да назив провајдера буде јединствен</w:t>
      </w:r>
      <w:r w:rsidR="00671751" w:rsidRPr="00A43182">
        <w:rPr>
          <w:lang w:val="sr-Cyrl-RS"/>
        </w:rPr>
        <w:t xml:space="preserve"> (листинг 4.35).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F724AD" w:rsidRPr="00A43182" w14:paraId="0C51F81B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FC3ED61" w14:textId="77777777" w:rsidR="00F724AD" w:rsidRPr="00A43182" w:rsidRDefault="00F724A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7A7687FD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04BE860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B1E8144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F724AD" w:rsidRPr="00A43182" w14:paraId="16FB2704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A7D496" w14:textId="56C83DC3" w:rsidR="00F724AD" w:rsidRPr="00A43182" w:rsidRDefault="00F724A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providers</w:t>
            </w:r>
          </w:p>
        </w:tc>
        <w:tc>
          <w:tcPr>
            <w:tcW w:w="1060" w:type="pct"/>
          </w:tcPr>
          <w:p w14:paraId="249361D9" w14:textId="19C2F09C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</w:t>
            </w:r>
          </w:p>
        </w:tc>
        <w:tc>
          <w:tcPr>
            <w:tcW w:w="928" w:type="pct"/>
          </w:tcPr>
          <w:p w14:paraId="451D9620" w14:textId="17238DFB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1..*</w:t>
            </w:r>
          </w:p>
        </w:tc>
        <w:tc>
          <w:tcPr>
            <w:tcW w:w="1853" w:type="pct"/>
          </w:tcPr>
          <w:p w14:paraId="1B1530BB" w14:textId="13BCE8D7" w:rsidR="00F724AD" w:rsidRPr="00A43182" w:rsidRDefault="007D60B2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Конфигурисани провајдери у апликацији</w:t>
            </w:r>
          </w:p>
        </w:tc>
      </w:tr>
    </w:tbl>
    <w:p w14:paraId="10CC860A" w14:textId="22A40DE3" w:rsidR="00F724A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524AA2">
        <w:rPr>
          <w:lang w:val="sr-Cyrl-RS"/>
        </w:rPr>
        <w:t>7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OAuth2</w:t>
      </w:r>
    </w:p>
    <w:p w14:paraId="78215EF5" w14:textId="77777777" w:rsidR="00835022" w:rsidRPr="00A43182" w:rsidRDefault="00835022" w:rsidP="00835022">
      <w:pPr>
        <w:pStyle w:val="Labelaslike"/>
        <w:jc w:val="left"/>
        <w:rPr>
          <w:i/>
          <w:lang w:val="sr-Cyrl-RS"/>
        </w:rPr>
      </w:pPr>
    </w:p>
    <w:p w14:paraId="12B749B9" w14:textId="77777777" w:rsidR="00835022" w:rsidRPr="00A43182" w:rsidRDefault="00835022" w:rsidP="008350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9A2D82" wp14:editId="1043611C">
                <wp:extent cx="5640070" cy="2023533"/>
                <wp:effectExtent l="0" t="0" r="17780" b="15240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023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2F714" w14:textId="77777777" w:rsidR="009E2C85" w:rsidRDefault="009E2C85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 xml:space="preserve">variant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doesntHaveUserForOauth(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User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5FD8BF0" w14:textId="77777777" w:rsidR="009E2C85" w:rsidRDefault="009E2C85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3A84640" w14:textId="77777777" w:rsidR="009E2C85" w:rsidRDefault="009E2C85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03ECC121" w14:textId="77777777" w:rsidR="009E2C85" w:rsidRDefault="009E2C85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8A759A3" w14:textId="736BA6D9" w:rsidR="009E2C85" w:rsidRDefault="009E2C85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doesntHaveRoleForOauth(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Role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7269409" w14:textId="234C9B05" w:rsidR="009E2C85" w:rsidRDefault="009E2C85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8C0AA8" w14:textId="5A41F58A" w:rsidR="009E2C85" w:rsidRPr="00381B47" w:rsidRDefault="009E2C85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00792C3" w14:textId="64E6BC6C" w:rsidR="009E2C85" w:rsidRDefault="009E2C85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doesntHaveAuthControllerForOauth(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Authentication controller!'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2EB7F77" w14:textId="77777777" w:rsidR="009E2C85" w:rsidRDefault="009E2C85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C95F514" w14:textId="5432FB9C" w:rsidR="009E2C85" w:rsidRDefault="009E2C85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A2D82" id="_x0000_s1063" type="#_x0000_t202" style="width:444.1pt;height:1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">
                <v:textbox>
                  <w:txbxContent>
                    <w:p w14:paraId="2AF2F714" w14:textId="77777777" w:rsidR="009E2C85" w:rsidRDefault="009E2C85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 xml:space="preserve">variant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doesntHaveUserForOauth(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User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5FD8BF0" w14:textId="77777777" w:rsidR="009E2C85" w:rsidRDefault="009E2C85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3A84640" w14:textId="77777777" w:rsidR="009E2C85" w:rsidRDefault="009E2C85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03ECC121" w14:textId="77777777" w:rsidR="009E2C85" w:rsidRDefault="009E2C85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8A759A3" w14:textId="736BA6D9" w:rsidR="009E2C85" w:rsidRDefault="009E2C85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doesntHaveRoleForOauth(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Role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7269409" w14:textId="234C9B05" w:rsidR="009E2C85" w:rsidRDefault="009E2C85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8C0AA8" w14:textId="5A41F58A" w:rsidR="009E2C85" w:rsidRPr="00381B47" w:rsidRDefault="009E2C85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00792C3" w14:textId="64E6BC6C" w:rsidR="009E2C85" w:rsidRDefault="009E2C85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doesntHaveAuthControllerForOauth(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Authentication controller!'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2EB7F77" w14:textId="77777777" w:rsidR="009E2C85" w:rsidRDefault="009E2C85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C95F514" w14:textId="5432FB9C" w:rsidR="009E2C85" w:rsidRDefault="009E2C85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B7FA35" w14:textId="5331110A" w:rsidR="00835022" w:rsidRPr="00A43182" w:rsidRDefault="00835022" w:rsidP="00835022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4.34 – Није могуће дефинисани ентитете за кориснике и </w:t>
      </w:r>
      <w:del w:id="998" w:author="Jelena Hrnjak" w:date="2023-08-23T17:35:00Z">
        <w:r w:rsidRPr="00A43182" w:rsidDel="00A22C52">
          <w:rPr>
            <w:lang w:val="sr-Cyrl-RS"/>
          </w:rPr>
          <w:delText>роле</w:delText>
        </w:r>
      </w:del>
      <w:ins w:id="999" w:author="Jelena Hrnjak" w:date="2023-08-23T17:35:00Z">
        <w:r w:rsidR="00A22C52">
          <w:rPr>
            <w:lang w:val="sr-Cyrl-RS"/>
          </w:rPr>
          <w:t>улоге</w:t>
        </w:r>
      </w:ins>
      <w:r w:rsidRPr="00A43182">
        <w:rPr>
          <w:lang w:val="sr-Cyrl-RS"/>
        </w:rPr>
        <w:t>, као ни контролер за аутентификацију</w:t>
      </w:r>
    </w:p>
    <w:p w14:paraId="07F31A79" w14:textId="77777777" w:rsidR="00820616" w:rsidRPr="00A43182" w:rsidRDefault="00820616" w:rsidP="00835022">
      <w:pPr>
        <w:pStyle w:val="Labelaslike"/>
        <w:rPr>
          <w:lang w:val="sr-Cyrl-RS"/>
        </w:rPr>
      </w:pPr>
    </w:p>
    <w:p w14:paraId="22E5DEFD" w14:textId="0C8B18C8" w:rsidR="00820616" w:rsidRPr="00A43182" w:rsidRDefault="00820616" w:rsidP="00835022">
      <w:pPr>
        <w:pStyle w:val="Labelaslike"/>
        <w:rPr>
          <w:i/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6470DBAE" wp14:editId="72401610">
                <wp:extent cx="5613400" cy="508000"/>
                <wp:effectExtent l="0" t="0" r="25400" b="25400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4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B868F" w14:textId="77777777" w:rsidR="009E2C85" w:rsidRDefault="009E2C85" w:rsidP="0082061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uniqueProviders(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'Providers must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FFA7A11" w14:textId="38F97C8A" w:rsidR="009E2C85" w:rsidRDefault="009E2C85" w:rsidP="004D524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providers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(p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45F749C" w14:textId="37039867" w:rsidR="009E2C85" w:rsidRDefault="009E2C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0DBAE" id="_x0000_s1064" type="#_x0000_t202" style="width:442pt;height: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">
                <v:textbox>
                  <w:txbxContent>
                    <w:p w14:paraId="562B868F" w14:textId="77777777" w:rsidR="009E2C85" w:rsidRDefault="009E2C85" w:rsidP="0082061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uniqueProviders(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'Providers must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FFA7A11" w14:textId="38F97C8A" w:rsidR="009E2C85" w:rsidRDefault="009E2C85" w:rsidP="004D524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providers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(p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45F749C" w14:textId="37039867" w:rsidR="009E2C85" w:rsidRDefault="009E2C85"/>
                  </w:txbxContent>
                </v:textbox>
                <w10:anchorlock/>
              </v:shape>
            </w:pict>
          </mc:Fallback>
        </mc:AlternateContent>
      </w:r>
    </w:p>
    <w:p w14:paraId="4F427298" w14:textId="55756E65" w:rsidR="00820616" w:rsidRPr="00A43182" w:rsidRDefault="00820616" w:rsidP="0082061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4.35 – </w:t>
      </w:r>
      <w:r w:rsidR="00C76210" w:rsidRPr="00A43182">
        <w:rPr>
          <w:lang w:val="sr-Cyrl-RS"/>
        </w:rPr>
        <w:t>Назив провајдера је јединствен</w:t>
      </w:r>
    </w:p>
    <w:p w14:paraId="2418C4E7" w14:textId="4AE23ABC" w:rsidR="0081776E" w:rsidRPr="00A43182" w:rsidRDefault="0081776E" w:rsidP="0081776E">
      <w:pPr>
        <w:pStyle w:val="Heading3"/>
        <w:rPr>
          <w:i/>
          <w:lang w:val="sr-Cyrl-RS"/>
        </w:rPr>
      </w:pPr>
      <w:bookmarkStart w:id="1000" w:name="_Toc144365552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Provider</w:t>
      </w:r>
      <w:bookmarkEnd w:id="1000"/>
    </w:p>
    <w:p w14:paraId="59788381" w14:textId="5EED1770" w:rsidR="000C1AA7" w:rsidRPr="00A43182" w:rsidRDefault="000C1AA7" w:rsidP="00C53841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Provider</w:t>
      </w:r>
      <w:r w:rsidR="00F00266">
        <w:rPr>
          <w:i/>
          <w:lang w:val="sr-Cyrl-RS"/>
        </w:rPr>
        <w:t xml:space="preserve"> </w:t>
      </w:r>
      <w:r w:rsidR="00F00266">
        <w:rPr>
          <w:lang w:val="sr-Cyrl-RS"/>
        </w:rPr>
        <w:t>(табела 4.18)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описује компо</w:t>
      </w:r>
      <w:ins w:id="1001" w:author="Vladimir Dimitrieski" w:date="2023-08-13T10:48:00Z">
        <w:r w:rsidR="00A03537">
          <w:rPr>
            <w:lang w:val="sr-Cyrl-RS"/>
          </w:rPr>
          <w:t>н</w:t>
        </w:r>
      </w:ins>
      <w:del w:id="1002" w:author="Vladimir Dimitrieski" w:date="2023-08-13T10:48:00Z">
        <w:r w:rsidRPr="00A43182" w:rsidDel="00A03537">
          <w:rPr>
            <w:lang w:val="sr-Cyrl-RS"/>
          </w:rPr>
          <w:delText>т</w:delText>
        </w:r>
      </w:del>
      <w:r w:rsidRPr="00A43182">
        <w:rPr>
          <w:lang w:val="sr-Cyrl-RS"/>
        </w:rPr>
        <w:t xml:space="preserve">енту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 xml:space="preserve">протокола који представља </w:t>
      </w:r>
      <w:r w:rsidR="009C5433" w:rsidRPr="00A43182">
        <w:rPr>
          <w:lang w:val="sr-Cyrl-RS"/>
        </w:rPr>
        <w:t xml:space="preserve">ентитет који пружа услуге аутентификације, односно проверава </w:t>
      </w:r>
      <w:del w:id="1003" w:author="Jelena Hrnjak" w:date="2023-08-25T15:56:00Z">
        <w:r w:rsidR="009C5433" w:rsidRPr="00A43182" w:rsidDel="009C5920">
          <w:rPr>
            <w:lang w:val="sr-Cyrl-RS"/>
          </w:rPr>
          <w:delText xml:space="preserve">креденцијале </w:delText>
        </w:r>
      </w:del>
      <w:ins w:id="1004" w:author="Jelena Hrnjak" w:date="2023-08-25T15:56:00Z">
        <w:r w:rsidR="009C5920">
          <w:rPr>
            <w:lang w:val="sr-Cyrl-RS"/>
          </w:rPr>
          <w:t>идентификационе параметре</w:t>
        </w:r>
        <w:r w:rsidR="009C5920" w:rsidRPr="00A43182">
          <w:rPr>
            <w:lang w:val="sr-Cyrl-RS"/>
          </w:rPr>
          <w:t xml:space="preserve"> </w:t>
        </w:r>
      </w:ins>
      <w:r w:rsidR="009C5433" w:rsidRPr="00A43182">
        <w:rPr>
          <w:lang w:val="sr-Cyrl-RS"/>
        </w:rPr>
        <w:t xml:space="preserve">које корисник уноси и утврђује њихову исправност. Провајдери могу бити различити, најчешће су то друштвене мреже, </w:t>
      </w:r>
      <w:r w:rsidR="00497B2B" w:rsidRPr="00A43182">
        <w:rPr>
          <w:lang w:val="sr-Cyrl-RS"/>
        </w:rPr>
        <w:t xml:space="preserve">пружаоци услуга </w:t>
      </w:r>
      <w:r w:rsidR="00835844">
        <w:rPr>
          <w:lang w:val="sr-Cyrl-RS"/>
        </w:rPr>
        <w:t>електронск</w:t>
      </w:r>
      <w:r w:rsidR="00497B2B" w:rsidRPr="00A43182">
        <w:rPr>
          <w:lang w:val="sr-Cyrl-RS"/>
        </w:rPr>
        <w:t>е поште</w:t>
      </w:r>
      <w:r w:rsidR="009C5433" w:rsidRPr="00A43182">
        <w:rPr>
          <w:lang w:val="sr-Cyrl-RS"/>
        </w:rPr>
        <w:t xml:space="preserve"> итд.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7E20BED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37722E5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1C829F5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A27482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00917C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1B86417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5F06CBF" w14:textId="535CE56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388B992" w14:textId="7328A982" w:rsidR="00DC3A87" w:rsidRPr="00A43182" w:rsidRDefault="0049147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F43FC3E" w14:textId="5245A60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30A713" w14:textId="0669D051" w:rsidR="00DC3A87" w:rsidRPr="00A43182" w:rsidRDefault="00287743" w:rsidP="00287743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провајдера</w:t>
            </w:r>
          </w:p>
        </w:tc>
      </w:tr>
      <w:tr w:rsidR="00DC3A87" w:rsidRPr="00A43182" w14:paraId="5C23BE2C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88B6474" w14:textId="1E93F59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clientId</w:t>
            </w:r>
          </w:p>
        </w:tc>
        <w:tc>
          <w:tcPr>
            <w:tcW w:w="1890" w:type="dxa"/>
          </w:tcPr>
          <w:p w14:paraId="66997C45" w14:textId="19265698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94163DF" w14:textId="74353793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4CA11EB4" w14:textId="41306671" w:rsidR="00DC3A87" w:rsidRPr="00A43182" w:rsidRDefault="00A90004" w:rsidP="0026457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Идентификациони број клијента додељен од стране провајдера</w:t>
            </w:r>
            <w:r w:rsidR="002D24FE"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DC3A87" w:rsidRPr="00A43182" w14:paraId="71ED0473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2439591" w14:textId="02B67119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clientSecret</w:t>
            </w:r>
          </w:p>
        </w:tc>
        <w:tc>
          <w:tcPr>
            <w:tcW w:w="1890" w:type="dxa"/>
          </w:tcPr>
          <w:p w14:paraId="55CDD7FB" w14:textId="5C9EA3D1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E39F22" w14:textId="090FE7BF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5CCB38" w14:textId="1E26DBC3" w:rsidR="00DC3A87" w:rsidRPr="00A43182" w:rsidRDefault="00A90004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Тајни кључ клијента додељен од стране провајдера за сигурносну контролу приликом комуникације са провајдером</w:t>
            </w:r>
          </w:p>
        </w:tc>
      </w:tr>
      <w:tr w:rsidR="00DC3A87" w:rsidRPr="00A43182" w14:paraId="56AE87A5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D09934" w14:textId="6244230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redirectUri</w:t>
            </w:r>
          </w:p>
        </w:tc>
        <w:tc>
          <w:tcPr>
            <w:tcW w:w="1890" w:type="dxa"/>
          </w:tcPr>
          <w:p w14:paraId="5992293F" w14:textId="14FC6237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745290E" w14:textId="3C4350AA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344EFC1" w14:textId="094BFAF5" w:rsidR="00DC3A87" w:rsidRPr="00A43182" w:rsidRDefault="00EC238F" w:rsidP="00490AA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за</w:t>
            </w:r>
            <w:r w:rsidR="00913AAB" w:rsidRPr="00A43182">
              <w:rPr>
                <w:szCs w:val="24"/>
                <w:lang w:val="sr-Cyrl-RS"/>
              </w:rPr>
              <w:t xml:space="preserve"> </w:t>
            </w:r>
            <w:r w:rsidR="00A76290">
              <w:rPr>
                <w:szCs w:val="24"/>
                <w:lang w:val="sr-Cyrl-RS"/>
              </w:rPr>
              <w:t>преусмеравање</w:t>
            </w:r>
            <w:r w:rsidR="00913AAB" w:rsidRPr="00A43182">
              <w:rPr>
                <w:szCs w:val="24"/>
                <w:lang w:val="sr-Cyrl-RS"/>
              </w:rPr>
              <w:t xml:space="preserve"> након успешне аутентификације</w:t>
            </w:r>
          </w:p>
        </w:tc>
      </w:tr>
    </w:tbl>
    <w:p w14:paraId="5E8B939B" w14:textId="1F6C5F05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524AA2">
        <w:rPr>
          <w:lang w:val="sr-Cyrl-RS"/>
        </w:rPr>
        <w:t>8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Provider</w:t>
      </w:r>
    </w:p>
    <w:p w14:paraId="71AAD5CD" w14:textId="2DCB855D" w:rsidR="00A246AD" w:rsidRPr="00A43182" w:rsidRDefault="00A246AD" w:rsidP="00A246AD">
      <w:pPr>
        <w:pStyle w:val="Heading2"/>
        <w:rPr>
          <w:lang w:val="sr-Cyrl-RS"/>
        </w:rPr>
      </w:pPr>
      <w:bookmarkStart w:id="1005" w:name="_Toc144365553"/>
      <w:r w:rsidRPr="00A43182">
        <w:rPr>
          <w:lang w:val="sr-Cyrl-RS"/>
        </w:rPr>
        <w:t>Конкретна синтакса</w:t>
      </w:r>
      <w:bookmarkEnd w:id="1005"/>
    </w:p>
    <w:p w14:paraId="6B84C91C" w14:textId="544AF248" w:rsidR="004A75B0" w:rsidRPr="00A43182" w:rsidRDefault="006804BC" w:rsidP="004A75B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</w:t>
      </w:r>
      <w:r w:rsidR="006D53FE" w:rsidRPr="00A43182">
        <w:rPr>
          <w:lang w:val="sr-Cyrl-RS"/>
        </w:rPr>
        <w:t xml:space="preserve">оришћењем радног оквира </w:t>
      </w:r>
      <w:r w:rsidR="006D53FE" w:rsidRPr="00A43182">
        <w:rPr>
          <w:i/>
          <w:lang w:val="sr-Cyrl-RS"/>
        </w:rPr>
        <w:t>X</w:t>
      </w:r>
      <w:r w:rsidR="00985C2F" w:rsidRPr="00A43182">
        <w:rPr>
          <w:i/>
          <w:lang w:val="sr-Cyrl-RS"/>
        </w:rPr>
        <w:t>text</w:t>
      </w:r>
      <w:r w:rsidRPr="00A43182">
        <w:rPr>
          <w:lang w:val="sr-Cyrl-RS"/>
        </w:rPr>
        <w:t xml:space="preserve">, </w:t>
      </w:r>
      <w:r w:rsidR="00941FBF" w:rsidRPr="00A43182">
        <w:rPr>
          <w:lang w:val="sr-Cyrl-RS"/>
        </w:rPr>
        <w:t xml:space="preserve">на основу мета-модела </w:t>
      </w:r>
      <w:r w:rsidRPr="00A43182">
        <w:rPr>
          <w:lang w:val="sr-Cyrl-RS"/>
        </w:rPr>
        <w:t>генерисана је почетна</w:t>
      </w:r>
      <w:r w:rsidR="00941FBF" w:rsidRPr="00A43182">
        <w:rPr>
          <w:lang w:val="sr-Cyrl-RS"/>
        </w:rPr>
        <w:t xml:space="preserve"> верзија </w:t>
      </w:r>
      <w:r w:rsidR="003E7CB1">
        <w:rPr>
          <w:lang w:val="sr-Cyrl-RS"/>
        </w:rPr>
        <w:t xml:space="preserve">текстуалне </w:t>
      </w:r>
      <w:r w:rsidR="00941FBF" w:rsidRPr="00A43182">
        <w:rPr>
          <w:lang w:val="sr-Cyrl-RS"/>
        </w:rPr>
        <w:t>конкретне синтаксе</w:t>
      </w:r>
      <w:r w:rsidR="00CE005F" w:rsidRPr="00A43182">
        <w:rPr>
          <w:lang w:val="sr-Cyrl-RS"/>
        </w:rPr>
        <w:t>, односно граматике</w:t>
      </w:r>
      <w:r w:rsidR="001B39E3" w:rsidRPr="00A43182">
        <w:rPr>
          <w:lang w:val="sr-Cyrl-RS"/>
        </w:rPr>
        <w:t xml:space="preserve"> која описује текстуалну репрезентацију наменског језика</w:t>
      </w:r>
      <w:r w:rsidR="00941FBF" w:rsidRPr="00A43182">
        <w:rPr>
          <w:lang w:val="sr-Cyrl-RS"/>
        </w:rPr>
        <w:t>.</w:t>
      </w:r>
      <w:r w:rsidR="00CE005F" w:rsidRPr="00A43182">
        <w:rPr>
          <w:lang w:val="sr-Cyrl-RS"/>
        </w:rPr>
        <w:t xml:space="preserve"> </w:t>
      </w:r>
      <w:r w:rsidRPr="00A43182">
        <w:rPr>
          <w:lang w:val="sr-Cyrl-RS"/>
        </w:rPr>
        <w:t>О</w:t>
      </w:r>
      <w:r w:rsidR="004A75B0" w:rsidRPr="00A43182">
        <w:rPr>
          <w:lang w:val="sr-Cyrl-RS"/>
        </w:rPr>
        <w:t>ва г</w:t>
      </w:r>
      <w:r w:rsidR="00CE005F" w:rsidRPr="00A43182">
        <w:rPr>
          <w:lang w:val="sr-Cyrl-RS"/>
        </w:rPr>
        <w:t>раматика прилагођена</w:t>
      </w:r>
      <w:r w:rsidR="004B5E7D" w:rsidRPr="00A43182">
        <w:rPr>
          <w:lang w:val="sr-Cyrl-RS"/>
        </w:rPr>
        <w:t xml:space="preserve"> је</w:t>
      </w:r>
      <w:r w:rsidR="00CE005F" w:rsidRPr="00A43182">
        <w:rPr>
          <w:lang w:val="sr-Cyrl-RS"/>
        </w:rPr>
        <w:t xml:space="preserve"> домену, како би била лако читљива и интуитивна за развојне тимове којима је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CC7F39" w:rsidRPr="00A43182">
        <w:rPr>
          <w:lang w:val="sr-Cyrl-RS"/>
        </w:rPr>
        <w:t xml:space="preserve"> </w:t>
      </w:r>
      <w:r w:rsidR="00CE005F" w:rsidRPr="00A43182">
        <w:rPr>
          <w:lang w:val="sr-Cyrl-RS"/>
        </w:rPr>
        <w:t>намењен.</w:t>
      </w:r>
      <w:r w:rsidR="00941FBF" w:rsidRPr="00A43182">
        <w:rPr>
          <w:lang w:val="sr-Cyrl-RS"/>
        </w:rPr>
        <w:t xml:space="preserve"> </w:t>
      </w:r>
    </w:p>
    <w:p w14:paraId="7C686EF9" w14:textId="3CE1AEE1" w:rsidR="00096A98" w:rsidRPr="00A43182" w:rsidRDefault="00360F78" w:rsidP="00360F7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Ово поглавље обухватиће </w:t>
      </w:r>
      <w:r w:rsidR="00096A98" w:rsidRPr="00A43182">
        <w:rPr>
          <w:lang w:val="sr-Cyrl-RS"/>
        </w:rPr>
        <w:t>увид у структуру конкретне синтаксе</w:t>
      </w:r>
      <w:r w:rsidR="0054568E" w:rsidRPr="00A43182">
        <w:rPr>
          <w:lang w:val="sr-Cyrl-RS"/>
        </w:rPr>
        <w:t xml:space="preserve"> и опис </w:t>
      </w:r>
      <w:r w:rsidR="00096A98" w:rsidRPr="00A43182">
        <w:rPr>
          <w:lang w:val="sr-Cyrl-RS"/>
        </w:rPr>
        <w:t xml:space="preserve">како су концепти мета-модела преведени у текстуалне елементе </w:t>
      </w:r>
      <w:r w:rsidR="000354CF" w:rsidRPr="00A43182">
        <w:rPr>
          <w:lang w:val="sr-Cyrl-RS"/>
        </w:rPr>
        <w:t xml:space="preserve"> језика.</w:t>
      </w:r>
    </w:p>
    <w:p w14:paraId="38FED13E" w14:textId="54EF1563" w:rsidR="00A471F8" w:rsidRPr="00A43182" w:rsidRDefault="00A471F8" w:rsidP="00A471F8">
      <w:pPr>
        <w:pStyle w:val="Heading3"/>
        <w:rPr>
          <w:i/>
          <w:lang w:val="sr-Cyrl-RS"/>
        </w:rPr>
      </w:pPr>
      <w:bookmarkStart w:id="1006" w:name="_Toc144365554"/>
      <w:r w:rsidRPr="00A43182">
        <w:rPr>
          <w:lang w:val="sr-Cyrl-RS"/>
        </w:rPr>
        <w:t xml:space="preserve">Граматика наменског језика </w:t>
      </w:r>
      <w:r w:rsidRPr="00A43182">
        <w:rPr>
          <w:i/>
          <w:lang w:val="sr-Cyrl-RS"/>
        </w:rPr>
        <w:t>secur</w:t>
      </w:r>
      <w:r w:rsidR="00CC7F39">
        <w:rPr>
          <w:i/>
          <w:lang w:val="en-US"/>
        </w:rPr>
        <w:t>a</w:t>
      </w:r>
      <w:r w:rsidRPr="00A43182">
        <w:rPr>
          <w:i/>
          <w:lang w:val="sr-Cyrl-RS"/>
        </w:rPr>
        <w:t>DSL</w:t>
      </w:r>
      <w:bookmarkEnd w:id="1006"/>
    </w:p>
    <w:p w14:paraId="5C2D8C7C" w14:textId="0D3780A1" w:rsidR="00395304" w:rsidRPr="00A43182" w:rsidRDefault="006C26D2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Иницијална граматика наменског језика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422616">
        <w:rPr>
          <w:i/>
          <w:lang w:val="sr-Cyrl-RS"/>
        </w:rPr>
        <w:t>,</w:t>
      </w:r>
      <w:r w:rsidR="00C359ED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креирана на основу мета-модела</w:t>
      </w:r>
      <w:r w:rsidR="00737AEE" w:rsidRPr="00A43182">
        <w:rPr>
          <w:lang w:val="sr-Cyrl-RS"/>
        </w:rPr>
        <w:t xml:space="preserve"> помоћу радног оквира </w:t>
      </w:r>
      <w:r w:rsidR="00737AEE" w:rsidRPr="00A43182">
        <w:rPr>
          <w:i/>
          <w:lang w:val="sr-Cyrl-RS"/>
        </w:rPr>
        <w:t>Xtext</w:t>
      </w:r>
      <w:r w:rsidR="00422616">
        <w:rPr>
          <w:i/>
          <w:lang w:val="sr-Cyrl-RS"/>
        </w:rPr>
        <w:t>,</w:t>
      </w:r>
      <w:r w:rsidR="00737AEE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креће</w:t>
      </w:r>
      <w:r w:rsidR="004E3949" w:rsidRPr="00A43182">
        <w:rPr>
          <w:lang w:val="sr-Cyrl-RS"/>
        </w:rPr>
        <w:t xml:space="preserve"> </w:t>
      </w:r>
      <w:r w:rsidR="00395304" w:rsidRPr="00A43182">
        <w:rPr>
          <w:lang w:val="sr-Cyrl-RS"/>
        </w:rPr>
        <w:t>од коренског концепта</w:t>
      </w:r>
      <w:r w:rsidR="004E3949" w:rsidRPr="00A43182">
        <w:rPr>
          <w:lang w:val="sr-Cyrl-RS"/>
        </w:rPr>
        <w:t xml:space="preserve"> </w:t>
      </w:r>
      <w:r w:rsidR="004E3949" w:rsidRPr="00A43182">
        <w:rPr>
          <w:i/>
          <w:lang w:val="sr-Cyrl-RS"/>
        </w:rPr>
        <w:t>Application</w:t>
      </w:r>
      <w:r w:rsidR="00C359ED" w:rsidRPr="00A43182">
        <w:rPr>
          <w:lang w:val="sr-Cyrl-RS"/>
        </w:rPr>
        <w:t>.</w:t>
      </w:r>
      <w:r w:rsidR="004E3949" w:rsidRPr="00A43182">
        <w:rPr>
          <w:lang w:val="sr-Cyrl-RS"/>
        </w:rPr>
        <w:t xml:space="preserve"> </w:t>
      </w:r>
      <w:r w:rsidR="00A1374D" w:rsidRPr="00A43182">
        <w:rPr>
          <w:lang w:val="sr-Cyrl-RS"/>
        </w:rPr>
        <w:t>Листинг 4.36 приказује почетно</w:t>
      </w:r>
      <w:r w:rsidR="004E3949" w:rsidRPr="00A43182">
        <w:rPr>
          <w:lang w:val="sr-Cyrl-RS"/>
        </w:rPr>
        <w:t xml:space="preserve"> правило за опис коренског концепта.</w:t>
      </w:r>
      <w:r w:rsidR="006A3ECA" w:rsidRPr="00A43182">
        <w:rPr>
          <w:lang w:val="sr-Cyrl-RS"/>
        </w:rPr>
        <w:t xml:space="preserve"> </w:t>
      </w:r>
      <w:r w:rsidR="00A33E42" w:rsidRPr="00A43182">
        <w:rPr>
          <w:lang w:val="sr-Cyrl-RS"/>
        </w:rPr>
        <w:tab/>
      </w:r>
      <w:r w:rsidR="00422616">
        <w:rPr>
          <w:lang w:val="sr-Cyrl-RS"/>
        </w:rPr>
        <w:t xml:space="preserve">Примећено је </w:t>
      </w:r>
      <w:r w:rsidR="006A3ECA" w:rsidRPr="00A43182">
        <w:rPr>
          <w:lang w:val="sr-Cyrl-RS"/>
        </w:rPr>
        <w:t xml:space="preserve">да </w:t>
      </w:r>
      <w:r w:rsidR="00395304" w:rsidRPr="00A43182">
        <w:rPr>
          <w:lang w:val="sr-Cyrl-RS"/>
        </w:rPr>
        <w:t>почетна верзија</w:t>
      </w:r>
      <w:r w:rsidR="006A3ECA" w:rsidRPr="00A43182">
        <w:rPr>
          <w:lang w:val="sr-Cyrl-RS"/>
        </w:rPr>
        <w:t xml:space="preserve"> гра</w:t>
      </w:r>
      <w:r w:rsidR="00395304" w:rsidRPr="00A43182">
        <w:rPr>
          <w:lang w:val="sr-Cyrl-RS"/>
        </w:rPr>
        <w:t>матике</w:t>
      </w:r>
      <w:r w:rsidR="006A3ECA" w:rsidRPr="00A43182">
        <w:rPr>
          <w:lang w:val="sr-Cyrl-RS"/>
        </w:rPr>
        <w:t xml:space="preserve"> подсећа на уобича</w:t>
      </w:r>
      <w:ins w:id="1007" w:author="Vladimir Dimitrieski" w:date="2023-08-13T10:48:00Z">
        <w:r w:rsidR="0087206B">
          <w:rPr>
            <w:lang w:val="sr-Cyrl-RS"/>
          </w:rPr>
          <w:t>ј</w:t>
        </w:r>
      </w:ins>
      <w:del w:id="1008" w:author="Vladimir Dimitrieski" w:date="2023-08-13T10:48:00Z">
        <w:r w:rsidR="006A3ECA" w:rsidRPr="00A43182" w:rsidDel="0087206B">
          <w:rPr>
            <w:lang w:val="sr-Cyrl-RS"/>
          </w:rPr>
          <w:delText>њ</w:delText>
        </w:r>
      </w:del>
      <w:r w:rsidR="006A3ECA" w:rsidRPr="00A43182">
        <w:rPr>
          <w:lang w:val="sr-Cyrl-RS"/>
        </w:rPr>
        <w:t xml:space="preserve">ене синтаксе за дефинисање разних конфигурационих фајлова, те таква граматика </w:t>
      </w:r>
      <w:r w:rsidR="00395304" w:rsidRPr="00A43182">
        <w:rPr>
          <w:lang w:val="sr-Cyrl-RS"/>
        </w:rPr>
        <w:t>не захтева</w:t>
      </w:r>
      <w:r w:rsidR="00A33E42" w:rsidRPr="00A43182">
        <w:rPr>
          <w:lang w:val="sr-Cyrl-RS"/>
        </w:rPr>
        <w:t xml:space="preserve"> велике измене узимајући у обзир</w:t>
      </w:r>
      <w:r w:rsidR="006A3ECA" w:rsidRPr="00A43182">
        <w:rPr>
          <w:lang w:val="sr-Cyrl-RS"/>
        </w:rPr>
        <w:t xml:space="preserve"> да циљну групу чине експерти у пољу безбедносне конфигурације. </w:t>
      </w:r>
    </w:p>
    <w:p w14:paraId="24F2ED18" w14:textId="14802996" w:rsidR="006C26D2" w:rsidRPr="00A43182" w:rsidRDefault="006A3ECA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Ради прегледности, уведе</w:t>
      </w:r>
      <w:r w:rsidR="00395304" w:rsidRPr="00A43182">
        <w:rPr>
          <w:lang w:val="sr-Cyrl-RS"/>
        </w:rPr>
        <w:t xml:space="preserve">не су мале измене: </w:t>
      </w:r>
      <w:r w:rsidRPr="00A43182">
        <w:rPr>
          <w:lang w:val="sr-Cyrl-RS"/>
        </w:rPr>
        <w:t>уклањање  витичастих заграда с</w:t>
      </w:r>
      <w:r w:rsidR="00BD37BA" w:rsidRPr="00A43182">
        <w:rPr>
          <w:lang w:val="sr-Cyrl-RS"/>
        </w:rPr>
        <w:t>а одређе</w:t>
      </w:r>
      <w:r w:rsidR="004B2A90" w:rsidRPr="00A43182">
        <w:rPr>
          <w:lang w:val="sr-Cyrl-RS"/>
        </w:rPr>
        <w:t>них места, додавање дво</w:t>
      </w:r>
      <w:r w:rsidR="00BD37BA" w:rsidRPr="00A43182">
        <w:rPr>
          <w:lang w:val="sr-Cyrl-RS"/>
        </w:rPr>
        <w:t>тачке након назива обележја а пре дефинисања вредности обележ</w:t>
      </w:r>
      <w:r w:rsidR="00141519" w:rsidRPr="00A43182">
        <w:rPr>
          <w:lang w:val="sr-Cyrl-RS"/>
        </w:rPr>
        <w:t xml:space="preserve">ја, </w:t>
      </w:r>
      <w:r w:rsidR="004B2A90" w:rsidRPr="00A43182">
        <w:rPr>
          <w:lang w:val="sr-Cyrl-RS"/>
        </w:rPr>
        <w:t xml:space="preserve">коришћења угластих заграда за </w:t>
      </w:r>
      <w:r w:rsidR="00BD37BA" w:rsidRPr="00A43182">
        <w:rPr>
          <w:lang w:val="sr-Cyrl-RS"/>
        </w:rPr>
        <w:t>обележавањ</w:t>
      </w:r>
      <w:r w:rsidR="004B2A90" w:rsidRPr="00A43182">
        <w:rPr>
          <w:lang w:val="sr-Cyrl-RS"/>
        </w:rPr>
        <w:t xml:space="preserve">е листи </w:t>
      </w:r>
      <w:r w:rsidR="00141519" w:rsidRPr="00A43182">
        <w:rPr>
          <w:lang w:val="sr-Cyrl-RS"/>
        </w:rPr>
        <w:t>итд</w:t>
      </w:r>
      <w:r w:rsidR="00BD37BA" w:rsidRPr="00A43182">
        <w:rPr>
          <w:lang w:val="sr-Cyrl-RS"/>
        </w:rPr>
        <w:t xml:space="preserve">. Ново правило за опис коренског концепта </w:t>
      </w:r>
      <w:r w:rsidR="00BD37BA" w:rsidRPr="00A43182">
        <w:rPr>
          <w:i/>
          <w:lang w:val="sr-Cyrl-RS"/>
        </w:rPr>
        <w:t xml:space="preserve">Application </w:t>
      </w:r>
      <w:r w:rsidR="00EE564E" w:rsidRPr="00A43182">
        <w:rPr>
          <w:lang w:val="sr-Cyrl-RS"/>
        </w:rPr>
        <w:t xml:space="preserve"> </w:t>
      </w:r>
      <w:r w:rsidR="00BA4D78" w:rsidRPr="00A43182">
        <w:rPr>
          <w:lang w:val="sr-Cyrl-RS"/>
        </w:rPr>
        <w:t xml:space="preserve">(листинг 4.37) </w:t>
      </w:r>
      <w:r w:rsidR="006B4D20" w:rsidRPr="00A43182">
        <w:rPr>
          <w:lang w:val="sr-Cyrl-RS"/>
        </w:rPr>
        <w:t xml:space="preserve">прилагођено </w:t>
      </w:r>
      <w:r w:rsidR="00BA4D78" w:rsidRPr="00A43182">
        <w:rPr>
          <w:lang w:val="sr-Cyrl-RS"/>
        </w:rPr>
        <w:t>је</w:t>
      </w:r>
      <w:r w:rsidR="007C4BE2" w:rsidRPr="00A43182">
        <w:rPr>
          <w:lang w:val="sr-Cyrl-RS"/>
        </w:rPr>
        <w:t xml:space="preserve"> </w:t>
      </w:r>
      <w:r w:rsidR="006B4D20" w:rsidRPr="00A43182">
        <w:rPr>
          <w:lang w:val="sr-Cyrl-RS"/>
        </w:rPr>
        <w:t xml:space="preserve">тако да буде </w:t>
      </w:r>
      <w:r w:rsidR="007C4BE2" w:rsidRPr="00A43182">
        <w:rPr>
          <w:lang w:val="sr-Cyrl-RS"/>
        </w:rPr>
        <w:t>уредније и прегледније</w:t>
      </w:r>
      <w:r w:rsidR="006B4D20" w:rsidRPr="00A43182">
        <w:rPr>
          <w:lang w:val="sr-Cyrl-RS"/>
        </w:rPr>
        <w:t>, иако није дошло до значајних измена</w:t>
      </w:r>
      <w:r w:rsidR="00BA4D78" w:rsidRPr="00A43182">
        <w:rPr>
          <w:lang w:val="sr-Cyrl-RS"/>
        </w:rPr>
        <w:t>.</w:t>
      </w:r>
      <w:r w:rsidR="007C4BE2" w:rsidRPr="00A43182">
        <w:rPr>
          <w:lang w:val="sr-Cyrl-RS"/>
        </w:rPr>
        <w:t xml:space="preserve"> </w:t>
      </w:r>
      <w:r w:rsidR="00EE564E" w:rsidRPr="00A43182">
        <w:rPr>
          <w:lang w:val="sr-Cyrl-RS"/>
        </w:rPr>
        <w:t xml:space="preserve">Оваква </w:t>
      </w:r>
      <w:r w:rsidR="006B4D20" w:rsidRPr="00A43182">
        <w:rPr>
          <w:lang w:val="sr-Cyrl-RS"/>
        </w:rPr>
        <w:t xml:space="preserve">ажурирана </w:t>
      </w:r>
      <w:r w:rsidR="00EE564E" w:rsidRPr="00A43182">
        <w:rPr>
          <w:lang w:val="sr-Cyrl-RS"/>
        </w:rPr>
        <w:t>граматика омогућава једноставно дефинис</w:t>
      </w:r>
      <w:ins w:id="1009" w:author="Vladimir Dimitrieski" w:date="2023-08-13T10:48:00Z">
        <w:r w:rsidR="0087206B">
          <w:rPr>
            <w:lang w:val="sr-Cyrl-RS"/>
          </w:rPr>
          <w:t>а</w:t>
        </w:r>
      </w:ins>
      <w:r w:rsidR="00EE564E" w:rsidRPr="00A43182">
        <w:rPr>
          <w:lang w:val="sr-Cyrl-RS"/>
        </w:rPr>
        <w:t xml:space="preserve">ње различитих аспеката безбедносне конфигурације, </w:t>
      </w:r>
      <w:r w:rsidR="006A3521" w:rsidRPr="00A43182">
        <w:rPr>
          <w:lang w:val="sr-Cyrl-RS"/>
        </w:rPr>
        <w:t>као</w:t>
      </w:r>
      <w:r w:rsidR="00EE564E" w:rsidRPr="00A43182">
        <w:rPr>
          <w:lang w:val="sr-Cyrl-RS"/>
        </w:rPr>
        <w:t xml:space="preserve"> и свих осталих концепата наменског језика.</w:t>
      </w:r>
      <w:r w:rsidR="007C4BE2" w:rsidRPr="00A43182">
        <w:rPr>
          <w:lang w:val="sr-Cyrl-RS"/>
        </w:rPr>
        <w:t xml:space="preserve"> У остатку поглавља приказана су правила за опис свих концепата наменског језика </w:t>
      </w:r>
      <w:r w:rsidR="00CC7F39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securaDSL</w:t>
      </w:r>
      <w:r w:rsidR="006A3521" w:rsidRPr="00A43182">
        <w:rPr>
          <w:i/>
          <w:lang w:val="sr-Cyrl-RS"/>
        </w:rPr>
        <w:t xml:space="preserve">, </w:t>
      </w:r>
      <w:r w:rsidR="006A3521" w:rsidRPr="00A43182">
        <w:rPr>
          <w:lang w:val="sr-Cyrl-RS"/>
        </w:rPr>
        <w:t xml:space="preserve">укључујући и </w:t>
      </w:r>
      <w:r w:rsidR="00A62282" w:rsidRPr="00A43182">
        <w:rPr>
          <w:lang w:val="sr-Cyrl-RS"/>
        </w:rPr>
        <w:t>енумерације.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242D6" w:rsidRPr="00A43182" w14:paraId="2888E145" w14:textId="77777777" w:rsidTr="009E33F7">
        <w:trPr>
          <w:trHeight w:val="4360"/>
        </w:trPr>
        <w:tc>
          <w:tcPr>
            <w:tcW w:w="8872" w:type="dxa"/>
          </w:tcPr>
          <w:p w14:paraId="1ED1B814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6E8FAAA9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1892F59B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'Application'</w:t>
            </w:r>
          </w:p>
          <w:p w14:paraId="58E4F77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5373D3A1" w14:textId="77777777" w:rsidR="00A33834" w:rsidRPr="00A43182" w:rsidRDefault="001E6AE4" w:rsidP="00A3383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265FEEB6" w14:textId="74DBE551" w:rsidR="00C415E7" w:rsidRPr="00A43182" w:rsidRDefault="00A33834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'artifact'</w:t>
            </w:r>
            <w:r w:rsidR="00C415E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70B8D33E" w14:textId="23647259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'name'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 xml:space="preserve"> 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8C6BA5F" w14:textId="77777777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62F6D7B0" w14:textId="21555F99" w:rsidR="001E6AE4" w:rsidRPr="00A43182" w:rsidRDefault="00C415E7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6C9CF23B" w14:textId="2C81DA80" w:rsidR="001E6AE4" w:rsidRPr="00A43182" w:rsidRDefault="00172A0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</w:t>
            </w:r>
            <w:r w:rsidR="00121FD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</w:p>
          <w:p w14:paraId="5C05BBC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</w:p>
          <w:p w14:paraId="6302260C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647A8940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'app_database'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6BA23C57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'app_entities'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 </w:t>
            </w:r>
          </w:p>
          <w:p w14:paraId="4BF055DC" w14:textId="0C86BCE1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303FC892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'app_controllers'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 </w:t>
            </w:r>
          </w:p>
          <w:p w14:paraId="5E1AAB31" w14:textId="63BAD154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40266193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'app_security'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app_security=Security)?</w:t>
            </w:r>
          </w:p>
          <w:p w14:paraId="14054085" w14:textId="782BD760" w:rsidR="00C242D6" w:rsidRPr="00A43182" w:rsidRDefault="005E663D" w:rsidP="001E6AE4">
            <w:pPr>
              <w:pStyle w:val="Obiantekst"/>
              <w:tabs>
                <w:tab w:val="left" w:pos="1120"/>
              </w:tabs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 xml:space="preserve">     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</w:tc>
      </w:tr>
    </w:tbl>
    <w:p w14:paraId="0F1687F0" w14:textId="1F3324C2" w:rsidR="00C242D6" w:rsidRPr="00A43182" w:rsidRDefault="005E663D" w:rsidP="00B55A09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4.36 – Иницијално правило за опис концепта </w:t>
      </w:r>
      <w:r w:rsidRPr="00A43182">
        <w:rPr>
          <w:i/>
          <w:lang w:val="sr-Cyrl-RS"/>
        </w:rPr>
        <w:t>Application</w:t>
      </w:r>
    </w:p>
    <w:p w14:paraId="0815F5AE" w14:textId="77777777" w:rsidR="00B55A09" w:rsidRPr="00A43182" w:rsidRDefault="00B55A09" w:rsidP="00B55A0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DC39D0" w:rsidRPr="00A43182" w14:paraId="52BC561A" w14:textId="77777777" w:rsidTr="00141519">
        <w:trPr>
          <w:trHeight w:val="5458"/>
        </w:trPr>
        <w:tc>
          <w:tcPr>
            <w:tcW w:w="8872" w:type="dxa"/>
          </w:tcPr>
          <w:p w14:paraId="42756E31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11380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65A013E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92956B2" w14:textId="7BBBF7F9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51EFBE35" w14:textId="659A87ED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</w:p>
          <w:p w14:paraId="7560E565" w14:textId="2B8FFE94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214D5458" w14:textId="60972FF1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191699D7" w14:textId="2EAA9E8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  <w:r w:rsidR="00BA4D78"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2504E01" w14:textId="25B3B121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4A0A122E" w14:textId="5DCD3D40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71D43E38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F3B34D1" w14:textId="7663CC32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'database:'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16192F5D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0BAC8BBF" w14:textId="77777777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'model:'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96390B" w14:textId="549862A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app_entities+=User)? </w:t>
            </w:r>
          </w:p>
          <w:p w14:paraId="20EFDB80" w14:textId="088AC8D9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app_entities+=Role)?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4A5CCA6" w14:textId="2CC47A0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58F43D30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BFF4DC1" w14:textId="2CDC4955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'security:'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 )?</w:t>
            </w:r>
          </w:p>
          <w:p w14:paraId="340BAD3E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4C920C1" w14:textId="3F01E7EF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'controller:'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B36037B" w14:textId="5A04E56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'auth:'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app_controllers+=Authentication)?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8781B4F" w14:textId="67C92F8C" w:rsidR="00DC39D0" w:rsidRPr="00A43182" w:rsidRDefault="00BA4D78" w:rsidP="00306E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1EAA8A92" w14:textId="2E24DE3E" w:rsidR="000531D7" w:rsidRPr="00A43182" w:rsidRDefault="0030347E" w:rsidP="00B271A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4.37</w:t>
      </w:r>
      <w:r w:rsidR="00B271A6" w:rsidRPr="00A43182">
        <w:rPr>
          <w:lang w:val="sr-Cyrl-RS"/>
        </w:rPr>
        <w:t xml:space="preserve"> – Правило за опис концепта </w:t>
      </w:r>
      <w:r w:rsidR="00B271A6" w:rsidRPr="00A43182">
        <w:rPr>
          <w:i/>
          <w:lang w:val="sr-Cyrl-RS"/>
        </w:rPr>
        <w:t>Application</w:t>
      </w:r>
    </w:p>
    <w:p w14:paraId="7C4D0C38" w14:textId="77777777" w:rsidR="00B271A6" w:rsidRPr="00A43182" w:rsidRDefault="00B271A6" w:rsidP="00B271A6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164E0" w:rsidRPr="00A43182" w14:paraId="3FA737D4" w14:textId="77777777" w:rsidTr="00B67F1E">
        <w:trPr>
          <w:trHeight w:val="1966"/>
        </w:trPr>
        <w:tc>
          <w:tcPr>
            <w:tcW w:w="8872" w:type="dxa"/>
          </w:tcPr>
          <w:p w14:paraId="07D4E0F4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Database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Database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CC6A5D8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'vendor:'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vendorName=EDatabaseType</w:t>
            </w:r>
          </w:p>
          <w:p w14:paraId="3BD5019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5AB11E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username=EString</w:t>
            </w:r>
          </w:p>
          <w:p w14:paraId="3116BB34" w14:textId="77777777" w:rsidR="006164E0" w:rsidRPr="00A43182" w:rsidRDefault="006164E0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'password:'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password=EString;</w:t>
            </w:r>
            <w:r w:rsidR="009767D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F4EF77D" w14:textId="77777777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1293DBFA" w14:textId="77777777" w:rsidR="009767D7" w:rsidRPr="00A43182" w:rsidRDefault="009767D7" w:rsidP="009767D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EDatabaseType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EDatabaseType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99EE43F" w14:textId="7B7D508E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PostgreSQL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'PostgreSQL'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Oracle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'Oracle'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MySQL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'MySQL'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6766E11E" w14:textId="6C386744" w:rsidR="006164E0" w:rsidRPr="00A43182" w:rsidRDefault="00B271A6" w:rsidP="00141519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>8</w:t>
      </w:r>
      <w:r w:rsidRPr="00A43182">
        <w:rPr>
          <w:lang w:val="sr-Cyrl-RS"/>
        </w:rPr>
        <w:t xml:space="preserve"> – Правило за опис концепта </w:t>
      </w:r>
      <w:r w:rsidR="00DA6E43" w:rsidRPr="00A43182">
        <w:rPr>
          <w:i/>
          <w:lang w:val="sr-Cyrl-RS"/>
        </w:rPr>
        <w:t>Database</w:t>
      </w:r>
    </w:p>
    <w:p w14:paraId="4ADE9370" w14:textId="77777777" w:rsidR="00141519" w:rsidRPr="00A43182" w:rsidRDefault="00141519" w:rsidP="0014151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B67F1E" w:rsidRPr="00A43182" w14:paraId="043F240B" w14:textId="77777777" w:rsidTr="00141519">
        <w:trPr>
          <w:trHeight w:val="3919"/>
        </w:trPr>
        <w:tc>
          <w:tcPr>
            <w:tcW w:w="8872" w:type="dxa"/>
          </w:tcPr>
          <w:p w14:paraId="5EF3C42C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Attribute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8B9C52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19CCEB4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(identifier?=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'identifier'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656A6CD6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(credential?=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'credential'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3EDE457A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701C3D32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type=EType </w:t>
            </w:r>
          </w:p>
          <w:p w14:paraId="7479C8E3" w14:textId="77777777" w:rsidR="00B67F1E" w:rsidRPr="00A43182" w:rsidRDefault="00B67F1E" w:rsidP="00B67F1E">
            <w:pPr>
              <w:pStyle w:val="Obiantekst"/>
              <w:rPr>
                <w:rFonts w:ascii="Consolas" w:hAnsi="Consolas" w:cs="Consolas"/>
                <w:color w:val="000000"/>
                <w:sz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'collumnName:'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 xml:space="preserve"> collumnName=EString)? 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  <w:p w14:paraId="190F8C0D" w14:textId="77777777" w:rsidR="00582805" w:rsidRPr="00A43182" w:rsidRDefault="00582805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0017AF" w14:textId="457FAFAD" w:rsidR="00EE77FE" w:rsidRPr="00A43182" w:rsidRDefault="00EE77FE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String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'String'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C1B5F4E" w14:textId="77777777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Float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'Float'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0BC128D6" w14:textId="2124181E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Long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'Long'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41B73BA7" w14:textId="77777777" w:rsidR="00A3080B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Integer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'Integer'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E43DD73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Double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'Double'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6B5E6DDA" w14:textId="1C935328" w:rsidR="00EE77FE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DateTime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'DateTime'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068DAD54" w14:textId="3F922791" w:rsidR="00582805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6890310" w14:textId="2401B351" w:rsidR="00B67F1E" w:rsidRPr="00A43182" w:rsidRDefault="005675A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 xml:space="preserve">9 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Attribute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E2D68" w:rsidRPr="00A43182" w14:paraId="0CC74B74" w14:textId="77777777" w:rsidTr="00B271A6">
        <w:trPr>
          <w:trHeight w:val="1867"/>
        </w:trPr>
        <w:tc>
          <w:tcPr>
            <w:tcW w:w="8872" w:type="dxa"/>
          </w:tcPr>
          <w:p w14:paraId="4E5A298C" w14:textId="77777777" w:rsidR="006E2D68" w:rsidRPr="00A43182" w:rsidRDefault="006E2D68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Role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3F8CE3A" w14:textId="29924BAE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{</w:t>
            </w:r>
            <w:r w:rsidR="006E2D68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2B0C7644" w14:textId="034B7E88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46657ACF" w14:textId="1DE8194D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821D776" w14:textId="54628DC9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47387B30" w14:textId="6339B224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A85DEF5" w14:textId="51472DF8" w:rsidR="006E2D68" w:rsidRPr="00A43182" w:rsidRDefault="00B271A6" w:rsidP="00B271A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role_instances+=RoleInstance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role_instances+=RoleInstance)*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5A5A3E52" w14:textId="0F1A69BD" w:rsidR="005675A5" w:rsidRPr="00A43182" w:rsidRDefault="005675A5" w:rsidP="005675A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30347E" w:rsidRPr="00A43182">
        <w:rPr>
          <w:lang w:val="sr-Cyrl-RS"/>
        </w:rPr>
        <w:t>40</w:t>
      </w:r>
      <w:r w:rsidR="00AB1B65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Pr="00A43182">
        <w:rPr>
          <w:i/>
          <w:lang w:val="sr-Cyrl-RS"/>
        </w:rPr>
        <w:t>Role</w:t>
      </w:r>
    </w:p>
    <w:p w14:paraId="7259E44B" w14:textId="1BE0E8DC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508FEDB2" w14:textId="77777777" w:rsidTr="00A3080B">
        <w:trPr>
          <w:trHeight w:val="868"/>
        </w:trPr>
        <w:tc>
          <w:tcPr>
            <w:tcW w:w="8872" w:type="dxa"/>
          </w:tcPr>
          <w:p w14:paraId="6C373888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RoleInstance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D80AA07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384F2D77" w14:textId="6C078251" w:rsidR="00AB1B65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(client?=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)?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=EString;</w:t>
            </w:r>
          </w:p>
        </w:tc>
      </w:tr>
    </w:tbl>
    <w:p w14:paraId="708D882A" w14:textId="39E671F4" w:rsidR="00A3080B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1</w:t>
      </w:r>
      <w:r w:rsidRPr="00A43182">
        <w:rPr>
          <w:lang w:val="sr-Cyrl-RS"/>
        </w:rPr>
        <w:t xml:space="preserve"> – Правило за опис концепта </w:t>
      </w:r>
      <w:r w:rsidR="00A3080B" w:rsidRPr="00A43182">
        <w:rPr>
          <w:i/>
          <w:lang w:val="sr-Cyrl-RS"/>
        </w:rPr>
        <w:t>RoleInstance</w:t>
      </w:r>
    </w:p>
    <w:p w14:paraId="136F3E36" w14:textId="77777777" w:rsidR="00A3080B" w:rsidRPr="00A43182" w:rsidRDefault="00A3080B" w:rsidP="00AB1B6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3080B" w:rsidRPr="00A43182" w14:paraId="20F247F9" w14:textId="77777777" w:rsidTr="00D30303">
        <w:trPr>
          <w:trHeight w:val="1345"/>
        </w:trPr>
        <w:tc>
          <w:tcPr>
            <w:tcW w:w="8872" w:type="dxa"/>
          </w:tcPr>
          <w:p w14:paraId="00ADB8A2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User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390DE9E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07B91CFC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6399966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2B94A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3C9E99BC" w14:textId="1D271551" w:rsidR="00AB1B65" w:rsidRPr="00A43182" w:rsidRDefault="00A3080B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2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User</w:t>
      </w:r>
    </w:p>
    <w:p w14:paraId="15851F8C" w14:textId="4198BB1E" w:rsidR="00AB1B65" w:rsidRPr="00A43182" w:rsidRDefault="00AB1B65" w:rsidP="00A3080B">
      <w:pPr>
        <w:pStyle w:val="Labelaslike"/>
        <w:jc w:val="left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29B4E61A" w14:textId="77777777" w:rsidTr="00927E39">
        <w:trPr>
          <w:trHeight w:val="1615"/>
        </w:trPr>
        <w:tc>
          <w:tcPr>
            <w:tcW w:w="8872" w:type="dxa"/>
          </w:tcPr>
          <w:p w14:paraId="64B43E8C" w14:textId="77777777" w:rsidR="00A747A1" w:rsidRPr="00A43182" w:rsidRDefault="00A747A1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Endpoint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Endpoint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1D0669C" w14:textId="78279F4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62FD6D99" w14:textId="043D3A49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type=EEndpointType</w:t>
            </w:r>
          </w:p>
          <w:p w14:paraId="2F627B66" w14:textId="23440F3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024B259" w14:textId="078C9E1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methodName=EString</w:t>
            </w:r>
          </w:p>
          <w:p w14:paraId="4ADAE64F" w14:textId="6D516A4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method=EEndpointMethod)?</w:t>
            </w:r>
          </w:p>
          <w:p w14:paraId="4AC246C8" w14:textId="38910C1F" w:rsidR="00A747A1" w:rsidRPr="00A43182" w:rsidRDefault="00AA2A3F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'roleAuthorities:'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 </w:t>
            </w:r>
            <w:r w:rsidR="00927E39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    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|EString])*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02CB1F04" w14:textId="77777777" w:rsidR="00AB1B65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6D8A3C3C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361DE50B" w14:textId="7ED52A6E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64575C82" w14:textId="33E8A380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REGISTRATION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'REGISTRATION'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6251EB9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LOGIN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'LOGIN'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69CE0E4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LOGOUT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'LOGOUT'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1D4A33F6" w14:textId="0B6C5F93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OTHER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'OTHER'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721BA1BF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81DB5DD" w14:textId="19B36DE8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EEndpointMethod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EEndpointMethod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D2FB162" w14:textId="26D6CE41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GET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'GET'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POST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DELETE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'DELETE'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BEC43B2" w14:textId="494AEE37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582805" w:rsidRPr="00A43182">
        <w:rPr>
          <w:lang w:val="sr-Cyrl-RS"/>
        </w:rPr>
        <w:t xml:space="preserve"> 4.4</w:t>
      </w:r>
      <w:r w:rsidR="0030347E" w:rsidRPr="00A43182">
        <w:rPr>
          <w:lang w:val="sr-Cyrl-RS"/>
        </w:rPr>
        <w:t>3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A747A1" w:rsidRPr="00A43182">
        <w:rPr>
          <w:i/>
          <w:lang w:val="sr-Cyrl-RS"/>
        </w:rPr>
        <w:t>Endpoint</w:t>
      </w:r>
    </w:p>
    <w:p w14:paraId="154F1852" w14:textId="675742BE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32290650" w14:textId="77777777" w:rsidTr="00916369">
        <w:trPr>
          <w:trHeight w:val="1552"/>
        </w:trPr>
        <w:tc>
          <w:tcPr>
            <w:tcW w:w="8872" w:type="dxa"/>
          </w:tcPr>
          <w:p w14:paraId="161F3E68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7A9DAF2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5A415479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175288A4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path=EString</w:t>
            </w:r>
          </w:p>
          <w:p w14:paraId="31428F85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'endpoints:'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B87F486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controller_endpoints+=Endpoint </w:t>
            </w:r>
          </w:p>
          <w:p w14:paraId="5450B785" w14:textId="452E5B5A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controller_endpoints+=Endpoint)*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)?;</w:t>
            </w:r>
          </w:p>
          <w:p w14:paraId="0F14F5DE" w14:textId="2264F532" w:rsidR="00AB1B65" w:rsidRPr="00A43182" w:rsidRDefault="00AB1B65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</w:tc>
      </w:tr>
    </w:tbl>
    <w:p w14:paraId="6AE3FB88" w14:textId="7265C290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4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94059A" w:rsidRPr="00A43182">
        <w:rPr>
          <w:i/>
          <w:lang w:val="sr-Cyrl-RS"/>
        </w:rPr>
        <w:t>Authentication</w:t>
      </w:r>
    </w:p>
    <w:p w14:paraId="19A872EE" w14:textId="77777777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56B7AEC1" w14:textId="77777777" w:rsidTr="002F3116">
        <w:trPr>
          <w:trHeight w:val="589"/>
        </w:trPr>
        <w:tc>
          <w:tcPr>
            <w:tcW w:w="8872" w:type="dxa"/>
          </w:tcPr>
          <w:p w14:paraId="27BEBDBA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BasicAuthentication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352B35C" w14:textId="5B814CFA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'basicAuthentication'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5FB81640" w14:textId="137B2B78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5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BasicAuthentication</w:t>
      </w:r>
    </w:p>
    <w:p w14:paraId="6760A1C7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7D5144EA" w14:textId="77777777" w:rsidTr="002F3116">
        <w:trPr>
          <w:trHeight w:val="1282"/>
        </w:trPr>
        <w:tc>
          <w:tcPr>
            <w:tcW w:w="8872" w:type="dxa"/>
          </w:tcPr>
          <w:p w14:paraId="72799EF5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JWT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JWT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ED4214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'jwt:'</w:t>
            </w:r>
          </w:p>
          <w:p w14:paraId="6B0C850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'signatureAlgorithm:'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signatureAlgorithm=EString</w:t>
            </w:r>
          </w:p>
          <w:p w14:paraId="5A57D27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secret=EString</w:t>
            </w:r>
          </w:p>
          <w:p w14:paraId="0466F853" w14:textId="76318A79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'claims:'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1CDD120" w14:textId="03D4D9B6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6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JWT</w:t>
      </w:r>
    </w:p>
    <w:p w14:paraId="69A9B973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0C2915E7" w14:textId="77777777" w:rsidTr="00046B6A">
        <w:trPr>
          <w:trHeight w:val="2713"/>
        </w:trPr>
        <w:tc>
          <w:tcPr>
            <w:tcW w:w="8872" w:type="dxa"/>
          </w:tcPr>
          <w:p w14:paraId="0C3CD7E2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Claim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Claim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532B6FF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55A30976" w14:textId="0E06E959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type=EClaimType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2003C270" w14:textId="63A7A8C4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':'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BD2CB8" w14:textId="37817747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(value=EString)? </w:t>
            </w:r>
          </w:p>
          <w:p w14:paraId="6AAECFE0" w14:textId="3205C46F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claim_attribute=[</w:t>
            </w:r>
            <w:r w:rsidR="002F3116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|EString])? </w:t>
            </w:r>
          </w:p>
          <w:p w14:paraId="4F69C6AD" w14:textId="655F645F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46B6A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27F7AFD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6420BE03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726782B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EClaimType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EClaimType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F16E3AC" w14:textId="12973845" w:rsidR="0094059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PRIVATE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'PRIVATE'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PUBLIC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'PUBLIC'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REGISTERED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'REGISTERED'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F39FF49" w14:textId="0D7CDFD3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6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Claim</w:t>
      </w:r>
    </w:p>
    <w:p w14:paraId="75E0DA50" w14:textId="5D05DEBA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22782C8B" w14:textId="77777777" w:rsidTr="00046B6A">
        <w:trPr>
          <w:trHeight w:val="913"/>
        </w:trPr>
        <w:tc>
          <w:tcPr>
            <w:tcW w:w="8872" w:type="dxa"/>
          </w:tcPr>
          <w:p w14:paraId="3EDCBF60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OAuth2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OAuth2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5A6930D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'OAuth2.0:'</w:t>
            </w:r>
          </w:p>
          <w:p w14:paraId="225E9B4A" w14:textId="52643702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'providers:'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77518EFC" w14:textId="56D557E2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7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OAuth2</w:t>
      </w:r>
    </w:p>
    <w:p w14:paraId="7FACC829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684BA497" w14:textId="77777777" w:rsidTr="00D715FC">
        <w:trPr>
          <w:trHeight w:val="1975"/>
        </w:trPr>
        <w:tc>
          <w:tcPr>
            <w:tcW w:w="8872" w:type="dxa"/>
          </w:tcPr>
          <w:p w14:paraId="6504FC9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Provider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Provider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B5B2CC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3D0EAA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40C6591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'clientId:'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clientId=EString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14549416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clientSecret=EString </w:t>
            </w:r>
          </w:p>
          <w:p w14:paraId="0BC1C379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'redirectUri:'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redirectUri=EString)?</w:t>
            </w:r>
          </w:p>
          <w:p w14:paraId="2374A445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</w:p>
          <w:p w14:paraId="770A7C33" w14:textId="4CCE9E18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8F61CA2" w14:textId="0FD33FDE" w:rsidR="0094059A" w:rsidRPr="00A43182" w:rsidDel="003658A9" w:rsidRDefault="0094059A" w:rsidP="0094059A">
      <w:pPr>
        <w:pStyle w:val="Labelaslike"/>
        <w:rPr>
          <w:del w:id="1010" w:author="Jelena Hrnjak" w:date="2023-08-28T23:59:00Z"/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8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Provider</w:t>
      </w:r>
    </w:p>
    <w:p w14:paraId="07B8576E" w14:textId="77777777" w:rsidR="006E2D68" w:rsidRPr="00A43182" w:rsidRDefault="006E2D68">
      <w:pPr>
        <w:pStyle w:val="Labelaslike"/>
        <w:pPrChange w:id="1011" w:author="Jelena Hrnjak" w:date="2023-08-28T23:59:00Z">
          <w:pPr>
            <w:pStyle w:val="Obiantekst"/>
          </w:pPr>
        </w:pPrChange>
      </w:pPr>
    </w:p>
    <w:p w14:paraId="545E203A" w14:textId="428F565C" w:rsidR="00A471F8" w:rsidRPr="00A43182" w:rsidRDefault="00A471F8" w:rsidP="00DF0247">
      <w:pPr>
        <w:pStyle w:val="Heading2"/>
        <w:rPr>
          <w:i/>
          <w:lang w:val="sr-Cyrl-RS"/>
        </w:rPr>
      </w:pPr>
      <w:bookmarkStart w:id="1012" w:name="_Toc144365555"/>
      <w:r w:rsidRPr="00A43182">
        <w:rPr>
          <w:lang w:val="sr-Cyrl-RS"/>
        </w:rPr>
        <w:t>П</w:t>
      </w:r>
      <w:r w:rsidR="00DF0247" w:rsidRPr="00A43182">
        <w:rPr>
          <w:lang w:val="sr-Cyrl-RS"/>
        </w:rPr>
        <w:t>римери модела описа</w:t>
      </w:r>
      <w:r w:rsidR="004F6F64" w:rsidRPr="00A43182">
        <w:rPr>
          <w:lang w:val="sr-Cyrl-RS"/>
        </w:rPr>
        <w:t>них</w:t>
      </w:r>
      <w:r w:rsidR="00DF0247" w:rsidRPr="00A43182">
        <w:rPr>
          <w:lang w:val="sr-Cyrl-RS"/>
        </w:rPr>
        <w:t xml:space="preserve"> наменским језиком </w:t>
      </w:r>
      <w:r w:rsidR="00DF0247" w:rsidRPr="00A43182">
        <w:rPr>
          <w:i/>
          <w:lang w:val="sr-Cyrl-RS"/>
        </w:rPr>
        <w:t>secur</w:t>
      </w:r>
      <w:r w:rsidR="00CC7F39">
        <w:rPr>
          <w:i/>
        </w:rPr>
        <w:t>a</w:t>
      </w:r>
      <w:r w:rsidR="00DF0247" w:rsidRPr="00A43182">
        <w:rPr>
          <w:i/>
          <w:lang w:val="sr-Cyrl-RS"/>
        </w:rPr>
        <w:t>DSL</w:t>
      </w:r>
      <w:bookmarkEnd w:id="1012"/>
    </w:p>
    <w:p w14:paraId="72309795" w14:textId="41CEC42E" w:rsidR="00CD50A8" w:rsidRPr="00A43182" w:rsidRDefault="00605EB1" w:rsidP="00673FC7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>Ово поглавље пружа преглед претходно описане конкретне синтаксе кроз примере за сваки од подржаних безбедносних механизама.</w:t>
      </w:r>
      <w:r w:rsidR="00D57EF9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Кљ</w:t>
      </w:r>
      <w:r w:rsidR="00A043E1" w:rsidRPr="00A43182">
        <w:rPr>
          <w:lang w:val="sr-Cyrl-RS"/>
        </w:rPr>
        <w:t>учне речи, називи обележја и вредности енумерација приказан</w:t>
      </w:r>
      <w:r w:rsidR="001227BF" w:rsidRPr="00A43182">
        <w:rPr>
          <w:lang w:val="sr-Cyrl-RS"/>
        </w:rPr>
        <w:t xml:space="preserve">е </w:t>
      </w:r>
      <w:r w:rsidR="00A043E1" w:rsidRPr="00A43182">
        <w:rPr>
          <w:lang w:val="sr-Cyrl-RS"/>
        </w:rPr>
        <w:t>с</w:t>
      </w:r>
      <w:r w:rsidR="00282E0E" w:rsidRPr="00A43182">
        <w:rPr>
          <w:lang w:val="sr-Cyrl-RS"/>
        </w:rPr>
        <w:t xml:space="preserve">у бордо бојом, </w:t>
      </w:r>
      <w:r w:rsidR="001227BF" w:rsidRPr="00A43182">
        <w:rPr>
          <w:lang w:val="sr-Cyrl-RS"/>
        </w:rPr>
        <w:t>вредности</w:t>
      </w:r>
      <w:r w:rsidR="00A043E1" w:rsidRPr="00A43182">
        <w:rPr>
          <w:lang w:val="sr-Cyrl-RS"/>
        </w:rPr>
        <w:t xml:space="preserve"> текстуалних</w:t>
      </w:r>
      <w:r w:rsidR="001227BF" w:rsidRPr="00A43182">
        <w:rPr>
          <w:lang w:val="sr-Cyrl-RS"/>
        </w:rPr>
        <w:t xml:space="preserve"> </w:t>
      </w:r>
      <w:r w:rsidR="00A043E1" w:rsidRPr="00A43182">
        <w:rPr>
          <w:lang w:val="sr-Cyrl-RS"/>
        </w:rPr>
        <w:t xml:space="preserve">обележја </w:t>
      </w:r>
      <w:r w:rsidR="00617BD7" w:rsidRPr="00A43182">
        <w:rPr>
          <w:lang w:val="sr-Cyrl-RS"/>
        </w:rPr>
        <w:t>представљене</w:t>
      </w:r>
      <w:r w:rsidR="00282E0E" w:rsidRPr="00A43182">
        <w:rPr>
          <w:lang w:val="sr-Cyrl-RS"/>
        </w:rPr>
        <w:t xml:space="preserve"> су</w:t>
      </w:r>
      <w:r w:rsidR="00A043E1" w:rsidRPr="00A43182">
        <w:rPr>
          <w:lang w:val="sr-Cyrl-RS"/>
        </w:rPr>
        <w:t xml:space="preserve"> плавом, </w:t>
      </w:r>
      <w:r w:rsidR="00282E0E" w:rsidRPr="00A43182">
        <w:rPr>
          <w:lang w:val="sr-Cyrl-RS"/>
        </w:rPr>
        <w:t>док су</w:t>
      </w:r>
      <w:r w:rsidR="00A043E1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нумеричке вредности</w:t>
      </w:r>
      <w:r w:rsidR="00282E0E" w:rsidRPr="00A43182">
        <w:rPr>
          <w:lang w:val="sr-Cyrl-RS"/>
        </w:rPr>
        <w:t xml:space="preserve"> приказане сивом</w:t>
      </w:r>
      <w:r w:rsidR="00D279B3" w:rsidRPr="00A43182">
        <w:rPr>
          <w:lang w:val="sr-Cyrl-RS"/>
        </w:rPr>
        <w:t xml:space="preserve"> бојом</w:t>
      </w:r>
      <w:r w:rsidR="00282E0E" w:rsidRPr="00A43182">
        <w:rPr>
          <w:lang w:val="sr-Cyrl-RS"/>
        </w:rPr>
        <w:t>.</w:t>
      </w:r>
      <w:r w:rsidR="00E63ADC" w:rsidRPr="00A43182">
        <w:rPr>
          <w:lang w:val="sr-Cyrl-RS"/>
        </w:rPr>
        <w:t xml:space="preserve"> За сваки од примера, коренски концепт </w:t>
      </w:r>
      <w:r w:rsidR="00E63ADC" w:rsidRPr="00A5403E">
        <w:rPr>
          <w:i/>
          <w:lang w:val="sr-Cyrl-RS"/>
        </w:rPr>
        <w:t>Application</w:t>
      </w:r>
      <w:r w:rsidR="00E63ADC" w:rsidRPr="00A43182">
        <w:rPr>
          <w:lang w:val="sr-Cyrl-RS"/>
        </w:rPr>
        <w:t xml:space="preserve"> дефинисан је након кључне речи </w:t>
      </w:r>
      <w:r w:rsidR="00E63ADC" w:rsidRPr="00C80628">
        <w:rPr>
          <w:i/>
          <w:lang w:val="sr-Cyrl-RS"/>
        </w:rPr>
        <w:t>application</w:t>
      </w:r>
      <w:r w:rsidR="00E63ADC" w:rsidRPr="00A43182">
        <w:rPr>
          <w:lang w:val="sr-Cyrl-RS"/>
        </w:rPr>
        <w:t xml:space="preserve"> навођењем </w:t>
      </w:r>
      <w:r w:rsidR="00C7611A" w:rsidRPr="00A43182">
        <w:rPr>
          <w:lang w:val="sr-Cyrl-RS"/>
        </w:rPr>
        <w:t>вредности обележја овог концепта</w:t>
      </w:r>
      <w:r w:rsidR="00312F5B" w:rsidRPr="00A43182">
        <w:rPr>
          <w:lang w:val="sr-Cyrl-RS"/>
        </w:rPr>
        <w:t>.</w:t>
      </w:r>
      <w:r w:rsidR="004E1551" w:rsidRPr="00A43182">
        <w:rPr>
          <w:lang w:val="sr-Cyrl-RS"/>
        </w:rPr>
        <w:t xml:space="preserve"> </w:t>
      </w:r>
      <w:r w:rsidR="00BA72AC" w:rsidRPr="00A43182">
        <w:rPr>
          <w:lang w:val="sr-Cyrl-RS"/>
        </w:rPr>
        <w:t>Параметри за конфигурацију базе података</w:t>
      </w:r>
      <w:r w:rsidR="004E1551" w:rsidRPr="00A43182">
        <w:rPr>
          <w:i/>
          <w:lang w:val="sr-Cyrl-RS"/>
        </w:rPr>
        <w:t xml:space="preserve"> </w:t>
      </w:r>
      <w:r w:rsidR="00BA72AC" w:rsidRPr="00A43182">
        <w:rPr>
          <w:lang w:val="sr-Cyrl-RS"/>
        </w:rPr>
        <w:t>дефинишу</w:t>
      </w:r>
      <w:r w:rsidR="004E1551" w:rsidRPr="00A43182">
        <w:rPr>
          <w:lang w:val="sr-Cyrl-RS"/>
        </w:rPr>
        <w:t xml:space="preserve"> се </w:t>
      </w:r>
      <w:r w:rsidR="00572E5E" w:rsidRPr="00A43182">
        <w:rPr>
          <w:lang w:val="sr-Cyrl-RS"/>
        </w:rPr>
        <w:t xml:space="preserve">након кључне речи </w:t>
      </w:r>
      <w:r w:rsidR="00572E5E" w:rsidRPr="00A43182">
        <w:rPr>
          <w:i/>
          <w:lang w:val="sr-Cyrl-RS"/>
        </w:rPr>
        <w:t xml:space="preserve">database, </w:t>
      </w:r>
      <w:r w:rsidR="00572E5E" w:rsidRPr="00A43182">
        <w:rPr>
          <w:lang w:val="sr-Cyrl-RS"/>
        </w:rPr>
        <w:t xml:space="preserve">ентитети након кључне речи </w:t>
      </w:r>
      <w:r w:rsidR="00572E5E" w:rsidRPr="00A43182">
        <w:rPr>
          <w:i/>
          <w:lang w:val="sr-Cyrl-RS"/>
        </w:rPr>
        <w:t>entity</w:t>
      </w:r>
      <w:r w:rsidR="00572E5E" w:rsidRPr="00A43182">
        <w:rPr>
          <w:lang w:val="sr-Cyrl-RS"/>
        </w:rPr>
        <w:t xml:space="preserve">, </w:t>
      </w:r>
      <w:r w:rsidR="00572E5E" w:rsidRPr="00A43182">
        <w:rPr>
          <w:lang w:val="sr-Cyrl-RS"/>
        </w:rPr>
        <w:lastRenderedPageBreak/>
        <w:t xml:space="preserve">контролери након кључне речи </w:t>
      </w:r>
      <w:r w:rsidR="00572E5E" w:rsidRPr="00A43182">
        <w:rPr>
          <w:i/>
          <w:lang w:val="sr-Cyrl-RS"/>
        </w:rPr>
        <w:t>controller</w:t>
      </w:r>
      <w:r w:rsidR="00572E5E" w:rsidRPr="00A43182">
        <w:rPr>
          <w:lang w:val="sr-Cyrl-RS"/>
        </w:rPr>
        <w:t xml:space="preserve">, а безбедносни аспекти након кључне речи </w:t>
      </w:r>
      <w:r w:rsidR="00572E5E" w:rsidRPr="00A43182">
        <w:rPr>
          <w:i/>
          <w:lang w:val="sr-Cyrl-RS"/>
        </w:rPr>
        <w:t>security.</w:t>
      </w:r>
    </w:p>
    <w:p w14:paraId="644C5D25" w14:textId="3458FE3D" w:rsidR="00232509" w:rsidRPr="00A43182" w:rsidRDefault="00232509">
      <w:pPr>
        <w:pStyle w:val="Heading3"/>
        <w:rPr>
          <w:i/>
        </w:rPr>
        <w:pPrChange w:id="1013" w:author="Jelena Hrnjak" w:date="2023-08-23T17:49:00Z">
          <w:pPr>
            <w:pStyle w:val="TOCHeading"/>
          </w:pPr>
        </w:pPrChange>
      </w:pPr>
      <w:bookmarkStart w:id="1014" w:name="_Toc144365556"/>
      <w:commentRangeStart w:id="1015"/>
      <w:r w:rsidRPr="00A43182">
        <w:t>Пример</w:t>
      </w:r>
      <w:commentRangeEnd w:id="1015"/>
      <w:r w:rsidR="006D5BDE">
        <w:rPr>
          <w:rStyle w:val="CommentReference"/>
          <w:rFonts w:ascii="Times New Roman" w:hAnsi="Times New Roman"/>
          <w:color w:val="auto"/>
        </w:rPr>
        <w:commentReference w:id="1015"/>
      </w:r>
      <w:r w:rsidRPr="00A43182">
        <w:t xml:space="preserve"> модела </w:t>
      </w:r>
      <w:r w:rsidR="00481370" w:rsidRPr="00A43182">
        <w:rPr>
          <w:i/>
        </w:rPr>
        <w:t>Spring</w:t>
      </w:r>
      <w:r w:rsidR="00481370" w:rsidRPr="00A43182">
        <w:t xml:space="preserve"> </w:t>
      </w:r>
      <w:r w:rsidRPr="00A43182">
        <w:t xml:space="preserve">веб апликације са </w:t>
      </w:r>
      <w:r w:rsidR="00252C48">
        <w:rPr>
          <w:lang w:val="sr-Cyrl-RS"/>
        </w:rPr>
        <w:t>конфигурисаном основном аутентификацијом</w:t>
      </w:r>
      <w:bookmarkEnd w:id="1014"/>
    </w:p>
    <w:p w14:paraId="51A99F17" w14:textId="4287EA6D" w:rsidR="00232509" w:rsidRPr="004D7467" w:rsidRDefault="003E15BA" w:rsidP="00673FC7">
      <w:pPr>
        <w:pStyle w:val="Obiantekst"/>
        <w:rPr>
          <w:i/>
          <w:lang w:val="en-US"/>
        </w:rPr>
      </w:pPr>
      <w:r w:rsidRPr="00A43182">
        <w:rPr>
          <w:lang w:val="sr-Cyrl-RS"/>
        </w:rPr>
        <w:tab/>
        <w:t xml:space="preserve">Концепт </w:t>
      </w:r>
      <w:r w:rsidRPr="00A43182">
        <w:rPr>
          <w:i/>
          <w:lang w:val="sr-Cyrl-RS"/>
        </w:rPr>
        <w:t xml:space="preserve">Basic Authentication </w:t>
      </w:r>
      <w:r w:rsidRPr="00A43182">
        <w:rPr>
          <w:lang w:val="sr-Cyrl-RS"/>
        </w:rPr>
        <w:t>не захтева додатан опис конфигурације. Би</w:t>
      </w:r>
      <w:r w:rsidR="0002244B" w:rsidRPr="00A43182">
        <w:rPr>
          <w:lang w:val="sr-Cyrl-RS"/>
        </w:rPr>
        <w:t>тно је дефинисати једно обележје</w:t>
      </w:r>
      <w:r w:rsidR="0022218E">
        <w:rPr>
          <w:lang w:val="sr-Cyrl-RS"/>
        </w:rPr>
        <w:t xml:space="preserve"> ентитета </w:t>
      </w:r>
      <w:r w:rsidR="0022218E">
        <w:rPr>
          <w:i/>
          <w:lang w:val="en-US"/>
        </w:rPr>
        <w:t>User</w:t>
      </w:r>
      <w:r w:rsidR="0002244B" w:rsidRPr="00A43182">
        <w:rPr>
          <w:lang w:val="sr-Cyrl-RS"/>
        </w:rPr>
        <w:t xml:space="preserve"> које </w:t>
      </w:r>
      <w:r w:rsidR="0022218E">
        <w:rPr>
          <w:lang w:val="sr-Cyrl-RS"/>
        </w:rPr>
        <w:t>представља</w:t>
      </w:r>
      <w:r w:rsidR="0002244B" w:rsidRPr="00A43182">
        <w:rPr>
          <w:lang w:val="sr-Cyrl-RS"/>
        </w:rPr>
        <w:t xml:space="preserve"> </w:t>
      </w:r>
      <w:del w:id="1016" w:author="Jelena Hrnjak" w:date="2023-08-25T15:56:00Z">
        <w:r w:rsidR="0002244B" w:rsidRPr="00A43182" w:rsidDel="009C5920">
          <w:rPr>
            <w:lang w:val="sr-Cyrl-RS"/>
          </w:rPr>
          <w:delText xml:space="preserve">креденцијал </w:delText>
        </w:r>
      </w:del>
      <w:ins w:id="1017" w:author="Jelena Hrnjak" w:date="2023-08-25T15:56:00Z">
        <w:r w:rsidR="009C5920">
          <w:rPr>
            <w:lang w:val="sr-Cyrl-RS"/>
          </w:rPr>
          <w:t>идентификациони параметар</w:t>
        </w:r>
        <w:r w:rsidR="009C5920" w:rsidRPr="00A43182">
          <w:rPr>
            <w:lang w:val="sr-Cyrl-RS"/>
          </w:rPr>
          <w:t xml:space="preserve"> </w:t>
        </w:r>
      </w:ins>
      <w:r w:rsidR="0002244B" w:rsidRPr="00A43182">
        <w:rPr>
          <w:lang w:val="sr-Cyrl-RS"/>
        </w:rPr>
        <w:t xml:space="preserve">навођењем кључне речи </w:t>
      </w:r>
      <w:r w:rsidR="0002244B" w:rsidRPr="00A43182">
        <w:rPr>
          <w:i/>
          <w:lang w:val="sr-Cyrl-RS"/>
        </w:rPr>
        <w:t xml:space="preserve">credential. </w:t>
      </w:r>
      <w:r w:rsidR="0002244B" w:rsidRPr="00A43182">
        <w:rPr>
          <w:lang w:val="sr-Cyrl-RS"/>
        </w:rPr>
        <w:t xml:space="preserve">Инстанце </w:t>
      </w:r>
      <w:del w:id="1018" w:author="Jelena Hrnjak" w:date="2023-08-23T17:37:00Z">
        <w:r w:rsidR="0002244B" w:rsidRPr="00A43182" w:rsidDel="004C7348">
          <w:rPr>
            <w:lang w:val="sr-Cyrl-RS"/>
          </w:rPr>
          <w:delText xml:space="preserve">рола </w:delText>
        </w:r>
      </w:del>
      <w:ins w:id="1019" w:author="Jelena Hrnjak" w:date="2023-08-23T17:37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="0002244B" w:rsidRPr="00A43182">
        <w:rPr>
          <w:lang w:val="sr-Cyrl-RS"/>
        </w:rPr>
        <w:t xml:space="preserve">наводе се након кључне речи </w:t>
      </w:r>
      <w:r w:rsidR="0002244B" w:rsidRPr="00A43182">
        <w:rPr>
          <w:i/>
          <w:lang w:val="sr-Cyrl-RS"/>
        </w:rPr>
        <w:t xml:space="preserve">roles </w:t>
      </w:r>
      <w:r w:rsidR="0002244B" w:rsidRPr="00A43182">
        <w:rPr>
          <w:lang w:val="sr-Cyrl-RS"/>
        </w:rPr>
        <w:t xml:space="preserve">у оквиру концепта </w:t>
      </w:r>
      <w:ins w:id="1020" w:author="Jelena Hrnjak" w:date="2023-08-23T17:48:00Z">
        <w:r w:rsidR="008937AB">
          <w:rPr>
            <w:i/>
            <w:lang w:val="en-US"/>
          </w:rPr>
          <w:t>R</w:t>
        </w:r>
      </w:ins>
      <w:commentRangeStart w:id="1021"/>
      <w:del w:id="1022" w:author="Jelena Hrnjak" w:date="2023-08-23T17:48:00Z">
        <w:r w:rsidR="0002244B" w:rsidRPr="00A43182" w:rsidDel="008937AB">
          <w:rPr>
            <w:i/>
            <w:lang w:val="sr-Cyrl-RS"/>
          </w:rPr>
          <w:delText>r</w:delText>
        </w:r>
      </w:del>
      <w:r w:rsidR="0002244B" w:rsidRPr="00A43182">
        <w:rPr>
          <w:i/>
          <w:lang w:val="sr-Cyrl-RS"/>
        </w:rPr>
        <w:t>ole</w:t>
      </w:r>
      <w:commentRangeEnd w:id="1021"/>
      <w:r w:rsidR="00D46004">
        <w:rPr>
          <w:rStyle w:val="CommentReference"/>
          <w:lang w:val="en-US"/>
        </w:rPr>
        <w:commentReference w:id="1021"/>
      </w:r>
      <w:r w:rsidR="0002244B" w:rsidRPr="00A43182">
        <w:rPr>
          <w:i/>
          <w:lang w:val="sr-Cyrl-RS"/>
        </w:rPr>
        <w:t>.</w:t>
      </w:r>
      <w:r w:rsidR="004D7467">
        <w:rPr>
          <w:i/>
          <w:lang w:val="sr-Cyrl-RS"/>
        </w:rPr>
        <w:t xml:space="preserve"> </w:t>
      </w:r>
      <w:r w:rsidR="004D7467">
        <w:rPr>
          <w:lang w:val="sr-Cyrl-RS"/>
        </w:rPr>
        <w:t xml:space="preserve">Уколико је инстанца клијент, наводи се кључна реч </w:t>
      </w:r>
      <w:r w:rsidR="004D7467">
        <w:rPr>
          <w:i/>
          <w:lang w:val="en-US"/>
        </w:rPr>
        <w:t>client.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D144E" w:rsidRPr="00A43182" w14:paraId="7D8D4B4C" w14:textId="77777777" w:rsidTr="007D144E">
        <w:tc>
          <w:tcPr>
            <w:tcW w:w="8872" w:type="dxa"/>
          </w:tcPr>
          <w:p w14:paraId="1D39E92E" w14:textId="77777777" w:rsidR="00FF6C27" w:rsidRPr="00A43182" w:rsidRDefault="007D144E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2A5CE21E" w14:textId="1352C27C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</w:t>
            </w:r>
            <w:r w:rsidR="00CC7F39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0B42A747" w14:textId="485B713D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5492D381" w14:textId="1717F7EE" w:rsidR="007D144E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1FC8EB9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7A02864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4DE7034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275836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13EBA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3E7CB738" w14:textId="3A71C8B4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8DA421" w14:textId="796A6954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DE5616" w14:textId="1EFD7052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9996A8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5D97888A" w14:textId="4EB1CF62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4E1551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195E006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64178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58C4626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1010FE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0CAA5C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194737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C1734E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0154DE2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FDADC0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A36CC6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234D9AE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33C403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97990C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7B4A8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68BB4C0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461A1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60894B2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E15FA8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7C39E11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37C2DF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DFBCF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204D42E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D322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484AA5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72AA4F6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0AB58D1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1F2A7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0516E55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5A6950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554C29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FB9FC0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basicAuthentication</w:t>
            </w:r>
          </w:p>
          <w:p w14:paraId="4D06D5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A3F9FE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15E6C6F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6B242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57D2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42381C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7DB4607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0BE5D08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0A7EC64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3C8890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5E15520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72F9F31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9EFE4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0314EA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548776C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6BE470B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5C5AED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BD25B1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4FFD05B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38D0928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492DB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6C3D0FA0" w14:textId="0F872E23" w:rsidR="007D144E" w:rsidRPr="00A43182" w:rsidRDefault="007D144E" w:rsidP="00D06B4E">
            <w:pPr>
              <w:jc w:val="both"/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0F78B8EB" w14:textId="2FF31098" w:rsidR="007915C0" w:rsidRPr="00A43182" w:rsidRDefault="000A323D" w:rsidP="001901BE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232509" w:rsidRPr="00A43182">
        <w:rPr>
          <w:lang w:val="sr-Cyrl-RS"/>
        </w:rPr>
        <w:t>49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Пример модела</w:t>
      </w:r>
      <w:r w:rsidR="00232509" w:rsidRPr="00A43182">
        <w:rPr>
          <w:lang w:val="sr-Cyrl-RS"/>
        </w:rPr>
        <w:t xml:space="preserve"> веб </w:t>
      </w:r>
      <w:r w:rsidR="000B00BF">
        <w:rPr>
          <w:lang w:val="sr-Cyrl-RS"/>
        </w:rPr>
        <w:t xml:space="preserve">апликације са конфигурисаном онсовном аутентификацијом </w:t>
      </w:r>
      <w:r w:rsidR="00232509" w:rsidRPr="00A43182">
        <w:rPr>
          <w:lang w:val="sr-Cyrl-RS"/>
        </w:rPr>
        <w:t xml:space="preserve">у радном оквиру </w:t>
      </w:r>
      <w:r w:rsidR="00232509" w:rsidRPr="00A43182">
        <w:rPr>
          <w:i/>
          <w:lang w:val="sr-Cyrl-RS"/>
        </w:rPr>
        <w:t>Spring</w:t>
      </w:r>
    </w:p>
    <w:p w14:paraId="29F14B1D" w14:textId="0FBCD81B" w:rsidR="00481370" w:rsidRPr="00A43182" w:rsidRDefault="00481370">
      <w:pPr>
        <w:pStyle w:val="Heading3"/>
        <w:rPr>
          <w:i/>
        </w:rPr>
        <w:pPrChange w:id="1023" w:author="Jelena Hrnjak" w:date="2023-08-23T17:49:00Z">
          <w:pPr>
            <w:pStyle w:val="TOCHeading"/>
          </w:pPr>
        </w:pPrChange>
      </w:pPr>
      <w:bookmarkStart w:id="1024" w:name="_Toc144365557"/>
      <w:r w:rsidRPr="00A43182">
        <w:t xml:space="preserve">Пример модела </w:t>
      </w:r>
      <w:r w:rsidRPr="00A43182">
        <w:rPr>
          <w:i/>
        </w:rPr>
        <w:t>Spring</w:t>
      </w:r>
      <w:r w:rsidRPr="00A43182">
        <w:t xml:space="preserve"> веб апликације са конфигурисаним безбедносним механизмом </w:t>
      </w:r>
      <w:r w:rsidRPr="00A43182">
        <w:rPr>
          <w:i/>
        </w:rPr>
        <w:t>JWT</w:t>
      </w:r>
      <w:bookmarkEnd w:id="1024"/>
      <w:r w:rsidRPr="00A43182">
        <w:t xml:space="preserve"> </w:t>
      </w:r>
    </w:p>
    <w:p w14:paraId="4074A1FB" w14:textId="1AD9AC2B" w:rsidR="00481370" w:rsidRPr="00CE79E6" w:rsidRDefault="004E1551" w:rsidP="00741180">
      <w:pPr>
        <w:pStyle w:val="Obiantekst"/>
        <w:ind w:firstLine="706"/>
        <w:rPr>
          <w:i/>
          <w:lang w:val="en-US"/>
        </w:rPr>
      </w:pPr>
      <w:r w:rsidRPr="00A43182">
        <w:rPr>
          <w:lang w:val="sr-Cyrl-RS"/>
        </w:rPr>
        <w:t xml:space="preserve">Након кључне речи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дефини</w:t>
      </w:r>
      <w:r w:rsidR="00CE79E6">
        <w:rPr>
          <w:lang w:val="sr-Cyrl-RS"/>
        </w:rPr>
        <w:t xml:space="preserve">шу се неопходни параметри за аутентификацију помоћу </w:t>
      </w:r>
      <w:r w:rsidR="00CE79E6">
        <w:rPr>
          <w:lang w:val="en-US"/>
        </w:rPr>
        <w:t xml:space="preserve">JWT </w:t>
      </w:r>
      <w:r w:rsidR="00CE79E6">
        <w:rPr>
          <w:lang w:val="sr-Cyrl-RS"/>
        </w:rPr>
        <w:t xml:space="preserve">токена. </w:t>
      </w:r>
      <w:r w:rsidR="00D8405D">
        <w:rPr>
          <w:lang w:val="sr-Cyrl-RS"/>
        </w:rPr>
        <w:t>Пре навођења назива и вредности тврдње, потребно је нагласити ког је она типа, а у</w:t>
      </w:r>
      <w:r w:rsidR="00CE79E6">
        <w:rPr>
          <w:lang w:val="sr-Cyrl-RS"/>
        </w:rPr>
        <w:t xml:space="preserve">колико је тврдња везана за </w:t>
      </w:r>
      <w:r w:rsidR="008A3656">
        <w:rPr>
          <w:lang w:val="sr-Cyrl-RS"/>
        </w:rPr>
        <w:t>обележје</w:t>
      </w:r>
      <w:r w:rsidR="00CE79E6">
        <w:rPr>
          <w:lang w:val="sr-Cyrl-RS"/>
        </w:rPr>
        <w:t xml:space="preserve">, неопходно је навести кључну реч </w:t>
      </w:r>
      <w:r w:rsidR="00CE79E6">
        <w:rPr>
          <w:i/>
          <w:lang w:val="en-US"/>
        </w:rPr>
        <w:t>attribute.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52000532" w14:textId="77777777" w:rsidTr="007915C0">
        <w:tc>
          <w:tcPr>
            <w:tcW w:w="8872" w:type="dxa"/>
          </w:tcPr>
          <w:p w14:paraId="4DC9ED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B6F6EE2" w14:textId="4D474A86" w:rsidR="00FF6C27" w:rsidRPr="00A43182" w:rsidRDefault="000266D8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1602362E" w14:textId="0CFDBB6E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7483461B" w14:textId="6DE53B34" w:rsidR="000266D8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6B256E3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16034B3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17695F3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076797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C1F15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F891469" w14:textId="121FEA0A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274D3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"localhost:5432/securaD</w:t>
            </w:r>
            <w:r w:rsidR="00274D32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8E0E778" w14:textId="774E7AFB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71CD303" w14:textId="44718618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160E1061" w14:textId="28719F4C" w:rsidR="007A1B5E" w:rsidRPr="001901B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17840BC9" w14:textId="2A283DB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4F7137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3FC4D1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CB7060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146F47F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C276C6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F755C7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346926E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41067EC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313A72B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A5052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68C92B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39E487E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0F3DE5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496ADB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3393CEC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8716F9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42D26A3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1D40A31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3BD28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1AD442C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C13A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814070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335EF1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C63F13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01291DB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2166272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66F836E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5EB19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508C5E3D" w14:textId="77777777" w:rsidR="000F7AB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AD0C207" w14:textId="0E8D9E3D" w:rsidR="000266D8" w:rsidRPr="00A43182" w:rsidRDefault="000F7AB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[ </w:t>
            </w:r>
          </w:p>
          <w:p w14:paraId="15B0794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E28B6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6AE7E7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DA9B0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F1BB3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1A7ECA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22F45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"name"</w:t>
            </w:r>
          </w:p>
          <w:p w14:paraId="4A7A95E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BD616E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3F3AC25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4C3F471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32965CD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D74CC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4D4F70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jwt:</w:t>
            </w:r>
          </w:p>
          <w:p w14:paraId="4916974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signatureAlgorithm: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"HS512"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2B715D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"somesecret"</w:t>
            </w:r>
          </w:p>
          <w:p w14:paraId="493233C6" w14:textId="77777777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claims: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CD29FA" w14:textId="7BAF46A5" w:rsidR="000266D8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0DD02C0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subject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username},</w:t>
            </w:r>
          </w:p>
          <w:p w14:paraId="0634AD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audience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"AUDIENCE_WEB"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DFA8FF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expirationTime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"333"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0071E22F" w14:textId="65EAC28D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issuer :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BFEC45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PUBLIC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firstName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firstName}</w:t>
            </w:r>
          </w:p>
          <w:p w14:paraId="67BE4DD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6B56839B" w14:textId="239440E3" w:rsidR="001901BE" w:rsidRP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AC943C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463A9D5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B2B6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0213F6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268B067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3E83390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4B30884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1FE9F75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6DC2D1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65DC75A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559ABC9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2C42ECA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1E7D1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3F01A9B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3DD8388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2AFD809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5A3AE9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2126AD9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63DD51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C86634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5E5084B5" w14:textId="0A9A76A1" w:rsidR="007915C0" w:rsidRPr="00A43182" w:rsidRDefault="000266D8" w:rsidP="00D06B4E">
            <w:pPr>
              <w:pStyle w:val="Labelaslike"/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0B57F619" w14:textId="79449647" w:rsidR="007915C0" w:rsidRPr="00A43182" w:rsidRDefault="007915C0" w:rsidP="007915C0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</w:t>
      </w:r>
      <w:r w:rsidR="009130BC" w:rsidRPr="00A43182">
        <w:rPr>
          <w:lang w:val="sr-Cyrl-RS"/>
        </w:rPr>
        <w:t>истинг 4.50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9130BC" w:rsidRPr="00A43182">
        <w:rPr>
          <w:i/>
          <w:lang w:val="sr-Cyrl-RS"/>
        </w:rPr>
        <w:t xml:space="preserve">JWT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13E3CB7B" w14:textId="77777777" w:rsidR="00481370" w:rsidRPr="00A43182" w:rsidRDefault="00481370">
      <w:pPr>
        <w:pStyle w:val="Heading3"/>
        <w:rPr>
          <w:i/>
        </w:rPr>
        <w:pPrChange w:id="1025" w:author="Jelena Hrnjak" w:date="2023-08-23T17:49:00Z">
          <w:pPr>
            <w:pStyle w:val="TOCHeading"/>
          </w:pPr>
        </w:pPrChange>
      </w:pPr>
      <w:bookmarkStart w:id="1026" w:name="_Toc144365558"/>
      <w:r w:rsidRPr="00A43182">
        <w:t xml:space="preserve">Пример модела </w:t>
      </w:r>
      <w:r w:rsidRPr="00A43182">
        <w:rPr>
          <w:i/>
        </w:rPr>
        <w:t>Spring</w:t>
      </w:r>
      <w:r w:rsidRPr="00A43182">
        <w:t xml:space="preserve"> веб апликације са конфигурисаним безбедносним механизмом </w:t>
      </w:r>
      <w:r w:rsidRPr="00A43182">
        <w:rPr>
          <w:i/>
        </w:rPr>
        <w:t>OAuth2</w:t>
      </w:r>
      <w:bookmarkEnd w:id="1026"/>
    </w:p>
    <w:p w14:paraId="1DB95E85" w14:textId="12E80689" w:rsidR="007915C0" w:rsidRPr="00A43182" w:rsidRDefault="00481370" w:rsidP="00EC158F">
      <w:pPr>
        <w:pStyle w:val="Obiantekst"/>
        <w:rPr>
          <w:lang w:val="sr-Cyrl-RS"/>
        </w:rPr>
      </w:pPr>
      <w:r w:rsidRPr="00A43182">
        <w:rPr>
          <w:lang w:val="sr-Cyrl-RS"/>
        </w:rPr>
        <w:tab/>
        <w:t xml:space="preserve">Придржавањем </w:t>
      </w:r>
      <w:r w:rsidRPr="00A43182">
        <w:rPr>
          <w:i/>
          <w:lang w:val="sr-Cyrl-RS"/>
        </w:rPr>
        <w:t xml:space="preserve">OCL </w:t>
      </w:r>
      <w:r w:rsidRPr="00A43182">
        <w:rPr>
          <w:lang w:val="sr-Cyrl-RS"/>
        </w:rPr>
        <w:t xml:space="preserve">ограничења, за безбедносну конфигурацију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>мех</w:t>
      </w:r>
      <w:del w:id="1027" w:author="Vladimir Dimitrieski" w:date="2023-08-13T10:49:00Z">
        <w:r w:rsidRPr="00A43182" w:rsidDel="00597775">
          <w:rPr>
            <w:lang w:val="sr-Cyrl-RS"/>
          </w:rPr>
          <w:delText>е</w:delText>
        </w:r>
      </w:del>
      <w:r w:rsidRPr="00A43182">
        <w:rPr>
          <w:lang w:val="sr-Cyrl-RS"/>
        </w:rPr>
        <w:t>анизма</w:t>
      </w:r>
      <w:r w:rsidR="00590B6E">
        <w:rPr>
          <w:lang w:val="sr-Cyrl-RS"/>
        </w:rPr>
        <w:t>,</w:t>
      </w:r>
      <w:r w:rsidRPr="00A43182">
        <w:rPr>
          <w:lang w:val="sr-Cyrl-RS"/>
        </w:rPr>
        <w:t xml:space="preserve"> нису дефинисани концепти </w:t>
      </w:r>
      <w:r w:rsidRPr="00A43182">
        <w:rPr>
          <w:i/>
          <w:lang w:val="sr-Cyrl-RS"/>
        </w:rPr>
        <w:t xml:space="preserve">User, Role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Authentication. </w:t>
      </w:r>
      <w:r w:rsidRPr="00A43182">
        <w:rPr>
          <w:lang w:val="sr-Cyrl-RS"/>
        </w:rPr>
        <w:t xml:space="preserve">При дефинисању концепта </w:t>
      </w:r>
      <w:r w:rsidRPr="00A43182">
        <w:rPr>
          <w:i/>
          <w:lang w:val="sr-Cyrl-RS"/>
        </w:rPr>
        <w:t>OAuth2</w:t>
      </w:r>
      <w:r w:rsidR="00EC158F" w:rsidRPr="00A43182">
        <w:rPr>
          <w:i/>
          <w:lang w:val="sr-Cyrl-RS"/>
        </w:rPr>
        <w:t xml:space="preserve">.0, </w:t>
      </w:r>
      <w:r w:rsidR="00EC158F" w:rsidRPr="00A43182">
        <w:rPr>
          <w:lang w:val="sr-Cyrl-RS"/>
        </w:rPr>
        <w:t xml:space="preserve">након кључне речи </w:t>
      </w:r>
      <w:r w:rsidR="00EC158F" w:rsidRPr="00A43182">
        <w:rPr>
          <w:i/>
          <w:lang w:val="sr-Cyrl-RS"/>
        </w:rPr>
        <w:t xml:space="preserve">providers </w:t>
      </w:r>
      <w:r w:rsidR="00EC158F" w:rsidRPr="00A43182">
        <w:rPr>
          <w:lang w:val="sr-Cyrl-RS"/>
        </w:rPr>
        <w:t>наведени су провајдери са свим неопходним обележјима.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26ECA9B2" w14:textId="77777777" w:rsidTr="00D30303">
        <w:tc>
          <w:tcPr>
            <w:tcW w:w="8872" w:type="dxa"/>
          </w:tcPr>
          <w:p w14:paraId="482027C2" w14:textId="4C823358" w:rsidR="00D06B4E" w:rsidRPr="00A43182" w:rsidRDefault="00EC158F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i/>
                <w:lang w:val="sr-Cyrl-RS"/>
              </w:rPr>
              <w:t xml:space="preserve">      </w:t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32C860C" w14:textId="3F08FBA7" w:rsidR="00DD32C9" w:rsidRPr="00A43182" w:rsidRDefault="00D06B4E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5BD2FDC4" w14:textId="3E1F6AC1" w:rsidR="00DD32C9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04FB3E88" w14:textId="485E36A6" w:rsidR="00D06B4E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359A949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06432CA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5A144381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66E80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857043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D495C16" w14:textId="6D23BE01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secura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DSL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25EBB58" w14:textId="4A9BD638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</w:p>
          <w:p w14:paraId="7745E27A" w14:textId="2C9E8D11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a</w:t>
            </w:r>
            <w:r w:rsidR="00E94AA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D</w:t>
            </w:r>
            <w:r w:rsidR="00E94AA4">
              <w:rPr>
                <w:rFonts w:ascii="Consolas" w:hAnsi="Consolas" w:cs="Consolas"/>
                <w:color w:val="2A00FF"/>
                <w:sz w:val="20"/>
                <w:szCs w:val="20"/>
              </w:rPr>
              <w:t>SL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E556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73EF76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B4733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OAuth2.0:</w:t>
            </w:r>
          </w:p>
          <w:p w14:paraId="59B504E2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providers: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10892E4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{ </w:t>
            </w:r>
          </w:p>
          <w:p w14:paraId="79C0AA3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"google"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6F4ECCB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D10159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2D1939F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BD1991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2EAD17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"github"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57267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010C6A1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544EE6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0D3E37BB" w14:textId="72009B07" w:rsidR="007915C0" w:rsidRPr="00A43182" w:rsidRDefault="00D06B4E" w:rsidP="00D06B4E">
            <w:pPr>
              <w:pStyle w:val="Labelaslike"/>
              <w:tabs>
                <w:tab w:val="left" w:pos="2743"/>
              </w:tabs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]</w:t>
            </w:r>
          </w:p>
        </w:tc>
      </w:tr>
    </w:tbl>
    <w:p w14:paraId="2369ADA2" w14:textId="6208F0BB" w:rsidR="006B5B48" w:rsidRPr="00A43182" w:rsidRDefault="007915C0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9130BC" w:rsidRPr="00A43182">
        <w:rPr>
          <w:lang w:val="sr-Cyrl-RS"/>
        </w:rPr>
        <w:t>51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C25CA7" w:rsidRPr="00A43182">
        <w:rPr>
          <w:i/>
          <w:lang w:val="sr-Cyrl-RS"/>
        </w:rPr>
        <w:t>OAuth2.0</w:t>
      </w:r>
      <w:r w:rsidR="006322FC" w:rsidRPr="00A43182">
        <w:rPr>
          <w:i/>
          <w:lang w:val="sr-Cyrl-RS"/>
        </w:rPr>
        <w:t xml:space="preserve"> </w:t>
      </w:r>
      <w:r w:rsidR="009130BC" w:rsidRPr="00A43182">
        <w:rPr>
          <w:i/>
          <w:lang w:val="sr-Cyrl-RS"/>
        </w:rPr>
        <w:t xml:space="preserve">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250F2422" w14:textId="17D9A5ED" w:rsidR="0081776E" w:rsidRPr="00FE41A9" w:rsidRDefault="00442A6F" w:rsidP="00442A6F">
      <w:pPr>
        <w:pStyle w:val="Heading1"/>
        <w:rPr>
          <w:ins w:id="1028" w:author="Jelena Hrnjak" w:date="2023-08-28T23:57:00Z"/>
          <w:color w:val="FF0000"/>
          <w:lang w:val="en-US"/>
        </w:rPr>
      </w:pPr>
      <w:bookmarkStart w:id="1029" w:name="_Toc144365559"/>
      <w:r w:rsidRPr="00FE41A9">
        <w:rPr>
          <w:color w:val="FF0000"/>
          <w:lang w:val="sr-Cyrl-RS"/>
        </w:rPr>
        <w:lastRenderedPageBreak/>
        <w:t xml:space="preserve">Генерисање </w:t>
      </w:r>
      <w:r w:rsidR="00BC5B04" w:rsidRPr="00FE41A9">
        <w:rPr>
          <w:i/>
          <w:color w:val="FF0000"/>
          <w:lang w:val="en-US"/>
        </w:rPr>
        <w:t xml:space="preserve">Spring </w:t>
      </w:r>
      <w:r w:rsidRPr="00FE41A9">
        <w:rPr>
          <w:color w:val="FF0000"/>
          <w:lang w:val="sr-Cyrl-RS"/>
        </w:rPr>
        <w:t>веб апликација са безбедносном конфигурацијом</w:t>
      </w:r>
      <w:bookmarkEnd w:id="1029"/>
    </w:p>
    <w:p w14:paraId="13BF3F0E" w14:textId="38063BA5" w:rsidR="0067236D" w:rsidRPr="00FE41A9" w:rsidRDefault="007D5AF7">
      <w:pPr>
        <w:pStyle w:val="BodyText"/>
        <w:ind w:firstLine="360"/>
        <w:rPr>
          <w:ins w:id="1030" w:author="Jelena Hrnjak" w:date="2023-08-29T00:05:00Z"/>
          <w:color w:val="FF0000"/>
          <w:lang w:val="sr-Cyrl-RS"/>
        </w:rPr>
        <w:pPrChange w:id="1031" w:author="Jelena Hrnjak" w:date="2023-08-29T00:01:00Z">
          <w:pPr>
            <w:pStyle w:val="Heading1"/>
          </w:pPr>
        </w:pPrChange>
      </w:pPr>
      <w:ins w:id="1032" w:author="Jelena Hrnjak" w:date="2023-08-29T00:04:00Z">
        <w:r w:rsidRPr="00FE41A9">
          <w:rPr>
            <w:color w:val="FF0000"/>
            <w:lang w:val="sr-Cyrl-RS"/>
          </w:rPr>
          <w:t>С обзиром да се</w:t>
        </w:r>
        <w:r w:rsidRPr="00FE41A9">
          <w:rPr>
            <w:i/>
            <w:color w:val="FF0000"/>
            <w:lang w:val="sr-Cyrl-RS"/>
          </w:rPr>
          <w:t xml:space="preserve"> </w:t>
        </w:r>
        <w:r w:rsidRPr="00FE41A9">
          <w:rPr>
            <w:i/>
            <w:color w:val="FF0000"/>
            <w:lang w:val="en-US"/>
          </w:rPr>
          <w:t xml:space="preserve">Spring </w:t>
        </w:r>
        <w:r w:rsidRPr="00FE41A9">
          <w:rPr>
            <w:color w:val="FF0000"/>
            <w:lang w:val="sr-Cyrl-RS"/>
          </w:rPr>
          <w:t xml:space="preserve">апликација може поделити у </w:t>
        </w:r>
        <w:r w:rsidR="000A2BF4" w:rsidRPr="00FE41A9">
          <w:rPr>
            <w:color w:val="FF0000"/>
            <w:lang w:val="sr-Cyrl-RS"/>
          </w:rPr>
          <w:t>целине</w:t>
        </w:r>
        <w:r w:rsidRPr="00FE41A9">
          <w:rPr>
            <w:color w:val="FF0000"/>
            <w:lang w:val="sr-Cyrl-RS"/>
          </w:rPr>
          <w:t xml:space="preserve"> </w:t>
        </w:r>
      </w:ins>
      <w:ins w:id="1033" w:author="Jelena Hrnjak" w:date="2023-08-29T00:11:00Z">
        <w:r w:rsidR="00E5042F" w:rsidRPr="00FE41A9">
          <w:rPr>
            <w:color w:val="FF0000"/>
            <w:lang w:val="sr-Cyrl-RS"/>
          </w:rPr>
          <w:t xml:space="preserve">које су претходно описане </w:t>
        </w:r>
      </w:ins>
      <w:ins w:id="1034" w:author="Jelena Hrnjak" w:date="2023-08-29T00:04:00Z">
        <w:r w:rsidRPr="00FE41A9">
          <w:rPr>
            <w:color w:val="FF0000"/>
            <w:lang w:val="sr-Cyrl-RS"/>
          </w:rPr>
          <w:t>и да постоји више подржаних без</w:t>
        </w:r>
      </w:ins>
      <w:ins w:id="1035" w:author="Jelena Hrnjak" w:date="2023-08-29T00:05:00Z">
        <w:r w:rsidRPr="00FE41A9">
          <w:rPr>
            <w:color w:val="FF0000"/>
            <w:lang w:val="sr-Cyrl-RS"/>
          </w:rPr>
          <w:t>бедносних механизама,</w:t>
        </w:r>
      </w:ins>
      <w:ins w:id="1036" w:author="Jelena Hrnjak" w:date="2023-08-29T00:09:00Z">
        <w:r w:rsidR="000A2BF4" w:rsidRPr="00FE41A9">
          <w:rPr>
            <w:color w:val="FF0000"/>
            <w:lang w:val="sr-Cyrl-RS"/>
          </w:rPr>
          <w:t xml:space="preserve"> ради прегледности</w:t>
        </w:r>
      </w:ins>
      <w:ins w:id="1037" w:author="Jelena Hrnjak" w:date="2023-08-29T00:05:00Z">
        <w:r w:rsidRPr="00FE41A9">
          <w:rPr>
            <w:color w:val="FF0000"/>
            <w:lang w:val="sr-Cyrl-RS"/>
          </w:rPr>
          <w:t xml:space="preserve"> </w:t>
        </w:r>
      </w:ins>
      <w:ins w:id="1038" w:author="Jelena Hrnjak" w:date="2023-08-29T00:09:00Z">
        <w:r w:rsidR="000A2BF4" w:rsidRPr="00FE41A9">
          <w:rPr>
            <w:color w:val="FF0000"/>
            <w:lang w:val="sr-Cyrl-RS"/>
          </w:rPr>
          <w:t xml:space="preserve">је </w:t>
        </w:r>
      </w:ins>
      <w:ins w:id="1039" w:author="Jelena Hrnjak" w:date="2023-08-29T00:05:00Z">
        <w:r w:rsidR="000A2BF4" w:rsidRPr="00FE41A9">
          <w:rPr>
            <w:color w:val="FF0000"/>
            <w:lang w:val="sr-Cyrl-RS"/>
          </w:rPr>
          <w:t>развијено</w:t>
        </w:r>
        <w:r w:rsidR="00E83C85" w:rsidRPr="00FE41A9">
          <w:rPr>
            <w:color w:val="FF0000"/>
            <w:lang w:val="sr-Cyrl-RS"/>
          </w:rPr>
          <w:t xml:space="preserve"> више генератора</w:t>
        </w:r>
      </w:ins>
      <w:ins w:id="1040" w:author="Jelena Hrnjak" w:date="2023-08-29T00:03:00Z">
        <w:r w:rsidR="00A27324" w:rsidRPr="00FE41A9">
          <w:rPr>
            <w:color w:val="FF0000"/>
            <w:lang w:val="sr-Cyrl-RS"/>
          </w:rPr>
          <w:t xml:space="preserve">. </w:t>
        </w:r>
      </w:ins>
      <w:ins w:id="1041" w:author="Jelena Hrnjak" w:date="2023-08-29T00:04:00Z">
        <w:r w:rsidRPr="00FE41A9">
          <w:rPr>
            <w:color w:val="FF0000"/>
            <w:lang w:val="sr-Cyrl-RS"/>
          </w:rPr>
          <w:t>Развијени су следећи генератори:</w:t>
        </w:r>
      </w:ins>
    </w:p>
    <w:p w14:paraId="6F541516" w14:textId="79185DB4" w:rsidR="00E83C85" w:rsidRPr="00FE41A9" w:rsidRDefault="00E5042F">
      <w:pPr>
        <w:pStyle w:val="BodyText"/>
        <w:numPr>
          <w:ilvl w:val="0"/>
          <w:numId w:val="34"/>
        </w:numPr>
        <w:rPr>
          <w:ins w:id="1042" w:author="Jelena Hrnjak" w:date="2023-08-29T00:11:00Z"/>
          <w:color w:val="FF0000"/>
          <w:lang w:val="sr-Cyrl-RS"/>
        </w:rPr>
        <w:pPrChange w:id="1043" w:author="Jelena Hrnjak" w:date="2023-08-29T00:05:00Z">
          <w:pPr>
            <w:pStyle w:val="Heading1"/>
          </w:pPr>
        </w:pPrChange>
      </w:pPr>
      <w:ins w:id="1044" w:author="Jelena Hrnjak" w:date="2023-08-29T00:11:00Z">
        <w:r w:rsidRPr="00FE41A9">
          <w:rPr>
            <w:color w:val="FF0000"/>
            <w:lang w:val="sr-Cyrl-RS"/>
          </w:rPr>
          <w:t>г</w:t>
        </w:r>
      </w:ins>
      <w:ins w:id="1045" w:author="Jelena Hrnjak" w:date="2023-08-29T00:06:00Z">
        <w:r w:rsidR="00E83C85" w:rsidRPr="00FE41A9">
          <w:rPr>
            <w:color w:val="FF0000"/>
            <w:lang w:val="sr-Cyrl-RS"/>
          </w:rPr>
          <w:t xml:space="preserve">енератор </w:t>
        </w:r>
      </w:ins>
      <w:ins w:id="1046" w:author="Jelena Hrnjak" w:date="2023-08-29T00:11:00Z">
        <w:r w:rsidRPr="00FE41A9">
          <w:rPr>
            <w:color w:val="FF0000"/>
            <w:lang w:val="sr-Cyrl-RS"/>
          </w:rPr>
          <w:t>статичких датотека,</w:t>
        </w:r>
      </w:ins>
    </w:p>
    <w:p w14:paraId="36CFB542" w14:textId="4CDE3101" w:rsidR="00E5042F" w:rsidRPr="00FE41A9" w:rsidRDefault="00E5042F">
      <w:pPr>
        <w:pStyle w:val="BodyText"/>
        <w:numPr>
          <w:ilvl w:val="0"/>
          <w:numId w:val="34"/>
        </w:numPr>
        <w:rPr>
          <w:ins w:id="1047" w:author="Jelena Hrnjak" w:date="2023-08-29T00:11:00Z"/>
          <w:color w:val="FF0000"/>
          <w:lang w:val="sr-Cyrl-RS"/>
        </w:rPr>
        <w:pPrChange w:id="1048" w:author="Jelena Hrnjak" w:date="2023-08-29T00:05:00Z">
          <w:pPr>
            <w:pStyle w:val="Heading1"/>
          </w:pPr>
        </w:pPrChange>
      </w:pPr>
      <w:ins w:id="1049" w:author="Jelena Hrnjak" w:date="2023-08-29T00:11:00Z">
        <w:r w:rsidRPr="00FE41A9">
          <w:rPr>
            <w:color w:val="FF0000"/>
            <w:lang w:val="sr-Cyrl-RS"/>
          </w:rPr>
          <w:t xml:space="preserve">генератор </w:t>
        </w:r>
      </w:ins>
      <w:ins w:id="1050" w:author="Jelena Hrnjak" w:date="2023-08-29T00:12:00Z">
        <w:r w:rsidR="00B60C05" w:rsidRPr="00FE41A9">
          <w:rPr>
            <w:color w:val="FF0000"/>
            <w:lang w:val="sr-Cyrl-RS"/>
          </w:rPr>
          <w:t xml:space="preserve">општих </w:t>
        </w:r>
      </w:ins>
      <w:ins w:id="1051" w:author="Jelena Hrnjak" w:date="2023-08-29T00:11:00Z">
        <w:r w:rsidR="00B60C05" w:rsidRPr="00FE41A9">
          <w:rPr>
            <w:color w:val="FF0000"/>
            <w:lang w:val="sr-Cyrl-RS"/>
          </w:rPr>
          <w:t>конфигурационих фајлова,</w:t>
        </w:r>
      </w:ins>
    </w:p>
    <w:p w14:paraId="6111017E" w14:textId="6FF5206B" w:rsidR="001A009E" w:rsidRPr="00FE41A9" w:rsidRDefault="003E70BE" w:rsidP="00610971">
      <w:pPr>
        <w:pStyle w:val="BodyText"/>
        <w:numPr>
          <w:ilvl w:val="0"/>
          <w:numId w:val="34"/>
        </w:numPr>
        <w:rPr>
          <w:ins w:id="1052" w:author="Jelena Hrnjak" w:date="2023-08-29T01:15:00Z"/>
          <w:color w:val="FF0000"/>
          <w:lang w:val="sr-Cyrl-RS"/>
        </w:rPr>
        <w:pPrChange w:id="1053" w:author="Jelena Hrnjak" w:date="2023-08-29T00:05:00Z">
          <w:pPr>
            <w:pStyle w:val="Heading1"/>
          </w:pPr>
        </w:pPrChange>
      </w:pPr>
      <w:ins w:id="1054" w:author="Jelena Hrnjak" w:date="2023-08-29T01:14:00Z">
        <w:r w:rsidRPr="00FE41A9">
          <w:rPr>
            <w:color w:val="FF0000"/>
            <w:lang w:val="sr-Cyrl-RS"/>
          </w:rPr>
          <w:t>генератор слоја који моделује податке из базе података,</w:t>
        </w:r>
      </w:ins>
      <w:r w:rsidR="001A009E" w:rsidRPr="00FE41A9">
        <w:rPr>
          <w:color w:val="FF0000"/>
          <w:lang w:val="sr-Cyrl-RS"/>
        </w:rPr>
        <w:t xml:space="preserve"> </w:t>
      </w:r>
    </w:p>
    <w:p w14:paraId="6A19FEC9" w14:textId="1B9166DB" w:rsidR="003E70BE" w:rsidRPr="00FE41A9" w:rsidRDefault="001A009E" w:rsidP="001A009E">
      <w:pPr>
        <w:pStyle w:val="BodyText"/>
        <w:numPr>
          <w:ilvl w:val="0"/>
          <w:numId w:val="34"/>
        </w:numPr>
        <w:rPr>
          <w:ins w:id="1055" w:author="Jelena Hrnjak" w:date="2023-08-29T01:14:00Z"/>
          <w:color w:val="FF0000"/>
          <w:lang w:val="sr-Cyrl-RS"/>
        </w:rPr>
        <w:pPrChange w:id="1056" w:author="Jelena Hrnjak" w:date="2023-08-29T00:05:00Z">
          <w:pPr>
            <w:pStyle w:val="Heading1"/>
          </w:pPr>
        </w:pPrChange>
      </w:pPr>
      <w:ins w:id="1057" w:author="Jelena Hrnjak" w:date="2023-08-29T01:15:00Z">
        <w:r w:rsidRPr="00FE41A9">
          <w:rPr>
            <w:color w:val="FF0000"/>
            <w:lang w:val="sr-Cyrl-RS"/>
          </w:rPr>
          <w:t xml:space="preserve">генератор </w:t>
        </w:r>
      </w:ins>
      <w:r w:rsidR="001B6228" w:rsidRPr="00FE41A9">
        <w:rPr>
          <w:color w:val="FF0000"/>
          <w:lang w:val="sr-Cyrl-RS"/>
        </w:rPr>
        <w:t>слоја за обраду захтева</w:t>
      </w:r>
      <w:ins w:id="1058" w:author="Jelena Hrnjak" w:date="2023-08-29T01:15:00Z">
        <w:r w:rsidRPr="00FE41A9">
          <w:rPr>
            <w:color w:val="FF0000"/>
            <w:lang w:val="sr-Cyrl-RS"/>
          </w:rPr>
          <w:t xml:space="preserve"> </w:t>
        </w:r>
      </w:ins>
      <w:r w:rsidR="001B6228" w:rsidRPr="00FE41A9">
        <w:rPr>
          <w:color w:val="FF0000"/>
          <w:lang w:val="sr-Cyrl-RS"/>
        </w:rPr>
        <w:t>корисника</w:t>
      </w:r>
      <w:ins w:id="1059" w:author="Jelena Hrnjak" w:date="2023-08-29T01:15:00Z">
        <w:r w:rsidRPr="00FE41A9">
          <w:rPr>
            <w:color w:val="FF0000"/>
            <w:lang w:val="sr-Cyrl-RS"/>
          </w:rPr>
          <w:t>,</w:t>
        </w:r>
      </w:ins>
    </w:p>
    <w:p w14:paraId="5D56C4BD" w14:textId="42B2FBCE" w:rsidR="003E70BE" w:rsidRPr="00FE41A9" w:rsidRDefault="003E70BE">
      <w:pPr>
        <w:pStyle w:val="BodyText"/>
        <w:numPr>
          <w:ilvl w:val="0"/>
          <w:numId w:val="34"/>
        </w:numPr>
        <w:rPr>
          <w:ins w:id="1060" w:author="Jelena Hrnjak" w:date="2023-08-29T01:14:00Z"/>
          <w:color w:val="FF0000"/>
          <w:lang w:val="sr-Cyrl-RS"/>
        </w:rPr>
        <w:pPrChange w:id="1061" w:author="Jelena Hrnjak" w:date="2023-08-29T00:05:00Z">
          <w:pPr>
            <w:pStyle w:val="Heading1"/>
          </w:pPr>
        </w:pPrChange>
      </w:pPr>
      <w:ins w:id="1062" w:author="Jelena Hrnjak" w:date="2023-08-29T01:14:00Z">
        <w:r w:rsidRPr="00FE41A9">
          <w:rPr>
            <w:color w:val="FF0000"/>
            <w:lang w:val="sr-Cyrl-RS"/>
          </w:rPr>
          <w:t>генератор конфигурационих фајлова за основну аутентификацију,</w:t>
        </w:r>
      </w:ins>
    </w:p>
    <w:p w14:paraId="6772F576" w14:textId="0769875C" w:rsidR="003E70BE" w:rsidRPr="00FE41A9" w:rsidRDefault="003E70BE">
      <w:pPr>
        <w:pStyle w:val="BodyText"/>
        <w:numPr>
          <w:ilvl w:val="0"/>
          <w:numId w:val="34"/>
        </w:numPr>
        <w:rPr>
          <w:ins w:id="1063" w:author="Jelena Hrnjak" w:date="2023-08-29T01:15:00Z"/>
          <w:color w:val="FF0000"/>
          <w:lang w:val="sr-Cyrl-RS"/>
          <w:rPrChange w:id="1064" w:author="Jelena Hrnjak" w:date="2023-08-29T01:15:00Z">
            <w:rPr>
              <w:ins w:id="1065" w:author="Jelena Hrnjak" w:date="2023-08-29T01:15:00Z"/>
              <w:i/>
              <w:lang w:val="en-US"/>
            </w:rPr>
          </w:rPrChange>
        </w:rPr>
        <w:pPrChange w:id="1066" w:author="Jelena Hrnjak" w:date="2023-08-29T00:05:00Z">
          <w:pPr>
            <w:pStyle w:val="Heading1"/>
          </w:pPr>
        </w:pPrChange>
      </w:pPr>
      <w:ins w:id="1067" w:author="Jelena Hrnjak" w:date="2023-08-29T01:14:00Z">
        <w:r w:rsidRPr="00FE41A9">
          <w:rPr>
            <w:color w:val="FF0000"/>
            <w:lang w:val="sr-Cyrl-RS"/>
          </w:rPr>
          <w:t xml:space="preserve">генератор конфигурационих фајлова за стандард </w:t>
        </w:r>
      </w:ins>
      <w:ins w:id="1068" w:author="Jelena Hrnjak" w:date="2023-08-29T01:15:00Z">
        <w:r w:rsidRPr="00FE41A9">
          <w:rPr>
            <w:i/>
            <w:color w:val="FF0000"/>
            <w:lang w:val="en-US"/>
          </w:rPr>
          <w:t>JWT</w:t>
        </w:r>
        <w:r w:rsidR="00C91642" w:rsidRPr="00FE41A9">
          <w:rPr>
            <w:i/>
            <w:color w:val="FF0000"/>
            <w:lang w:val="en-US"/>
          </w:rPr>
          <w:t xml:space="preserve"> </w:t>
        </w:r>
      </w:ins>
      <w:ins w:id="1069" w:author="Jelena Hrnjak" w:date="2023-08-29T01:16:00Z">
        <w:r w:rsidR="00C91642" w:rsidRPr="00FE41A9">
          <w:rPr>
            <w:color w:val="FF0000"/>
            <w:lang w:val="sr-Cyrl-RS"/>
          </w:rPr>
          <w:t>и</w:t>
        </w:r>
      </w:ins>
    </w:p>
    <w:p w14:paraId="7CB6CA4A" w14:textId="54CCDB92" w:rsidR="007D5AF7" w:rsidRPr="00FE41A9" w:rsidRDefault="00C91642">
      <w:pPr>
        <w:pStyle w:val="BodyText"/>
        <w:numPr>
          <w:ilvl w:val="0"/>
          <w:numId w:val="34"/>
        </w:numPr>
        <w:rPr>
          <w:ins w:id="1070" w:author="Jelena Hrnjak" w:date="2023-08-29T01:17:00Z"/>
          <w:color w:val="FF0000"/>
          <w:lang w:val="sr-Cyrl-RS"/>
          <w:rPrChange w:id="1071" w:author="Jelena Hrnjak" w:date="2023-08-29T01:17:00Z">
            <w:rPr>
              <w:ins w:id="1072" w:author="Jelena Hrnjak" w:date="2023-08-29T01:17:00Z"/>
              <w:i/>
              <w:lang w:val="en-US"/>
            </w:rPr>
          </w:rPrChange>
        </w:rPr>
        <w:pPrChange w:id="1073" w:author="Jelena Hrnjak" w:date="2023-08-29T01:16:00Z">
          <w:pPr>
            <w:pStyle w:val="Heading1"/>
          </w:pPr>
        </w:pPrChange>
      </w:pPr>
      <w:ins w:id="1074" w:author="Jelena Hrnjak" w:date="2023-08-29T01:16:00Z">
        <w:r w:rsidRPr="00FE41A9">
          <w:rPr>
            <w:color w:val="FF0000"/>
            <w:lang w:val="sr-Cyrl-RS"/>
          </w:rPr>
          <w:t xml:space="preserve">генератор конфигурационих фајлова за стандард </w:t>
        </w:r>
        <w:r w:rsidRPr="00FE41A9">
          <w:rPr>
            <w:i/>
            <w:color w:val="FF0000"/>
            <w:lang w:val="en-US"/>
          </w:rPr>
          <w:t>OAuth2.0.</w:t>
        </w:r>
      </w:ins>
    </w:p>
    <w:p w14:paraId="52105BDC" w14:textId="1F1536B7" w:rsidR="003E7094" w:rsidRPr="00FE41A9" w:rsidRDefault="0020721E">
      <w:pPr>
        <w:pStyle w:val="Obiantekst"/>
        <w:rPr>
          <w:color w:val="FF0000"/>
          <w:lang w:val="sr-Cyrl-RS"/>
        </w:rPr>
        <w:pPrChange w:id="1075" w:author="Jelena Hrnjak" w:date="2023-08-29T01:17:00Z">
          <w:pPr>
            <w:pStyle w:val="Heading1"/>
          </w:pPr>
        </w:pPrChange>
      </w:pPr>
      <w:ins w:id="1076" w:author="Jelena Hrnjak" w:date="2023-08-29T01:18:00Z">
        <w:r w:rsidRPr="00FE41A9">
          <w:rPr>
            <w:color w:val="FF0000"/>
            <w:lang w:val="sr-Cyrl-RS"/>
          </w:rPr>
          <w:t>На основу</w:t>
        </w:r>
      </w:ins>
      <w:ins w:id="1077" w:author="Jelena Hrnjak" w:date="2023-08-29T01:17:00Z">
        <w:r w:rsidR="003E7094" w:rsidRPr="00FE41A9">
          <w:rPr>
            <w:color w:val="FF0000"/>
            <w:rPrChange w:id="1078" w:author="Jelena Hrnjak" w:date="2023-08-29T01:17:00Z">
              <w:rPr>
                <w:lang w:val="sr-Cyrl-RS"/>
              </w:rPr>
            </w:rPrChange>
          </w:rPr>
          <w:t xml:space="preserve"> </w:t>
        </w:r>
      </w:ins>
      <w:ins w:id="1079" w:author="Jelena Hrnjak" w:date="2023-08-29T01:18:00Z">
        <w:r w:rsidR="0082692E" w:rsidRPr="00FE41A9">
          <w:rPr>
            <w:color w:val="FF0000"/>
            <w:lang w:val="sr-Cyrl-RS"/>
          </w:rPr>
          <w:t xml:space="preserve">података из </w:t>
        </w:r>
      </w:ins>
      <w:ins w:id="1080" w:author="Jelena Hrnjak" w:date="2023-08-29T01:17:00Z">
        <w:r w:rsidR="003E7094" w:rsidRPr="00FE41A9">
          <w:rPr>
            <w:color w:val="FF0000"/>
            <w:rPrChange w:id="1081" w:author="Jelena Hrnjak" w:date="2023-08-29T01:17:00Z">
              <w:rPr>
                <w:lang w:val="sr-Cyrl-RS"/>
              </w:rPr>
            </w:rPrChange>
          </w:rPr>
          <w:t>модела</w:t>
        </w:r>
      </w:ins>
      <w:ins w:id="1082" w:author="Jelena Hrnjak" w:date="2023-08-29T01:19:00Z">
        <w:r w:rsidR="0082692E" w:rsidRPr="00FE41A9">
          <w:rPr>
            <w:color w:val="FF0000"/>
            <w:lang w:val="sr-Cyrl-RS"/>
          </w:rPr>
          <w:t xml:space="preserve"> </w:t>
        </w:r>
        <w:r w:rsidR="0082692E" w:rsidRPr="00FE41A9">
          <w:rPr>
            <w:i/>
            <w:color w:val="FF0000"/>
            <w:rPrChange w:id="1083" w:author="Jelena Hrnjak" w:date="2023-08-30T04:27:00Z">
              <w:rPr/>
            </w:rPrChange>
          </w:rPr>
          <w:t>Spring</w:t>
        </w:r>
        <w:r w:rsidR="0082692E" w:rsidRPr="00FE41A9">
          <w:rPr>
            <w:color w:val="FF0000"/>
          </w:rPr>
          <w:t xml:space="preserve"> веб апликације</w:t>
        </w:r>
      </w:ins>
      <w:ins w:id="1084" w:author="Jelena Hrnjak" w:date="2023-08-29T01:17:00Z">
        <w:r w:rsidR="003E7094" w:rsidRPr="00FE41A9">
          <w:rPr>
            <w:color w:val="FF0000"/>
            <w:rPrChange w:id="1085" w:author="Jelena Hrnjak" w:date="2023-08-29T01:17:00Z">
              <w:rPr>
                <w:lang w:val="sr-Cyrl-RS"/>
              </w:rPr>
            </w:rPrChange>
          </w:rPr>
          <w:t xml:space="preserve"> </w:t>
        </w:r>
      </w:ins>
      <w:ins w:id="1086" w:author="Jelena Hrnjak" w:date="2023-08-29T01:18:00Z">
        <w:r w:rsidRPr="00FE41A9">
          <w:rPr>
            <w:color w:val="FF0000"/>
            <w:lang w:val="sr-Cyrl-RS"/>
          </w:rPr>
          <w:t>описаног у претходном поглављу,</w:t>
        </w:r>
        <w:r w:rsidR="0082692E" w:rsidRPr="00FE41A9">
          <w:rPr>
            <w:color w:val="FF0000"/>
            <w:lang w:val="sr-Cyrl-RS"/>
          </w:rPr>
          <w:t xml:space="preserve"> генератори формирају излаз </w:t>
        </w:r>
      </w:ins>
      <w:ins w:id="1087" w:author="Jelena Hrnjak" w:date="2023-08-29T01:20:00Z">
        <w:r w:rsidR="00FB3C2D" w:rsidRPr="00FE41A9">
          <w:rPr>
            <w:color w:val="FF0000"/>
            <w:lang w:val="sr-Cyrl-RS"/>
          </w:rPr>
          <w:t>чиме се генерише</w:t>
        </w:r>
      </w:ins>
      <w:ins w:id="1088" w:author="Jelena Hrnjak" w:date="2023-08-29T01:17:00Z">
        <w:r w:rsidR="003E7094" w:rsidRPr="00FE41A9">
          <w:rPr>
            <w:color w:val="FF0000"/>
            <w:rPrChange w:id="1089" w:author="Jelena Hrnjak" w:date="2023-08-29T01:17:00Z">
              <w:rPr>
                <w:lang w:val="sr-Cyrl-RS"/>
              </w:rPr>
            </w:rPrChange>
          </w:rPr>
          <w:t xml:space="preserve"> </w:t>
        </w:r>
      </w:ins>
      <w:ins w:id="1090" w:author="Jelena Hrnjak" w:date="2023-08-29T01:20:00Z">
        <w:r w:rsidR="00FB3C2D" w:rsidRPr="00FE41A9">
          <w:rPr>
            <w:color w:val="FF0000"/>
            <w:lang w:val="sr-Cyrl-RS"/>
          </w:rPr>
          <w:t xml:space="preserve">део по део </w:t>
        </w:r>
      </w:ins>
      <w:ins w:id="1091" w:author="Jelena Hrnjak" w:date="2023-08-29T01:17:00Z">
        <w:r w:rsidR="003E7094" w:rsidRPr="00FE41A9">
          <w:rPr>
            <w:color w:val="FF0000"/>
            <w:rPrChange w:id="1092" w:author="Jelena Hrnjak" w:date="2023-08-29T01:17:00Z">
              <w:rPr>
                <w:i/>
                <w:lang w:val="en-US"/>
              </w:rPr>
            </w:rPrChange>
          </w:rPr>
          <w:t xml:space="preserve">Spring </w:t>
        </w:r>
        <w:r w:rsidR="003E7094" w:rsidRPr="00FE41A9">
          <w:rPr>
            <w:color w:val="FF0000"/>
            <w:rPrChange w:id="1093" w:author="Jelena Hrnjak" w:date="2023-08-29T01:17:00Z">
              <w:rPr>
                <w:lang w:val="sr-Cyrl-RS"/>
              </w:rPr>
            </w:rPrChange>
          </w:rPr>
          <w:t>веб апликациј</w:t>
        </w:r>
      </w:ins>
      <w:ins w:id="1094" w:author="Jelena Hrnjak" w:date="2023-08-29T01:20:00Z">
        <w:r w:rsidR="00FB3C2D" w:rsidRPr="00FE41A9">
          <w:rPr>
            <w:color w:val="FF0000"/>
            <w:lang w:val="sr-Cyrl-RS"/>
          </w:rPr>
          <w:t>е</w:t>
        </w:r>
      </w:ins>
      <w:ins w:id="1095" w:author="Jelena Hrnjak" w:date="2023-08-29T01:17:00Z">
        <w:r w:rsidR="003E7094" w:rsidRPr="00FE41A9">
          <w:rPr>
            <w:color w:val="FF0000"/>
            <w:rPrChange w:id="1096" w:author="Jelena Hrnjak" w:date="2023-08-29T01:17:00Z">
              <w:rPr>
                <w:lang w:val="sr-Cyrl-RS"/>
              </w:rPr>
            </w:rPrChange>
          </w:rPr>
          <w:t xml:space="preserve"> са конфигурисаним одабраним безбедносним механизмом.</w:t>
        </w:r>
      </w:ins>
      <w:ins w:id="1097" w:author="Jelena Hrnjak" w:date="2023-08-29T01:22:00Z">
        <w:r w:rsidR="00C948E2" w:rsidRPr="00FE41A9">
          <w:rPr>
            <w:color w:val="FF0000"/>
            <w:lang w:val="sr-Cyrl-RS"/>
          </w:rPr>
          <w:t xml:space="preserve"> </w:t>
        </w:r>
      </w:ins>
      <w:ins w:id="1098" w:author="Jelena Hrnjak" w:date="2023-08-30T04:28:00Z">
        <w:r w:rsidR="00FE3A56" w:rsidRPr="00FE41A9">
          <w:rPr>
            <w:color w:val="FF0000"/>
            <w:lang w:val="sr-Cyrl-RS"/>
          </w:rPr>
          <w:t xml:space="preserve">Који генератори ће генерисати излазни код зависи од </w:t>
        </w:r>
      </w:ins>
      <w:ins w:id="1099" w:author="Jelena Hrnjak" w:date="2023-08-29T01:22:00Z">
        <w:r w:rsidR="00C948E2" w:rsidRPr="00FE41A9">
          <w:rPr>
            <w:color w:val="FF0000"/>
            <w:lang w:val="sr-Cyrl-RS"/>
          </w:rPr>
          <w:t>тога који су концепти дефинисани у моделу</w:t>
        </w:r>
      </w:ins>
      <w:ins w:id="1100" w:author="Jelena Hrnjak" w:date="2023-08-29T01:23:00Z">
        <w:r w:rsidR="00C948E2" w:rsidRPr="00FE41A9">
          <w:rPr>
            <w:color w:val="FF0000"/>
            <w:lang w:val="sr-Cyrl-RS"/>
          </w:rPr>
          <w:t xml:space="preserve">. </w:t>
        </w:r>
      </w:ins>
      <w:ins w:id="1101" w:author="Jelena Hrnjak" w:date="2023-08-29T01:46:00Z">
        <w:r w:rsidR="00AB1311" w:rsidRPr="00FE41A9">
          <w:rPr>
            <w:color w:val="FF0000"/>
            <w:lang w:val="sr-Cyrl-RS"/>
          </w:rPr>
          <w:t>Нпр. у</w:t>
        </w:r>
      </w:ins>
      <w:ins w:id="1102" w:author="Jelena Hrnjak" w:date="2023-08-29T01:23:00Z">
        <w:r w:rsidR="00C948E2" w:rsidRPr="00FE41A9">
          <w:rPr>
            <w:color w:val="FF0000"/>
            <w:lang w:val="sr-Cyrl-RS"/>
          </w:rPr>
          <w:t xml:space="preserve">колико је дефинисана основна аутентификација, генератори конфигурационих фајлова за стандарде </w:t>
        </w:r>
        <w:r w:rsidR="00C948E2" w:rsidRPr="00FE41A9">
          <w:rPr>
            <w:i/>
            <w:color w:val="FF0000"/>
            <w:lang w:val="en-US"/>
          </w:rPr>
          <w:t xml:space="preserve">JWT </w:t>
        </w:r>
        <w:r w:rsidR="00C948E2" w:rsidRPr="00FE41A9">
          <w:rPr>
            <w:color w:val="FF0000"/>
            <w:lang w:val="sr-Cyrl-RS"/>
          </w:rPr>
          <w:t xml:space="preserve">и </w:t>
        </w:r>
        <w:r w:rsidR="00C948E2" w:rsidRPr="00FE41A9">
          <w:rPr>
            <w:i/>
            <w:color w:val="FF0000"/>
            <w:lang w:val="en-US"/>
          </w:rPr>
          <w:t>OAuth2</w:t>
        </w:r>
      </w:ins>
      <w:ins w:id="1103" w:author="Jelena Hrnjak" w:date="2023-08-29T01:24:00Z">
        <w:r w:rsidR="00C948E2" w:rsidRPr="00FE41A9">
          <w:rPr>
            <w:i/>
            <w:color w:val="FF0000"/>
            <w:lang w:val="en-US"/>
          </w:rPr>
          <w:t xml:space="preserve">.0 </w:t>
        </w:r>
        <w:r w:rsidR="009857BC" w:rsidRPr="00FE41A9">
          <w:rPr>
            <w:color w:val="FF0000"/>
            <w:lang w:val="sr-Cyrl-RS"/>
          </w:rPr>
          <w:t>не</w:t>
        </w:r>
      </w:ins>
      <w:ins w:id="1104" w:author="Jelena Hrnjak" w:date="2023-08-29T01:46:00Z">
        <w:r w:rsidR="00AB1311" w:rsidRPr="00FE41A9">
          <w:rPr>
            <w:color w:val="FF0000"/>
            <w:lang w:val="sr-Cyrl-RS"/>
          </w:rPr>
          <w:t>ће имати излаз.</w:t>
        </w:r>
      </w:ins>
    </w:p>
    <w:p w14:paraId="0BE0DA5C" w14:textId="0BA216CA" w:rsidR="00BD4569" w:rsidRPr="00FE41A9" w:rsidRDefault="00BD4569" w:rsidP="00BD4569">
      <w:pPr>
        <w:pStyle w:val="Obiantekst"/>
        <w:ind w:firstLine="706"/>
        <w:rPr>
          <w:ins w:id="1105" w:author="Jelena Hrnjak" w:date="2023-08-30T04:45:00Z"/>
          <w:color w:val="FF0000"/>
          <w:lang w:val="sr-Cyrl-RS"/>
        </w:rPr>
      </w:pPr>
      <w:r w:rsidRPr="00FE41A9">
        <w:rPr>
          <w:color w:val="FF0000"/>
          <w:lang w:val="sr-Cyrl-RS"/>
        </w:rPr>
        <w:t>За конфигурацију сваког од безбедносних механизама, неопходно је генерисати класу</w:t>
      </w:r>
      <w:r w:rsidR="00516A17" w:rsidRPr="00FE41A9">
        <w:rPr>
          <w:i/>
          <w:color w:val="FF0000"/>
          <w:lang w:val="en-US"/>
        </w:rPr>
        <w:t xml:space="preserve"> </w:t>
      </w:r>
      <w:r w:rsidR="00D270FA" w:rsidRPr="00FE41A9">
        <w:rPr>
          <w:color w:val="FF0000"/>
          <w:lang w:val="sr-Cyrl-RS"/>
        </w:rPr>
        <w:t>у којој је описано</w:t>
      </w:r>
      <w:r w:rsidRPr="00FE41A9">
        <w:rPr>
          <w:color w:val="FF0000"/>
          <w:lang w:val="sr-Cyrl-RS"/>
        </w:rPr>
        <w:t xml:space="preserve"> на који начин ће се потрвђивати идентитет корисника (основна аутентификација, </w:t>
      </w:r>
      <w:r w:rsidRPr="00FE41A9">
        <w:rPr>
          <w:i/>
          <w:color w:val="FF0000"/>
          <w:lang w:val="en-US"/>
        </w:rPr>
        <w:t>JWT</w:t>
      </w:r>
      <w:r w:rsidRPr="00FE41A9">
        <w:rPr>
          <w:color w:val="FF0000"/>
          <w:lang w:val="sr-Cyrl-RS"/>
        </w:rPr>
        <w:t xml:space="preserve"> или </w:t>
      </w:r>
      <w:r w:rsidRPr="00FE41A9">
        <w:rPr>
          <w:i/>
          <w:color w:val="FF0000"/>
          <w:lang w:val="en-US"/>
        </w:rPr>
        <w:t>OAuth2.0</w:t>
      </w:r>
      <w:r w:rsidRPr="00FE41A9">
        <w:rPr>
          <w:color w:val="FF0000"/>
          <w:lang w:val="sr-Cyrl-RS"/>
        </w:rPr>
        <w:t>),</w:t>
      </w:r>
      <w:r w:rsidRPr="00FE41A9">
        <w:rPr>
          <w:color w:val="FF0000"/>
          <w:lang w:val="en-US"/>
        </w:rPr>
        <w:t xml:space="preserve"> </w:t>
      </w:r>
      <w:r w:rsidR="001C2B65" w:rsidRPr="00FE41A9">
        <w:rPr>
          <w:color w:val="FF0000"/>
          <w:lang w:val="sr-Cyrl-RS"/>
        </w:rPr>
        <w:t>који корисници имају приступ</w:t>
      </w:r>
      <w:r w:rsidR="00141F58" w:rsidRPr="00FE41A9">
        <w:rPr>
          <w:color w:val="FF0000"/>
          <w:lang w:val="sr-Cyrl-RS"/>
        </w:rPr>
        <w:t xml:space="preserve"> одређеним деловима апликације,</w:t>
      </w:r>
      <w:r w:rsidR="001C2B65" w:rsidRPr="00FE41A9">
        <w:rPr>
          <w:color w:val="FF0000"/>
          <w:lang w:val="sr-Cyrl-RS"/>
        </w:rPr>
        <w:t xml:space="preserve"> функционалности и ресурси којима је приступ дозвољен без успешне аутентификације</w:t>
      </w:r>
      <w:r w:rsidR="00977205" w:rsidRPr="00FE41A9">
        <w:rPr>
          <w:color w:val="FF0000"/>
          <w:lang w:val="sr-Cyrl-RS"/>
        </w:rPr>
        <w:t xml:space="preserve"> и догађаји након неуспешне аутентификације.</w:t>
      </w:r>
      <w:r w:rsidR="00516A17" w:rsidRPr="00FE41A9">
        <w:rPr>
          <w:color w:val="FF0000"/>
          <w:lang w:val="sr-Cyrl-RS"/>
        </w:rPr>
        <w:t xml:space="preserve"> Ова класа је названа </w:t>
      </w:r>
      <w:r w:rsidR="00516A17" w:rsidRPr="00FE41A9">
        <w:rPr>
          <w:i/>
          <w:color w:val="FF0000"/>
          <w:lang w:val="en-US"/>
        </w:rPr>
        <w:t>SecurityConfig.</w:t>
      </w:r>
      <w:r w:rsidRPr="00FE41A9">
        <w:rPr>
          <w:color w:val="FF0000"/>
          <w:lang w:val="sr-Cyrl-RS"/>
        </w:rPr>
        <w:t xml:space="preserve"> </w:t>
      </w:r>
    </w:p>
    <w:p w14:paraId="6B086D2D" w14:textId="7FC815D8" w:rsidR="003E08F7" w:rsidRPr="00FE41A9" w:rsidRDefault="003E08F7">
      <w:pPr>
        <w:pStyle w:val="Obiantekst"/>
        <w:rPr>
          <w:ins w:id="1106" w:author="Jelena Hrnjak" w:date="2023-08-29T01:49:00Z"/>
          <w:color w:val="FF0000"/>
          <w:lang w:val="sr-Cyrl-RS"/>
        </w:rPr>
        <w:pPrChange w:id="1107" w:author="Jelena Hrnjak" w:date="2023-08-29T01:17:00Z">
          <w:pPr>
            <w:pStyle w:val="Heading1"/>
          </w:pPr>
        </w:pPrChange>
      </w:pPr>
      <w:ins w:id="1108" w:author="Jelena Hrnjak" w:date="2023-08-30T04:45:00Z">
        <w:r w:rsidRPr="00FE41A9">
          <w:rPr>
            <w:color w:val="FF0000"/>
          </w:rPr>
          <w:tab/>
          <w:t xml:space="preserve">У наставку поглавља описани су генератори и дати су примери шаблона и генерисаног кода. </w:t>
        </w:r>
      </w:ins>
      <w:ins w:id="1109" w:author="Jelena Hrnjak" w:date="2023-08-30T04:46:00Z">
        <w:r w:rsidRPr="00FE41A9">
          <w:rPr>
            <w:color w:val="FF0000"/>
          </w:rPr>
          <w:t>Приказани примери су генерисани на сонову модела описаних у поглављу</w:t>
        </w:r>
      </w:ins>
      <w:ins w:id="1110" w:author="Jelena Hrnjak" w:date="2023-08-30T04:45:00Z">
        <w:r w:rsidRPr="00FE41A9">
          <w:rPr>
            <w:color w:val="FF0000"/>
          </w:rPr>
          <w:t xml:space="preserve"> </w:t>
        </w:r>
      </w:ins>
      <w:ins w:id="1111" w:author="Jelena Hrnjak" w:date="2023-08-30T04:47:00Z">
        <w:r w:rsidR="004E2333" w:rsidRPr="00FE41A9">
          <w:rPr>
            <w:color w:val="FF0000"/>
            <w:lang w:val="sr-Cyrl-RS"/>
          </w:rPr>
          <w:t>„</w:t>
        </w:r>
        <w:r w:rsidR="00121DBE" w:rsidRPr="00FE41A9">
          <w:rPr>
            <w:color w:val="FF0000"/>
          </w:rPr>
          <w:t xml:space="preserve">Примери модела описаних наменским језиком </w:t>
        </w:r>
        <w:r w:rsidR="00121DBE" w:rsidRPr="00FE41A9">
          <w:rPr>
            <w:i/>
            <w:color w:val="FF0000"/>
          </w:rPr>
          <w:t>secur</w:t>
        </w:r>
      </w:ins>
      <w:r w:rsidR="00E94AA4" w:rsidRPr="00FE41A9">
        <w:rPr>
          <w:i/>
          <w:color w:val="FF0000"/>
        </w:rPr>
        <w:t>a</w:t>
      </w:r>
      <w:ins w:id="1112" w:author="Jelena Hrnjak" w:date="2023-08-30T04:47:00Z">
        <w:r w:rsidR="00121DBE" w:rsidRPr="00FE41A9">
          <w:rPr>
            <w:i/>
            <w:color w:val="FF0000"/>
          </w:rPr>
          <w:t>DSL</w:t>
        </w:r>
        <w:r w:rsidR="004E2333" w:rsidRPr="00FE41A9">
          <w:rPr>
            <w:i/>
            <w:color w:val="FF0000"/>
            <w:lang w:val="sr-Cyrl-RS"/>
          </w:rPr>
          <w:t xml:space="preserve">“. </w:t>
        </w:r>
      </w:ins>
      <w:ins w:id="1113" w:author="Jelena Hrnjak" w:date="2023-08-30T04:48:00Z">
        <w:r w:rsidR="00A95162" w:rsidRPr="00FE41A9">
          <w:rPr>
            <w:color w:val="FF0000"/>
            <w:lang w:val="sr-Cyrl-RS"/>
          </w:rPr>
          <w:t xml:space="preserve">Концепт </w:t>
        </w:r>
        <w:r w:rsidR="00A95162" w:rsidRPr="00FE41A9">
          <w:rPr>
            <w:i/>
            <w:color w:val="FF0000"/>
            <w:lang w:val="en-US"/>
          </w:rPr>
          <w:t xml:space="preserve">Application </w:t>
        </w:r>
        <w:r w:rsidR="00A95162" w:rsidRPr="00FE41A9">
          <w:rPr>
            <w:color w:val="FF0000"/>
            <w:lang w:val="sr-Cyrl-RS"/>
          </w:rPr>
          <w:t>је дефинисан исто за сваки пример, те неће бити наглашено на који се пример односи.</w:t>
        </w:r>
      </w:ins>
    </w:p>
    <w:p w14:paraId="10AF4BE6" w14:textId="648CE77D" w:rsidR="00247BC1" w:rsidRPr="00EC6EE1" w:rsidRDefault="00247BC1">
      <w:pPr>
        <w:pStyle w:val="Heading2"/>
        <w:rPr>
          <w:ins w:id="1114" w:author="Jelena Hrnjak" w:date="2023-08-29T01:54:00Z"/>
          <w:color w:val="FF0000"/>
          <w:lang w:val="sr-Cyrl-RS"/>
        </w:rPr>
        <w:pPrChange w:id="1115" w:author="Jelena Hrnjak" w:date="2023-08-29T01:52:00Z">
          <w:pPr>
            <w:pStyle w:val="Heading1"/>
          </w:pPr>
        </w:pPrChange>
      </w:pPr>
      <w:bookmarkStart w:id="1116" w:name="_Toc144365560"/>
      <w:ins w:id="1117" w:author="Jelena Hrnjak" w:date="2023-08-29T01:46:00Z">
        <w:r w:rsidRPr="00EC6EE1">
          <w:rPr>
            <w:color w:val="FF0000"/>
            <w:lang w:val="sr-Cyrl-RS"/>
          </w:rPr>
          <w:t>Генератор статичких датотека</w:t>
        </w:r>
      </w:ins>
      <w:bookmarkEnd w:id="1116"/>
    </w:p>
    <w:p w14:paraId="0C999F93" w14:textId="1C97EE05" w:rsidR="00FD162E" w:rsidRPr="00EC6EE1" w:rsidRDefault="00FD162E">
      <w:pPr>
        <w:pStyle w:val="BodyText"/>
        <w:rPr>
          <w:ins w:id="1118" w:author="Jelena Hrnjak" w:date="2023-08-29T02:09:00Z"/>
          <w:color w:val="FF0000"/>
          <w:lang w:val="sr-Cyrl-RS"/>
        </w:rPr>
        <w:pPrChange w:id="1119" w:author="Jelena Hrnjak" w:date="2023-08-29T01:54:00Z">
          <w:pPr>
            <w:pStyle w:val="Heading1"/>
          </w:pPr>
        </w:pPrChange>
      </w:pPr>
      <w:ins w:id="1120" w:author="Jelena Hrnjak" w:date="2023-08-29T01:54:00Z">
        <w:r w:rsidRPr="00EC6EE1">
          <w:rPr>
            <w:color w:val="FF0000"/>
            <w:lang w:val="sr-Cyrl-RS"/>
          </w:rPr>
          <w:t>Статичке датотеке представљају датотеке за чије генерисање нису потребни парамтери из м</w:t>
        </w:r>
        <w:r w:rsidR="00A00D89" w:rsidRPr="00EC6EE1">
          <w:rPr>
            <w:color w:val="FF0000"/>
            <w:lang w:val="sr-Cyrl-RS"/>
          </w:rPr>
          <w:t>одела или су потребни само делови мета</w:t>
        </w:r>
      </w:ins>
      <w:r w:rsidR="00FE41A9" w:rsidRPr="00EC6EE1">
        <w:rPr>
          <w:color w:val="FF0000"/>
          <w:lang w:val="sr-Cyrl-RS"/>
        </w:rPr>
        <w:t xml:space="preserve"> </w:t>
      </w:r>
      <w:ins w:id="1121" w:author="Jelena Hrnjak" w:date="2023-08-30T04:39:00Z">
        <w:r w:rsidR="00A00D89" w:rsidRPr="00EC6EE1">
          <w:rPr>
            <w:color w:val="FF0000"/>
            <w:lang w:val="sr-Cyrl-RS"/>
          </w:rPr>
          <w:t>података апликације</w:t>
        </w:r>
      </w:ins>
      <w:ins w:id="1122" w:author="Jelena Hrnjak" w:date="2023-08-29T01:54:00Z">
        <w:r w:rsidRPr="00EC6EE1">
          <w:rPr>
            <w:color w:val="FF0000"/>
            <w:lang w:val="sr-Cyrl-RS"/>
          </w:rPr>
          <w:t>.</w:t>
        </w:r>
      </w:ins>
      <w:ins w:id="1123" w:author="Jelena Hrnjak" w:date="2023-08-29T01:55:00Z">
        <w:r w:rsidRPr="00EC6EE1">
          <w:rPr>
            <w:color w:val="FF0000"/>
            <w:lang w:val="sr-Cyrl-RS"/>
          </w:rPr>
          <w:t xml:space="preserve"> С </w:t>
        </w:r>
        <w:r w:rsidR="00E15959" w:rsidRPr="00EC6EE1">
          <w:rPr>
            <w:color w:val="FF0000"/>
            <w:lang w:val="sr-Cyrl-RS"/>
          </w:rPr>
          <w:t xml:space="preserve">обзиром да се конфигурација </w:t>
        </w:r>
        <w:r w:rsidR="00E15959" w:rsidRPr="00EC6EE1">
          <w:rPr>
            <w:i/>
            <w:color w:val="FF0000"/>
            <w:lang w:val="en-US"/>
          </w:rPr>
          <w:t>Spring</w:t>
        </w:r>
        <w:r w:rsidR="00E15959" w:rsidRPr="00EC6EE1">
          <w:rPr>
            <w:i/>
            <w:color w:val="FF0000"/>
            <w:lang w:val="sr-Cyrl-RS"/>
          </w:rPr>
          <w:t xml:space="preserve"> </w:t>
        </w:r>
        <w:r w:rsidR="00E15959" w:rsidRPr="00EC6EE1">
          <w:rPr>
            <w:i/>
            <w:color w:val="FF0000"/>
            <w:lang w:val="en-US"/>
          </w:rPr>
          <w:t xml:space="preserve">Boot </w:t>
        </w:r>
        <w:r w:rsidR="00E15959" w:rsidRPr="00EC6EE1">
          <w:rPr>
            <w:color w:val="FF0000"/>
            <w:lang w:val="sr-Cyrl-RS"/>
          </w:rPr>
          <w:t>апликација врши помоћу ала</w:t>
        </w:r>
      </w:ins>
      <w:ins w:id="1124" w:author="Jelena Hrnjak" w:date="2023-08-29T01:56:00Z">
        <w:r w:rsidR="00E15959" w:rsidRPr="00EC6EE1">
          <w:rPr>
            <w:color w:val="FF0000"/>
            <w:lang w:val="sr-Cyrl-RS"/>
          </w:rPr>
          <w:t>та</w:t>
        </w:r>
      </w:ins>
      <w:ins w:id="1125" w:author="Jelena Hrnjak" w:date="2023-08-29T01:55:00Z">
        <w:r w:rsidR="00E15959" w:rsidRPr="00EC6EE1">
          <w:rPr>
            <w:color w:val="FF0000"/>
            <w:lang w:val="sr-Cyrl-RS"/>
          </w:rPr>
          <w:t xml:space="preserve"> </w:t>
        </w:r>
      </w:ins>
      <w:ins w:id="1126" w:author="Jelena Hrnjak" w:date="2023-08-29T01:56:00Z">
        <w:r w:rsidR="00E15959" w:rsidRPr="00EC6EE1">
          <w:rPr>
            <w:i/>
            <w:color w:val="FF0000"/>
            <w:lang w:val="en-US"/>
          </w:rPr>
          <w:t>Maven</w:t>
        </w:r>
        <w:r w:rsidR="00BB6755" w:rsidRPr="00EC6EE1">
          <w:rPr>
            <w:color w:val="FF0000"/>
            <w:lang w:val="sr-Cyrl-RS"/>
          </w:rPr>
          <w:t xml:space="preserve">, </w:t>
        </w:r>
      </w:ins>
      <w:ins w:id="1127" w:author="Jelena Hrnjak" w:date="2023-08-29T01:59:00Z">
        <w:r w:rsidR="0055160E" w:rsidRPr="00EC6EE1">
          <w:rPr>
            <w:color w:val="FF0000"/>
            <w:lang w:val="sr-Cyrl-RS"/>
          </w:rPr>
          <w:t>генериса</w:t>
        </w:r>
      </w:ins>
      <w:ins w:id="1128" w:author="Jelena Hrnjak" w:date="2023-08-29T02:03:00Z">
        <w:r w:rsidR="0055160E" w:rsidRPr="00EC6EE1">
          <w:rPr>
            <w:color w:val="FF0000"/>
            <w:lang w:val="sr-Cyrl-RS"/>
          </w:rPr>
          <w:t xml:space="preserve">ње </w:t>
        </w:r>
      </w:ins>
      <w:ins w:id="1129" w:author="Jelena Hrnjak" w:date="2023-08-29T01:59:00Z">
        <w:r w:rsidR="00BB6755" w:rsidRPr="00EC6EE1">
          <w:rPr>
            <w:color w:val="FF0000"/>
            <w:lang w:val="sr-Cyrl-RS"/>
          </w:rPr>
          <w:t xml:space="preserve">датотека </w:t>
        </w:r>
      </w:ins>
      <w:ins w:id="1130" w:author="Jelena Hrnjak" w:date="2023-08-29T02:04:00Z">
        <w:r w:rsidR="00302802" w:rsidRPr="00EC6EE1">
          <w:rPr>
            <w:i/>
            <w:color w:val="FF0000"/>
            <w:lang w:val="en-US"/>
          </w:rPr>
          <w:t>MavenWrapperDownloader.java</w:t>
        </w:r>
        <w:r w:rsidR="00302802" w:rsidRPr="00EC6EE1">
          <w:rPr>
            <w:color w:val="FF0000"/>
            <w:lang w:val="en-US"/>
          </w:rPr>
          <w:t xml:space="preserve">, </w:t>
        </w:r>
        <w:r w:rsidR="00302802" w:rsidRPr="00EC6EE1">
          <w:rPr>
            <w:i/>
            <w:color w:val="FF0000"/>
            <w:lang w:val="en-US"/>
          </w:rPr>
          <w:t>maven-wrapper.properties</w:t>
        </w:r>
        <w:r w:rsidR="00302802" w:rsidRPr="00EC6EE1">
          <w:rPr>
            <w:color w:val="FF0000"/>
            <w:lang w:val="en-US"/>
          </w:rPr>
          <w:t xml:space="preserve">, </w:t>
        </w:r>
        <w:r w:rsidR="00302802" w:rsidRPr="00EC6EE1">
          <w:rPr>
            <w:i/>
            <w:color w:val="FF0000"/>
            <w:lang w:val="en-US"/>
          </w:rPr>
          <w:t xml:space="preserve">mvnw </w:t>
        </w:r>
        <w:r w:rsidR="00302802" w:rsidRPr="00EC6EE1">
          <w:rPr>
            <w:color w:val="FF0000"/>
            <w:lang w:val="sr-Cyrl-RS"/>
          </w:rPr>
          <w:t xml:space="preserve">и </w:t>
        </w:r>
        <w:r w:rsidR="00302802" w:rsidRPr="00EC6EE1">
          <w:rPr>
            <w:i/>
            <w:color w:val="FF0000"/>
            <w:lang w:val="en-US"/>
          </w:rPr>
          <w:t>mvnw.cmd</w:t>
        </w:r>
        <w:r w:rsidR="00302802" w:rsidRPr="00EC6EE1">
          <w:rPr>
            <w:color w:val="FF0000"/>
            <w:lang w:val="sr-Cyrl-RS"/>
          </w:rPr>
          <w:t xml:space="preserve"> осигурава конзистентно окружење на различитим уређајима</w:t>
        </w:r>
      </w:ins>
      <w:ins w:id="1131" w:author="Jelena Hrnjak" w:date="2023-08-29T02:00:00Z">
        <w:r w:rsidR="00D70572" w:rsidRPr="00EC6EE1">
          <w:rPr>
            <w:color w:val="FF0000"/>
            <w:lang w:val="sr-Cyrl-RS"/>
          </w:rPr>
          <w:t>.</w:t>
        </w:r>
      </w:ins>
      <w:ins w:id="1132" w:author="Jelena Hrnjak" w:date="2023-08-29T02:01:00Z">
        <w:r w:rsidR="00AA0437" w:rsidRPr="00EC6EE1">
          <w:rPr>
            <w:color w:val="FF0000"/>
            <w:lang w:val="sr-Cyrl-RS"/>
          </w:rPr>
          <w:t xml:space="preserve"> </w:t>
        </w:r>
      </w:ins>
    </w:p>
    <w:p w14:paraId="78CA8CAC" w14:textId="5ADB738C" w:rsidR="00391B19" w:rsidRDefault="00DD7FE7" w:rsidP="00EC79C0">
      <w:pPr>
        <w:pStyle w:val="BodyText"/>
        <w:rPr>
          <w:lang w:val="sr-Cyrl-RS"/>
        </w:rPr>
        <w:pPrChange w:id="1133" w:author="Jelena Hrnjak" w:date="2023-08-29T01:54:00Z">
          <w:pPr>
            <w:pStyle w:val="Heading1"/>
          </w:pPr>
        </w:pPrChange>
      </w:pPr>
      <w:ins w:id="1134" w:author="Jelena Hrnjak" w:date="2023-08-29T02:09:00Z">
        <w:r w:rsidRPr="00EC6EE1">
          <w:rPr>
            <w:color w:val="FF0000"/>
            <w:lang w:val="sr-Cyrl-RS"/>
          </w:rPr>
          <w:lastRenderedPageBreak/>
          <w:t xml:space="preserve">Поред овога, важно је да се креирају и </w:t>
        </w:r>
      </w:ins>
      <w:r w:rsidR="00FE41A9" w:rsidRPr="00EC6EE1">
        <w:rPr>
          <w:color w:val="FF0000"/>
          <w:lang w:val="sr-Cyrl-RS"/>
        </w:rPr>
        <w:t>главне</w:t>
      </w:r>
      <w:ins w:id="1135" w:author="Jelena Hrnjak" w:date="2023-08-29T02:09:00Z">
        <w:r w:rsidRPr="00EC6EE1">
          <w:rPr>
            <w:color w:val="FF0000"/>
            <w:lang w:val="sr-Cyrl-RS"/>
          </w:rPr>
          <w:t xml:space="preserve"> да</w:t>
        </w:r>
      </w:ins>
      <w:ins w:id="1136" w:author="Jelena Hrnjak" w:date="2023-08-29T02:10:00Z">
        <w:r w:rsidRPr="00EC6EE1">
          <w:rPr>
            <w:color w:val="FF0000"/>
            <w:lang w:val="sr-Cyrl-RS"/>
          </w:rPr>
          <w:t xml:space="preserve">тотеке за </w:t>
        </w:r>
      </w:ins>
      <w:r w:rsidR="00FE41A9" w:rsidRPr="00EC6EE1">
        <w:rPr>
          <w:color w:val="FF0000"/>
          <w:lang w:val="sr-Cyrl-RS"/>
        </w:rPr>
        <w:t xml:space="preserve">иницијализацију </w:t>
      </w:r>
      <w:ins w:id="1137" w:author="Jelena Hrnjak" w:date="2023-08-29T02:10:00Z">
        <w:r w:rsidRPr="00EC6EE1">
          <w:rPr>
            <w:color w:val="FF0000"/>
            <w:lang w:val="sr-Cyrl-RS"/>
          </w:rPr>
          <w:t>апликациј</w:t>
        </w:r>
      </w:ins>
      <w:r w:rsidR="00FE41A9" w:rsidRPr="00EC6EE1">
        <w:rPr>
          <w:color w:val="FF0000"/>
          <w:lang w:val="sr-Cyrl-RS"/>
        </w:rPr>
        <w:t>е</w:t>
      </w:r>
      <w:ins w:id="1138" w:author="Jelena Hrnjak" w:date="2023-08-29T02:10:00Z">
        <w:r w:rsidRPr="00EC6EE1">
          <w:rPr>
            <w:color w:val="FF0000"/>
            <w:lang w:val="sr-Cyrl-RS"/>
          </w:rPr>
          <w:t>. О</w:t>
        </w:r>
        <w:r w:rsidR="00B7619D" w:rsidRPr="00EC6EE1">
          <w:rPr>
            <w:color w:val="FF0000"/>
            <w:lang w:val="sr-Cyrl-RS"/>
          </w:rPr>
          <w:t xml:space="preserve">во укључује </w:t>
        </w:r>
      </w:ins>
      <w:ins w:id="1139" w:author="Jelena Hrnjak" w:date="2023-08-30T04:34:00Z">
        <w:r w:rsidR="00B7619D" w:rsidRPr="00EC6EE1">
          <w:rPr>
            <w:color w:val="FF0000"/>
            <w:lang w:val="sr-Cyrl-RS"/>
          </w:rPr>
          <w:t>главну класу у којој се налази главна метода</w:t>
        </w:r>
      </w:ins>
      <w:ins w:id="1140" w:author="Jelena Hrnjak" w:date="2023-08-30T04:35:00Z">
        <w:r w:rsidR="00851971" w:rsidRPr="00EC6EE1">
          <w:rPr>
            <w:color w:val="FF0000"/>
            <w:lang w:val="sr-Cyrl-RS"/>
          </w:rPr>
          <w:t xml:space="preserve"> (енгл. </w:t>
        </w:r>
        <w:r w:rsidR="00851971" w:rsidRPr="00EC6EE1">
          <w:rPr>
            <w:i/>
            <w:color w:val="FF0000"/>
            <w:lang w:val="en-US"/>
          </w:rPr>
          <w:t>main</w:t>
        </w:r>
        <w:r w:rsidR="00851971" w:rsidRPr="00EC6EE1">
          <w:rPr>
            <w:color w:val="FF0000"/>
            <w:lang w:val="sr-Cyrl-RS"/>
          </w:rPr>
          <w:t>) апликације која представља почетну тачку извршавања</w:t>
        </w:r>
      </w:ins>
      <w:ins w:id="1141" w:author="Jelena Hrnjak" w:date="2023-08-30T04:34:00Z">
        <w:r w:rsidR="00851971" w:rsidRPr="00EC6EE1">
          <w:rPr>
            <w:color w:val="FF0000"/>
            <w:lang w:val="sr-Cyrl-RS"/>
          </w:rPr>
          <w:t>.</w:t>
        </w:r>
      </w:ins>
      <w:ins w:id="1142" w:author="Jelena Hrnjak" w:date="2023-08-30T04:36:00Z">
        <w:r w:rsidR="005B436F" w:rsidRPr="00EC6EE1">
          <w:rPr>
            <w:color w:val="FF0000"/>
            <w:lang w:val="sr-Cyrl-RS"/>
          </w:rPr>
          <w:t xml:space="preserve"> Ова метода служи за иницијализацију апликације и конфигурацију свих компоненти. За покретање тестов</w:t>
        </w:r>
      </w:ins>
      <w:r w:rsidR="00EC79C0" w:rsidRPr="00EC6EE1">
        <w:rPr>
          <w:color w:val="FF0000"/>
          <w:lang w:val="sr-Cyrl-RS"/>
        </w:rPr>
        <w:t>а</w:t>
      </w:r>
      <w:ins w:id="1143" w:author="Jelena Hrnjak" w:date="2023-08-30T04:36:00Z">
        <w:r w:rsidR="005B436F" w:rsidRPr="00EC6EE1">
          <w:rPr>
            <w:color w:val="FF0000"/>
            <w:lang w:val="sr-Cyrl-RS"/>
          </w:rPr>
          <w:t xml:space="preserve"> који се могу додатно имплементирати, </w:t>
        </w:r>
      </w:ins>
      <w:r w:rsidR="00EC79C0" w:rsidRPr="00EC6EE1">
        <w:rPr>
          <w:color w:val="FF0000"/>
          <w:lang w:val="sr-Cyrl-RS"/>
        </w:rPr>
        <w:t>креира се</w:t>
      </w:r>
      <w:ins w:id="1144" w:author="Jelena Hrnjak" w:date="2023-08-30T04:36:00Z">
        <w:r w:rsidR="005B436F" w:rsidRPr="00EC6EE1">
          <w:rPr>
            <w:color w:val="FF0000"/>
            <w:lang w:val="sr-Cyrl-RS"/>
          </w:rPr>
          <w:t xml:space="preserve"> главна метода у тестном фолдеру. </w:t>
        </w:r>
      </w:ins>
      <w:ins w:id="1145" w:author="Jelena Hrnjak" w:date="2023-08-30T04:38:00Z">
        <w:r w:rsidR="00391B19" w:rsidRPr="00EC6EE1">
          <w:rPr>
            <w:color w:val="FF0000"/>
            <w:lang w:val="sr-Cyrl-RS"/>
          </w:rPr>
          <w:t>Листинг 5.1 приказује шаблон за генерисање главне класе апликације, док је на листингу 5.2 приказан</w:t>
        </w:r>
      </w:ins>
      <w:r w:rsidR="00EC6EE1" w:rsidRPr="00EC6EE1">
        <w:rPr>
          <w:color w:val="FF0000"/>
          <w:lang w:val="sr-Cyrl-RS"/>
        </w:rPr>
        <w:t xml:space="preserve"> шаблон за генерисање</w:t>
      </w:r>
      <w:ins w:id="1146" w:author="Jelena Hrnjak" w:date="2023-08-30T04:38:00Z">
        <w:r w:rsidR="00391B19" w:rsidRPr="00EC6EE1">
          <w:rPr>
            <w:color w:val="FF0000"/>
            <w:lang w:val="sr-Cyrl-RS"/>
          </w:rPr>
          <w:t xml:space="preserve"> главн</w:t>
        </w:r>
      </w:ins>
      <w:r w:rsidR="00EC6EE1" w:rsidRPr="00EC6EE1">
        <w:rPr>
          <w:color w:val="FF0000"/>
          <w:lang w:val="sr-Cyrl-RS"/>
        </w:rPr>
        <w:t>е</w:t>
      </w:r>
      <w:ins w:id="1147" w:author="Jelena Hrnjak" w:date="2023-08-30T04:38:00Z">
        <w:r w:rsidR="00391B19" w:rsidRPr="00EC6EE1">
          <w:rPr>
            <w:color w:val="FF0000"/>
            <w:lang w:val="sr-Cyrl-RS"/>
          </w:rPr>
          <w:t xml:space="preserve"> клас</w:t>
        </w:r>
      </w:ins>
      <w:r w:rsidR="00EC6EE1" w:rsidRPr="00EC6EE1">
        <w:rPr>
          <w:color w:val="FF0000"/>
          <w:lang w:val="sr-Cyrl-RS"/>
        </w:rPr>
        <w:t>е</w:t>
      </w:r>
      <w:ins w:id="1148" w:author="Jelena Hrnjak" w:date="2023-08-30T04:38:00Z">
        <w:r w:rsidR="00391B19" w:rsidRPr="00EC6EE1">
          <w:rPr>
            <w:color w:val="FF0000"/>
            <w:lang w:val="sr-Cyrl-RS"/>
          </w:rPr>
          <w:t xml:space="preserve"> тестног дела апликације. </w:t>
        </w:r>
      </w:ins>
      <w:ins w:id="1149" w:author="Jelena Hrnjak" w:date="2023-08-30T05:16:00Z">
        <w:r w:rsidR="002736CB" w:rsidRPr="00EC6EE1">
          <w:rPr>
            <w:color w:val="FF0000"/>
            <w:lang w:val="sr-Cyrl-RS"/>
          </w:rPr>
          <w:t>На слици 5.1 приказан је пример главне класе генерисане на основу шаблона приказаног у листингу 5.1. Слика 5.2 приказује пример генерисане главне класе тестног фолдера.</w:t>
        </w:r>
      </w:ins>
    </w:p>
    <w:p w14:paraId="28690B25" w14:textId="77777777" w:rsidR="00EC79C0" w:rsidRPr="00EC79C0" w:rsidRDefault="00EC79C0" w:rsidP="00EC79C0">
      <w:pPr>
        <w:pStyle w:val="BodyText"/>
        <w:rPr>
          <w:ins w:id="1150" w:author="Jelena Hrnjak" w:date="2023-08-29T01:57:00Z"/>
          <w:sz w:val="4"/>
          <w:lang w:val="sr-Cyrl-RS"/>
          <w:rPrChange w:id="1151" w:author="Jelena Hrnjak" w:date="2023-08-30T04:34:00Z">
            <w:rPr>
              <w:ins w:id="1152" w:author="Jelena Hrnjak" w:date="2023-08-29T01:57:00Z"/>
              <w:lang w:val="en-US"/>
            </w:rPr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77037" w14:paraId="4BCE8EB8" w14:textId="77777777" w:rsidTr="00C77037">
        <w:trPr>
          <w:ins w:id="1153" w:author="Jelena Hrnjak" w:date="2023-08-30T04:39:00Z"/>
        </w:trPr>
        <w:tc>
          <w:tcPr>
            <w:tcW w:w="8872" w:type="dxa"/>
          </w:tcPr>
          <w:p w14:paraId="44BA1892" w14:textId="61D32142" w:rsidR="0017211B" w:rsidRPr="0017211B" w:rsidRDefault="0017211B">
            <w:pPr>
              <w:autoSpaceDE w:val="0"/>
              <w:autoSpaceDN w:val="0"/>
              <w:adjustRightInd w:val="0"/>
              <w:spacing w:before="0" w:after="0"/>
              <w:rPr>
                <w:ins w:id="1154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55" w:author="Jelena Hrnjak" w:date="2023-08-30T04:41:00Z">
                  <w:rPr>
                    <w:ins w:id="1156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57" w:author="Jelena Hrnjak" w:date="2023-08-30T04:40:00Z">
              <w:r w:rsidRPr="0017211B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  <w:rPrChange w:id="1158" w:author="Jelena Hrnjak" w:date="2023-08-30T04:41:00Z">
                    <w:rPr>
                      <w:rFonts w:ascii="Consolas" w:hAnsi="Consolas" w:cs="Consolas"/>
                      <w:b/>
                      <w:bCs/>
                      <w:color w:val="7F0055"/>
                      <w:sz w:val="28"/>
                      <w:szCs w:val="28"/>
                      <w:lang w:val="sr-Cyrl-RS"/>
                    </w:rPr>
                  </w:rPrChange>
                </w:rPr>
                <w:t>def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159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 xml:space="preserve"> </w:t>
              </w:r>
              <w:r w:rsidRPr="0017211B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  <w:rPrChange w:id="1160" w:author="Jelena Hrnjak" w:date="2023-08-30T04:41:00Z">
                    <w:rPr>
                      <w:rFonts w:ascii="Consolas" w:hAnsi="Consolas" w:cs="Consolas"/>
                      <w:b/>
                      <w:bCs/>
                      <w:color w:val="7F0055"/>
                      <w:sz w:val="28"/>
                      <w:szCs w:val="28"/>
                      <w:lang w:val="sr-Cyrl-RS"/>
                    </w:rPr>
                  </w:rPrChange>
                </w:rPr>
                <w:t>static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161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 xml:space="preserve"> mainClassGenerator(Stri</w:t>
              </w:r>
              <w:r w:rsidR="002736C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ng packageName, String appName)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162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 xml:space="preserve"> 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163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>'''</w:t>
              </w:r>
            </w:ins>
          </w:p>
          <w:p w14:paraId="324D6372" w14:textId="583F6A02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64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65" w:author="Jelena Hrnjak" w:date="2023-08-30T04:41:00Z">
                  <w:rPr>
                    <w:ins w:id="1166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67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68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 xml:space="preserve">package 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169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«packageName»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70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;</w:t>
              </w:r>
            </w:ins>
          </w:p>
          <w:p w14:paraId="5DECCE0D" w14:textId="78B5B606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71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72" w:author="Jelena Hrnjak" w:date="2023-08-30T04:41:00Z">
                  <w:rPr>
                    <w:ins w:id="1173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74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60A9A70E" w14:textId="3217F47D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75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76" w:author="Jelena Hrnjak" w:date="2023-08-30T04:41:00Z">
                  <w:rPr>
                    <w:ins w:id="1177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78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79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import org.springframework.boot.SpringApplication;</w:t>
              </w:r>
            </w:ins>
          </w:p>
          <w:p w14:paraId="677AB839" w14:textId="6883BEDD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80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81" w:author="Jelena Hrnjak" w:date="2023-08-30T04:41:00Z">
                  <w:rPr>
                    <w:ins w:id="1182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83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84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import org.springframework.boot.autoconfigure.SpringBootApplication;</w:t>
              </w:r>
            </w:ins>
          </w:p>
          <w:p w14:paraId="69FA5160" w14:textId="77777777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85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86" w:author="Jelena Hrnjak" w:date="2023-08-30T04:41:00Z">
                  <w:rPr>
                    <w:ins w:id="1187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88" w:author="Jelena Hrnjak" w:date="2023-08-30T04:40:00Z"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189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190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4310B494" w14:textId="1DF20516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91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92" w:author="Jelena Hrnjak" w:date="2023-08-30T04:41:00Z">
                  <w:rPr>
                    <w:ins w:id="1193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94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195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@SpringBootApplication</w:t>
              </w:r>
            </w:ins>
          </w:p>
          <w:p w14:paraId="72EC7066" w14:textId="1223A58D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196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197" w:author="Jelena Hrnjak" w:date="2023-08-30T04:41:00Z">
                  <w:rPr>
                    <w:ins w:id="1198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199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200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 xml:space="preserve">public class 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201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«appName»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202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{</w:t>
              </w:r>
            </w:ins>
          </w:p>
          <w:p w14:paraId="73A0E2B3" w14:textId="77777777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203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204" w:author="Jelena Hrnjak" w:date="2023-08-30T04:41:00Z">
                  <w:rPr>
                    <w:ins w:id="1205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06" w:author="Jelena Hrnjak" w:date="2023-08-30T04:40:00Z"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207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208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10B73A6D" w14:textId="3A7C12E4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209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210" w:author="Jelena Hrnjak" w:date="2023-08-30T04:41:00Z">
                  <w:rPr>
                    <w:ins w:id="1211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12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213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public static void main(String[] args) {</w:t>
              </w:r>
            </w:ins>
          </w:p>
          <w:p w14:paraId="6E0E0BAD" w14:textId="58A71732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214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215" w:author="Jelena Hrnjak" w:date="2023-08-30T04:41:00Z">
                  <w:rPr>
                    <w:ins w:id="1216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17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218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219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SpringApplication.run(</w:t>
              </w:r>
              <w:r w:rsidRPr="0017211B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  <w:rPrChange w:id="1220" w:author="Jelena Hrnjak" w:date="2023-08-30T04:41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«appName»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221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.class, args);</w:t>
              </w:r>
            </w:ins>
          </w:p>
          <w:p w14:paraId="3BAEBEA9" w14:textId="2BA95D19" w:rsidR="0017211B" w:rsidRPr="0017211B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222" w:author="Jelena Hrnjak" w:date="2023-08-30T04:40:00Z"/>
                <w:rFonts w:ascii="Consolas" w:hAnsi="Consolas" w:cs="Consolas"/>
                <w:sz w:val="20"/>
                <w:szCs w:val="20"/>
                <w:lang w:val="sr-Cyrl-RS"/>
                <w:rPrChange w:id="1223" w:author="Jelena Hrnjak" w:date="2023-08-30T04:41:00Z">
                  <w:rPr>
                    <w:ins w:id="1224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25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226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}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227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4853A430" w14:textId="34A72639" w:rsidR="00C77037" w:rsidRPr="002736CB" w:rsidRDefault="0017211B">
            <w:pPr>
              <w:autoSpaceDE w:val="0"/>
              <w:autoSpaceDN w:val="0"/>
              <w:adjustRightInd w:val="0"/>
              <w:spacing w:before="0" w:after="0"/>
              <w:rPr>
                <w:ins w:id="1228" w:author="Jelena Hrnjak" w:date="2023-08-30T04:39:00Z"/>
                <w:rFonts w:ascii="Consolas" w:hAnsi="Consolas" w:cs="Consolas"/>
                <w:sz w:val="20"/>
                <w:lang w:val="sr-Cyrl-RS"/>
                <w:rPrChange w:id="1229" w:author="Jelena Hrnjak" w:date="2023-08-30T05:16:00Z">
                  <w:rPr>
                    <w:ins w:id="1230" w:author="Jelena Hrnjak" w:date="2023-08-30T04:39:00Z"/>
                    <w:lang w:val="en-US"/>
                  </w:rPr>
                </w:rPrChange>
              </w:rPr>
              <w:pPrChange w:id="1231" w:author="Jelena Hrnjak" w:date="2023-08-30T05:17:00Z">
                <w:pPr>
                  <w:pStyle w:val="BodyText"/>
                  <w:ind w:firstLine="0"/>
                </w:pPr>
              </w:pPrChange>
            </w:pPr>
            <w:ins w:id="1232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  <w:rPrChange w:id="1233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}</w:t>
              </w:r>
              <w:r w:rsidRPr="0017211B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  <w:rPrChange w:id="1234" w:author="Jelena Hrnjak" w:date="2023-08-30T04:41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>'''</w:t>
              </w:r>
            </w:ins>
          </w:p>
        </w:tc>
      </w:tr>
    </w:tbl>
    <w:p w14:paraId="5B15F40D" w14:textId="213DD7F3" w:rsidR="00EB2E65" w:rsidRDefault="009D7706">
      <w:pPr>
        <w:pStyle w:val="Labelaslike"/>
        <w:rPr>
          <w:ins w:id="1235" w:author="Jelena Hrnjak" w:date="2023-08-30T04:43:00Z"/>
          <w:lang w:val="sr-Cyrl-RS"/>
        </w:rPr>
        <w:pPrChange w:id="1236" w:author="Jelena Hrnjak" w:date="2023-08-30T04:42:00Z">
          <w:pPr>
            <w:pStyle w:val="Heading1"/>
          </w:pPr>
        </w:pPrChange>
      </w:pPr>
      <w:ins w:id="1237" w:author="Jelena Hrnjak" w:date="2023-08-30T04:42:00Z">
        <w:r>
          <w:rPr>
            <w:lang w:val="sr-Cyrl-RS"/>
          </w:rPr>
          <w:t xml:space="preserve">Листинг 5.1 </w:t>
        </w:r>
      </w:ins>
      <w:ins w:id="1238" w:author="Jelena Hrnjak" w:date="2023-08-30T04:43:00Z">
        <w:r>
          <w:rPr>
            <w:lang w:val="sr-Cyrl-RS"/>
          </w:rPr>
          <w:t>–</w:t>
        </w:r>
      </w:ins>
      <w:ins w:id="1239" w:author="Jelena Hrnjak" w:date="2023-08-30T04:42:00Z">
        <w:r>
          <w:rPr>
            <w:lang w:val="sr-Cyrl-RS"/>
          </w:rPr>
          <w:t xml:space="preserve"> </w:t>
        </w:r>
      </w:ins>
      <w:ins w:id="1240" w:author="Jelena Hrnjak" w:date="2023-08-30T04:43:00Z">
        <w:r>
          <w:rPr>
            <w:lang w:val="sr-Cyrl-RS"/>
          </w:rPr>
          <w:t>Шаблон за генерисање главне класе апликације</w:t>
        </w:r>
      </w:ins>
    </w:p>
    <w:p w14:paraId="5C92596C" w14:textId="4E6F6692" w:rsidR="009D7706" w:rsidRDefault="009D7706">
      <w:pPr>
        <w:pStyle w:val="Labelaslike"/>
        <w:rPr>
          <w:ins w:id="1241" w:author="Jelena Hrnjak" w:date="2023-08-30T05:16:00Z"/>
          <w:lang w:val="sr-Cyrl-RS"/>
        </w:rPr>
        <w:pPrChange w:id="1242" w:author="Jelena Hrnjak" w:date="2023-08-30T04:42:00Z">
          <w:pPr>
            <w:pStyle w:val="Heading1"/>
          </w:pPr>
        </w:pPrChange>
      </w:pPr>
    </w:p>
    <w:p w14:paraId="5537DA03" w14:textId="77777777" w:rsidR="002736CB" w:rsidRDefault="002736CB" w:rsidP="00EC6EE1">
      <w:pPr>
        <w:pStyle w:val="Labelaslike"/>
        <w:rPr>
          <w:ins w:id="1243" w:author="Jelena Hrnjak" w:date="2023-08-30T05:16:00Z"/>
          <w:lang w:val="sr-Cyrl-RS"/>
        </w:rPr>
      </w:pPr>
      <w:ins w:id="1244" w:author="Jelena Hrnjak" w:date="2023-08-30T05:16:00Z">
        <w:r w:rsidRPr="002A6A24">
          <w:rPr>
            <w:noProof/>
            <w:lang w:val="sr-Cyrl-RS" w:eastAsia="sr-Cyrl-RS"/>
          </w:rPr>
          <w:drawing>
            <wp:inline distT="0" distB="0" distL="0" distR="0" wp14:anchorId="33B47B26" wp14:editId="0E1A9C75">
              <wp:extent cx="4114800" cy="1897107"/>
              <wp:effectExtent l="0" t="0" r="0" b="8255"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30"/>
                      <a:srcRect b="4130"/>
                      <a:stretch/>
                    </pic:blipFill>
                    <pic:spPr bwMode="auto">
                      <a:xfrm>
                        <a:off x="0" y="0"/>
                        <a:ext cx="4127912" cy="190315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AB382F9" w14:textId="77777777" w:rsidR="002736CB" w:rsidRDefault="002736CB" w:rsidP="002736CB">
      <w:pPr>
        <w:pStyle w:val="Labelaslike"/>
        <w:rPr>
          <w:ins w:id="1245" w:author="Jelena Hrnjak" w:date="2023-08-30T05:16:00Z"/>
          <w:lang w:val="sr-Cyrl-RS"/>
        </w:rPr>
      </w:pPr>
      <w:ins w:id="1246" w:author="Jelena Hrnjak" w:date="2023-08-30T05:16:00Z">
        <w:r>
          <w:rPr>
            <w:lang w:val="sr-Cyrl-RS"/>
          </w:rPr>
          <w:t>Слика 5.1 – Пример главне класе апликације</w:t>
        </w:r>
      </w:ins>
    </w:p>
    <w:p w14:paraId="22BEBEB1" w14:textId="77777777" w:rsidR="002736CB" w:rsidRPr="009D7706" w:rsidRDefault="002736CB">
      <w:pPr>
        <w:pStyle w:val="Labelaslike"/>
        <w:rPr>
          <w:ins w:id="1247" w:author="Jelena Hrnjak" w:date="2023-08-30T04:39:00Z"/>
          <w:lang w:val="sr-Cyrl-RS"/>
          <w:rPrChange w:id="1248" w:author="Jelena Hrnjak" w:date="2023-08-30T04:42:00Z">
            <w:rPr>
              <w:ins w:id="1249" w:author="Jelena Hrnjak" w:date="2023-08-30T04:39:00Z"/>
            </w:rPr>
          </w:rPrChange>
        </w:rPr>
        <w:pPrChange w:id="1250" w:author="Jelena Hrnjak" w:date="2023-08-30T04:42:00Z">
          <w:pPr>
            <w:pStyle w:val="Heading1"/>
          </w:pPr>
        </w:pPrChange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77037" w14:paraId="748CD0BF" w14:textId="77777777" w:rsidTr="00C77037">
        <w:trPr>
          <w:ins w:id="1251" w:author="Jelena Hrnjak" w:date="2023-08-30T04:40:00Z"/>
        </w:trPr>
        <w:tc>
          <w:tcPr>
            <w:tcW w:w="8872" w:type="dxa"/>
          </w:tcPr>
          <w:p w14:paraId="57A9DDC3" w14:textId="00A44C74" w:rsidR="0017211B" w:rsidRPr="005427B4" w:rsidRDefault="0017211B">
            <w:pPr>
              <w:autoSpaceDE w:val="0"/>
              <w:autoSpaceDN w:val="0"/>
              <w:adjustRightInd w:val="0"/>
              <w:spacing w:before="0" w:after="0"/>
              <w:rPr>
                <w:ins w:id="1252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53" w:author="Jelena Hrnjak" w:date="2023-08-30T04:42:00Z">
                  <w:rPr>
                    <w:ins w:id="1254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55" w:author="Jelena Hrnjak" w:date="2023-08-30T04:40:00Z">
              <w:r w:rsidRPr="005427B4">
                <w:rPr>
                  <w:rFonts w:ascii="Consolas" w:hAnsi="Consolas" w:cs="Consolas"/>
                  <w:b/>
                  <w:bCs/>
                  <w:color w:val="7F0055"/>
                  <w:sz w:val="20"/>
                  <w:szCs w:val="28"/>
                  <w:lang w:val="sr-Cyrl-RS"/>
                  <w:rPrChange w:id="1256" w:author="Jelena Hrnjak" w:date="2023-08-30T04:42:00Z">
                    <w:rPr>
                      <w:rFonts w:ascii="Consolas" w:hAnsi="Consolas" w:cs="Consolas"/>
                      <w:b/>
                      <w:bCs/>
                      <w:color w:val="7F0055"/>
                      <w:sz w:val="28"/>
                      <w:szCs w:val="28"/>
                      <w:lang w:val="sr-Cyrl-RS"/>
                    </w:rPr>
                  </w:rPrChange>
                </w:rPr>
                <w:t>def</w:t>
              </w:r>
              <w:r w:rsidRPr="005427B4">
                <w:rPr>
                  <w:rFonts w:ascii="Consolas" w:hAnsi="Consolas" w:cs="Consolas"/>
                  <w:color w:val="000000"/>
                  <w:sz w:val="20"/>
                  <w:szCs w:val="28"/>
                  <w:lang w:val="sr-Cyrl-RS"/>
                  <w:rPrChange w:id="1257" w:author="Jelena Hrnjak" w:date="2023-08-30T04:42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 xml:space="preserve"> generateTests(String packageName, String appName) </w:t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58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>'''</w:t>
              </w:r>
            </w:ins>
          </w:p>
          <w:p w14:paraId="2AAD6BF1" w14:textId="001B899F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259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60" w:author="Jelena Hrnjak" w:date="2023-08-30T04:42:00Z">
                  <w:rPr>
                    <w:ins w:id="1261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62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63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 xml:space="preserve">package </w:t>
              </w:r>
              <w:r w:rsidR="0017211B" w:rsidRPr="005427B4">
                <w:rPr>
                  <w:rFonts w:ascii="Consolas" w:hAnsi="Consolas" w:cs="Consolas"/>
                  <w:color w:val="000000"/>
                  <w:sz w:val="20"/>
                  <w:szCs w:val="28"/>
                  <w:lang w:val="sr-Cyrl-RS"/>
                  <w:rPrChange w:id="1264" w:author="Jelena Hrnjak" w:date="2023-08-30T04:42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«packageName»</w:t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65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;</w:t>
              </w:r>
            </w:ins>
          </w:p>
          <w:p w14:paraId="5A12B7D1" w14:textId="77777777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266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67" w:author="Jelena Hrnjak" w:date="2023-08-30T04:42:00Z">
                  <w:rPr>
                    <w:ins w:id="1268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69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70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71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1B22C0C4" w14:textId="177C3810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272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73" w:author="Jelena Hrnjak" w:date="2023-08-30T04:42:00Z">
                  <w:rPr>
                    <w:ins w:id="1274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75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76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77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import org.junit.jupiter.api.Test;</w:t>
              </w:r>
            </w:ins>
          </w:p>
          <w:p w14:paraId="1F49F200" w14:textId="3688C5AE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278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79" w:author="Jelena Hrnjak" w:date="2023-08-30T04:42:00Z">
                  <w:rPr>
                    <w:ins w:id="1280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81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82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import org.springframework.boot.test.context.SpringBootTest;</w:t>
              </w:r>
            </w:ins>
          </w:p>
          <w:p w14:paraId="72D5B8D2" w14:textId="77777777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283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84" w:author="Jelena Hrnjak" w:date="2023-08-30T04:42:00Z">
                  <w:rPr>
                    <w:ins w:id="1285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86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87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88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0C2053CB" w14:textId="7841F800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289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90" w:author="Jelena Hrnjak" w:date="2023-08-30T04:42:00Z">
                  <w:rPr>
                    <w:ins w:id="1291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92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293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94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@SpringBootTest</w:t>
              </w:r>
            </w:ins>
          </w:p>
          <w:p w14:paraId="4F3B3DD4" w14:textId="12098475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295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296" w:author="Jelena Hrnjak" w:date="2023-08-30T04:42:00Z">
                  <w:rPr>
                    <w:ins w:id="1297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298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299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 xml:space="preserve">class </w:t>
              </w:r>
              <w:r w:rsidR="0017211B" w:rsidRPr="005427B4">
                <w:rPr>
                  <w:rFonts w:ascii="Consolas" w:hAnsi="Consolas" w:cs="Consolas"/>
                  <w:color w:val="000000"/>
                  <w:sz w:val="20"/>
                  <w:szCs w:val="28"/>
                  <w:lang w:val="sr-Cyrl-RS"/>
                  <w:rPrChange w:id="1300" w:author="Jelena Hrnjak" w:date="2023-08-30T04:42:00Z">
                    <w:rPr>
                      <w:rFonts w:ascii="Consolas" w:hAnsi="Consolas" w:cs="Consolas"/>
                      <w:color w:val="000000"/>
                      <w:sz w:val="28"/>
                      <w:szCs w:val="28"/>
                      <w:lang w:val="sr-Cyrl-RS"/>
                    </w:rPr>
                  </w:rPrChange>
                </w:rPr>
                <w:t>«appName»</w:t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301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{</w:t>
              </w:r>
            </w:ins>
          </w:p>
          <w:p w14:paraId="2EBFD8DD" w14:textId="77777777" w:rsidR="0017211B" w:rsidRPr="005427B4" w:rsidRDefault="0017211B" w:rsidP="0017211B">
            <w:pPr>
              <w:autoSpaceDE w:val="0"/>
              <w:autoSpaceDN w:val="0"/>
              <w:adjustRightInd w:val="0"/>
              <w:spacing w:before="0" w:after="0"/>
              <w:rPr>
                <w:ins w:id="1302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303" w:author="Jelena Hrnjak" w:date="2023-08-30T04:42:00Z">
                  <w:rPr>
                    <w:ins w:id="1304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305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306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307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10EF70E0" w14:textId="1F041AB3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308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309" w:author="Jelena Hrnjak" w:date="2023-08-30T04:42:00Z">
                  <w:rPr>
                    <w:ins w:id="1310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311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312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@Test</w:t>
              </w:r>
            </w:ins>
          </w:p>
          <w:p w14:paraId="4CCA0C01" w14:textId="64476B2D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313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314" w:author="Jelena Hrnjak" w:date="2023-08-30T04:42:00Z">
                  <w:rPr>
                    <w:ins w:id="1315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316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317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void contextLoads() {</w:t>
              </w:r>
            </w:ins>
          </w:p>
          <w:p w14:paraId="45CE8E41" w14:textId="01205376" w:rsidR="0017211B" w:rsidRPr="005427B4" w:rsidRDefault="002736CB" w:rsidP="0017211B">
            <w:pPr>
              <w:autoSpaceDE w:val="0"/>
              <w:autoSpaceDN w:val="0"/>
              <w:adjustRightInd w:val="0"/>
              <w:spacing w:before="0" w:after="0"/>
              <w:rPr>
                <w:ins w:id="1318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319" w:author="Jelena Hrnjak" w:date="2023-08-30T04:42:00Z">
                  <w:rPr>
                    <w:ins w:id="1320" w:author="Jelena Hrnjak" w:date="2023-08-30T04:40:00Z"/>
                    <w:rFonts w:ascii="Consolas" w:hAnsi="Consolas" w:cs="Consolas"/>
                    <w:sz w:val="28"/>
                    <w:szCs w:val="28"/>
                    <w:lang w:val="sr-Cyrl-RS"/>
                  </w:rPr>
                </w:rPrChange>
              </w:rPr>
            </w:pPr>
            <w:ins w:id="1321" w:author="Jelena Hrnjak" w:date="2023-08-30T04:40:00Z">
              <w:r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</w:rPr>
                <w:tab/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322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ab/>
                <w:t>}</w:t>
              </w:r>
              <w:r w:rsidR="0017211B"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323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</w:ins>
          </w:p>
          <w:p w14:paraId="048B7179" w14:textId="4B33F72F" w:rsidR="00C77037" w:rsidRPr="002736CB" w:rsidRDefault="0017211B">
            <w:pPr>
              <w:autoSpaceDE w:val="0"/>
              <w:autoSpaceDN w:val="0"/>
              <w:adjustRightInd w:val="0"/>
              <w:spacing w:before="0" w:after="0"/>
              <w:rPr>
                <w:ins w:id="1324" w:author="Jelena Hrnjak" w:date="2023-08-30T04:40:00Z"/>
                <w:rFonts w:ascii="Consolas" w:hAnsi="Consolas" w:cs="Consolas"/>
                <w:sz w:val="20"/>
                <w:szCs w:val="28"/>
                <w:lang w:val="sr-Cyrl-RS"/>
                <w:rPrChange w:id="1325" w:author="Jelena Hrnjak" w:date="2023-08-30T05:17:00Z">
                  <w:rPr>
                    <w:ins w:id="1326" w:author="Jelena Hrnjak" w:date="2023-08-30T04:40:00Z"/>
                    <w:lang w:val="en-US"/>
                  </w:rPr>
                </w:rPrChange>
              </w:rPr>
              <w:pPrChange w:id="1327" w:author="Jelena Hrnjak" w:date="2023-08-30T05:17:00Z">
                <w:pPr>
                  <w:pStyle w:val="BodyText"/>
                  <w:ind w:firstLine="0"/>
                </w:pPr>
              </w:pPrChange>
            </w:pPr>
            <w:ins w:id="1328" w:author="Jelena Hrnjak" w:date="2023-08-30T04:40:00Z"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329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ab/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shd w:val="clear" w:color="auto" w:fill="DCDCDC"/>
                  <w:lang w:val="sr-Cyrl-RS"/>
                  <w:rPrChange w:id="1330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shd w:val="clear" w:color="auto" w:fill="DCDCDC"/>
                      <w:lang w:val="sr-Cyrl-RS"/>
                    </w:rPr>
                  </w:rPrChange>
                </w:rPr>
                <w:t>}</w:t>
              </w:r>
              <w:r w:rsidRPr="005427B4">
                <w:rPr>
                  <w:rFonts w:ascii="Consolas" w:hAnsi="Consolas" w:cs="Consolas"/>
                  <w:color w:val="2A00FF"/>
                  <w:sz w:val="20"/>
                  <w:szCs w:val="28"/>
                  <w:lang w:val="sr-Cyrl-RS"/>
                  <w:rPrChange w:id="1331" w:author="Jelena Hrnjak" w:date="2023-08-30T04:42:00Z">
                    <w:rPr>
                      <w:rFonts w:ascii="Consolas" w:hAnsi="Consolas" w:cs="Consolas"/>
                      <w:color w:val="2A00FF"/>
                      <w:sz w:val="28"/>
                      <w:szCs w:val="28"/>
                      <w:lang w:val="sr-Cyrl-RS"/>
                    </w:rPr>
                  </w:rPrChange>
                </w:rPr>
                <w:t>'''</w:t>
              </w:r>
            </w:ins>
          </w:p>
        </w:tc>
      </w:tr>
    </w:tbl>
    <w:p w14:paraId="21E44B2F" w14:textId="3F9BA139" w:rsidR="006E21C9" w:rsidRDefault="00EB6C3E">
      <w:pPr>
        <w:pStyle w:val="Labelaslike"/>
        <w:rPr>
          <w:lang w:val="sr-Cyrl-RS"/>
        </w:rPr>
        <w:pPrChange w:id="1332" w:author="Jelena Hrnjak" w:date="2023-08-30T05:17:00Z">
          <w:pPr>
            <w:pStyle w:val="Heading1"/>
          </w:pPr>
        </w:pPrChange>
      </w:pPr>
      <w:ins w:id="1333" w:author="Jelena Hrnjak" w:date="2023-08-30T04:43:00Z">
        <w:r>
          <w:rPr>
            <w:lang w:val="sr-Cyrl-RS"/>
          </w:rPr>
          <w:t xml:space="preserve">Листинг 5.2 – Шаблон за генерисање главне класе </w:t>
        </w:r>
      </w:ins>
      <w:r w:rsidR="00C46A11">
        <w:rPr>
          <w:lang w:val="sr-Cyrl-RS"/>
        </w:rPr>
        <w:t>тестног дела</w:t>
      </w:r>
    </w:p>
    <w:p w14:paraId="24B80DFE" w14:textId="77777777" w:rsidR="00EC6EE1" w:rsidRDefault="00EC6EE1" w:rsidP="00EC6EE1">
      <w:pPr>
        <w:pStyle w:val="Labelaslike"/>
        <w:rPr>
          <w:ins w:id="1334" w:author="Jelena Hrnjak" w:date="2023-08-30T05:06:00Z"/>
          <w:lang w:val="sr-Cyrl-RS"/>
        </w:rPr>
      </w:pPr>
    </w:p>
    <w:p w14:paraId="7A1A61D0" w14:textId="17D19932" w:rsidR="006E21C9" w:rsidRDefault="006E21C9">
      <w:pPr>
        <w:pStyle w:val="Labelaslike"/>
        <w:rPr>
          <w:ins w:id="1335" w:author="Jelena Hrnjak" w:date="2023-08-30T05:06:00Z"/>
          <w:lang w:val="sr-Cyrl-RS"/>
        </w:rPr>
        <w:pPrChange w:id="1336" w:author="Jelena Hrnjak" w:date="2023-08-30T04:49:00Z">
          <w:pPr>
            <w:pStyle w:val="Heading1"/>
          </w:pPr>
        </w:pPrChange>
      </w:pPr>
      <w:ins w:id="1337" w:author="Jelena Hrnjak" w:date="2023-08-30T05:06:00Z">
        <w:r w:rsidRPr="006E21C9">
          <w:rPr>
            <w:noProof/>
            <w:lang w:val="sr-Cyrl-RS" w:eastAsia="sr-Cyrl-RS"/>
          </w:rPr>
          <w:drawing>
            <wp:inline distT="0" distB="0" distL="0" distR="0" wp14:anchorId="20E8E3D1" wp14:editId="53677853">
              <wp:extent cx="2757268" cy="1935180"/>
              <wp:effectExtent l="0" t="0" r="5080" b="8255"/>
              <wp:docPr id="48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66646" cy="194176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EEDF71" w14:textId="48624B3F" w:rsidR="006E21C9" w:rsidRPr="00E515B5" w:rsidRDefault="006E21C9">
      <w:pPr>
        <w:pStyle w:val="Labelaslike"/>
        <w:rPr>
          <w:ins w:id="1338" w:author="Jelena Hrnjak" w:date="2023-08-29T01:46:00Z"/>
          <w:lang w:val="sr-Cyrl-RS"/>
        </w:rPr>
        <w:pPrChange w:id="1339" w:author="Jelena Hrnjak" w:date="2023-08-30T04:49:00Z">
          <w:pPr>
            <w:pStyle w:val="Heading1"/>
          </w:pPr>
        </w:pPrChange>
      </w:pPr>
      <w:ins w:id="1340" w:author="Jelena Hrnjak" w:date="2023-08-30T05:07:00Z">
        <w:r>
          <w:rPr>
            <w:lang w:val="sr-Cyrl-RS"/>
          </w:rPr>
          <w:t xml:space="preserve">Слика 5.2 – Пример главне класе тестног </w:t>
        </w:r>
      </w:ins>
      <w:r w:rsidR="00C46A11">
        <w:rPr>
          <w:lang w:val="sr-Cyrl-RS"/>
        </w:rPr>
        <w:t>дела</w:t>
      </w:r>
      <w:ins w:id="1341" w:author="Jelena Hrnjak" w:date="2023-08-30T05:07:00Z">
        <w:r>
          <w:rPr>
            <w:lang w:val="sr-Cyrl-RS"/>
          </w:rPr>
          <w:t xml:space="preserve"> апликације</w:t>
        </w:r>
      </w:ins>
    </w:p>
    <w:p w14:paraId="222018FA" w14:textId="7D7641D8" w:rsidR="00247BC1" w:rsidRPr="00C30C63" w:rsidRDefault="00247BC1">
      <w:pPr>
        <w:pStyle w:val="Heading2"/>
        <w:rPr>
          <w:ins w:id="1342" w:author="Jelena Hrnjak" w:date="2023-08-30T04:50:00Z"/>
          <w:color w:val="FF0000"/>
          <w:lang w:val="sr-Cyrl-RS"/>
        </w:rPr>
        <w:pPrChange w:id="1343" w:author="Jelena Hrnjak" w:date="2023-08-29T01:47:00Z">
          <w:pPr>
            <w:pStyle w:val="Heading1"/>
          </w:pPr>
        </w:pPrChange>
      </w:pPr>
      <w:bookmarkStart w:id="1344" w:name="_Toc144365561"/>
      <w:ins w:id="1345" w:author="Jelena Hrnjak" w:date="2023-08-29T01:47:00Z">
        <w:r w:rsidRPr="00C30C63">
          <w:rPr>
            <w:color w:val="FF0000"/>
            <w:lang w:val="sr-Cyrl-RS"/>
          </w:rPr>
          <w:t>Генератор општих конфигурационих фајлова</w:t>
        </w:r>
      </w:ins>
      <w:bookmarkEnd w:id="1344"/>
    </w:p>
    <w:p w14:paraId="56EA7F16" w14:textId="77777777" w:rsidR="00CA2DF1" w:rsidRPr="00C30C63" w:rsidRDefault="00A71F67">
      <w:pPr>
        <w:pStyle w:val="BodyText"/>
        <w:rPr>
          <w:ins w:id="1346" w:author="Jelena Hrnjak" w:date="2023-08-30T04:58:00Z"/>
          <w:i/>
          <w:color w:val="FF0000"/>
          <w:lang w:val="en-US"/>
        </w:rPr>
        <w:pPrChange w:id="1347" w:author="Jelena Hrnjak" w:date="2023-08-30T04:50:00Z">
          <w:pPr>
            <w:pStyle w:val="Heading1"/>
          </w:pPr>
        </w:pPrChange>
      </w:pPr>
      <w:ins w:id="1348" w:author="Jelena Hrnjak" w:date="2023-08-30T04:53:00Z">
        <w:r w:rsidRPr="00C30C63">
          <w:rPr>
            <w:color w:val="FF0000"/>
            <w:lang w:val="sr-Cyrl-RS"/>
          </w:rPr>
          <w:t xml:space="preserve">Кључну улогу у конфигурацији и управљању апликацијом играју датотеке </w:t>
        </w:r>
        <w:r w:rsidRPr="00C30C63">
          <w:rPr>
            <w:i/>
            <w:color w:val="FF0000"/>
            <w:lang w:val="en-US"/>
          </w:rPr>
          <w:t xml:space="preserve">pom.xml </w:t>
        </w:r>
      </w:ins>
      <w:ins w:id="1349" w:author="Jelena Hrnjak" w:date="2023-08-30T04:54:00Z">
        <w:r w:rsidRPr="00C30C63">
          <w:rPr>
            <w:color w:val="FF0000"/>
            <w:lang w:val="sr-Cyrl-RS"/>
          </w:rPr>
          <w:t xml:space="preserve">и </w:t>
        </w:r>
        <w:r w:rsidRPr="00C30C63">
          <w:rPr>
            <w:i/>
            <w:color w:val="FF0000"/>
            <w:lang w:val="en-US"/>
          </w:rPr>
          <w:t xml:space="preserve">application.properties. </w:t>
        </w:r>
      </w:ins>
    </w:p>
    <w:p w14:paraId="54F61A6C" w14:textId="31ABC03B" w:rsidR="00CA2DF1" w:rsidRPr="00C30C63" w:rsidRDefault="00A71F67">
      <w:pPr>
        <w:pStyle w:val="BodyText"/>
        <w:rPr>
          <w:ins w:id="1350" w:author="Jelena Hrnjak" w:date="2023-08-30T04:59:00Z"/>
          <w:color w:val="FF0000"/>
          <w:lang w:val="en-US"/>
        </w:rPr>
        <w:pPrChange w:id="1351" w:author="Jelena Hrnjak" w:date="2023-08-30T04:58:00Z">
          <w:pPr>
            <w:pStyle w:val="Heading1"/>
          </w:pPr>
        </w:pPrChange>
      </w:pPr>
      <w:ins w:id="1352" w:author="Jelena Hrnjak" w:date="2023-08-30T04:54:00Z">
        <w:r w:rsidRPr="00C30C63">
          <w:rPr>
            <w:color w:val="FF0000"/>
            <w:lang w:val="sr-Cyrl-RS"/>
          </w:rPr>
          <w:t xml:space="preserve">Датотека </w:t>
        </w:r>
        <w:r w:rsidRPr="00C30C63">
          <w:rPr>
            <w:i/>
            <w:color w:val="FF0000"/>
            <w:lang w:val="en-US"/>
          </w:rPr>
          <w:t xml:space="preserve">pom.xml </w:t>
        </w:r>
        <w:r w:rsidR="00410BD4" w:rsidRPr="00C30C63">
          <w:rPr>
            <w:color w:val="FF0000"/>
            <w:lang w:val="sr-Cyrl-RS"/>
          </w:rPr>
          <w:t xml:space="preserve">се користи за конфигурацију и управљање </w:t>
        </w:r>
      </w:ins>
      <w:ins w:id="1353" w:author="Jelena Hrnjak" w:date="2023-08-30T04:55:00Z">
        <w:r w:rsidR="00410BD4" w:rsidRPr="00C30C63">
          <w:rPr>
            <w:color w:val="FF0000"/>
            <w:lang w:val="sr-Cyrl-RS"/>
          </w:rPr>
          <w:t>спољним библиотекама</w:t>
        </w:r>
      </w:ins>
      <w:ins w:id="1354" w:author="Jelena Hrnjak" w:date="2023-08-30T04:54:00Z">
        <w:r w:rsidR="00410BD4" w:rsidRPr="00C30C63">
          <w:rPr>
            <w:color w:val="FF0000"/>
            <w:lang w:val="sr-Cyrl-RS"/>
          </w:rPr>
          <w:t xml:space="preserve"> апликације (енгл. </w:t>
        </w:r>
        <w:r w:rsidR="00410BD4" w:rsidRPr="00C30C63">
          <w:rPr>
            <w:i/>
            <w:color w:val="FF0000"/>
            <w:lang w:val="en-US"/>
          </w:rPr>
          <w:t>dependencies</w:t>
        </w:r>
        <w:r w:rsidR="00410BD4" w:rsidRPr="00C30C63">
          <w:rPr>
            <w:color w:val="FF0000"/>
            <w:lang w:val="sr-Cyrl-RS"/>
          </w:rPr>
          <w:t>)</w:t>
        </w:r>
      </w:ins>
      <w:ins w:id="1355" w:author="Jelena Hrnjak" w:date="2023-08-30T04:55:00Z">
        <w:r w:rsidR="00410BD4" w:rsidRPr="00C30C63">
          <w:rPr>
            <w:color w:val="FF0000"/>
            <w:lang w:val="sr-Cyrl-RS"/>
          </w:rPr>
          <w:t xml:space="preserve"> помоћу алата </w:t>
        </w:r>
        <w:r w:rsidR="00410BD4" w:rsidRPr="00C30C63">
          <w:rPr>
            <w:i/>
            <w:color w:val="FF0000"/>
            <w:lang w:val="en-US"/>
          </w:rPr>
          <w:t xml:space="preserve">Maven. </w:t>
        </w:r>
        <w:r w:rsidR="00D17A5A" w:rsidRPr="00C30C63">
          <w:rPr>
            <w:color w:val="FF0000"/>
            <w:lang w:val="sr-Cyrl-RS"/>
          </w:rPr>
          <w:t xml:space="preserve">Неопходно је дефинисати </w:t>
        </w:r>
      </w:ins>
      <w:r w:rsidR="007A1106">
        <w:rPr>
          <w:color w:val="FF0000"/>
          <w:lang w:val="sr-Cyrl-RS"/>
        </w:rPr>
        <w:t>све</w:t>
      </w:r>
      <w:ins w:id="1356" w:author="Jelena Hrnjak" w:date="2023-08-30T04:55:00Z">
        <w:r w:rsidR="00D17A5A" w:rsidRPr="00C30C63">
          <w:rPr>
            <w:color w:val="FF0000"/>
            <w:lang w:val="sr-Cyrl-RS"/>
          </w:rPr>
          <w:t xml:space="preserve"> спољне библиотеке </w:t>
        </w:r>
      </w:ins>
      <w:r w:rsidR="007A1106">
        <w:rPr>
          <w:color w:val="FF0000"/>
          <w:lang w:val="sr-Cyrl-RS"/>
        </w:rPr>
        <w:t xml:space="preserve">које </w:t>
      </w:r>
      <w:ins w:id="1357" w:author="Jelena Hrnjak" w:date="2023-08-30T04:55:00Z">
        <w:r w:rsidR="00D17A5A" w:rsidRPr="00C30C63">
          <w:rPr>
            <w:color w:val="FF0000"/>
            <w:lang w:val="sr-Cyrl-RS"/>
          </w:rPr>
          <w:t xml:space="preserve">апликација користи како би систем могао да их преузме и интегрише у апликацију. </w:t>
        </w:r>
      </w:ins>
      <w:ins w:id="1358" w:author="Jelena Hrnjak" w:date="2023-08-30T04:56:00Z">
        <w:r w:rsidR="00D17A5A" w:rsidRPr="00C30C63">
          <w:rPr>
            <w:color w:val="FF0000"/>
            <w:lang w:val="sr-Cyrl-RS"/>
          </w:rPr>
          <w:t>Неке од спољних библиотека су везане за одабрану базу података и без</w:t>
        </w:r>
        <w:r w:rsidR="00B60A2F" w:rsidRPr="00C30C63">
          <w:rPr>
            <w:color w:val="FF0000"/>
            <w:lang w:val="sr-Cyrl-RS"/>
          </w:rPr>
          <w:t>бедоносни механизам, те ће у зав</w:t>
        </w:r>
        <w:r w:rsidR="00D17A5A" w:rsidRPr="00C30C63">
          <w:rPr>
            <w:color w:val="FF0000"/>
            <w:lang w:val="sr-Cyrl-RS"/>
          </w:rPr>
          <w:t xml:space="preserve">исности од одабира бити </w:t>
        </w:r>
      </w:ins>
      <w:r w:rsidR="001B37D6">
        <w:rPr>
          <w:color w:val="FF0000"/>
          <w:lang w:val="sr-Cyrl-RS"/>
        </w:rPr>
        <w:t>наведене</w:t>
      </w:r>
      <w:ins w:id="1359" w:author="Jelena Hrnjak" w:date="2023-08-30T04:56:00Z">
        <w:r w:rsidR="00D17A5A" w:rsidRPr="00C30C63">
          <w:rPr>
            <w:color w:val="FF0000"/>
            <w:lang w:val="sr-Cyrl-RS"/>
          </w:rPr>
          <w:t xml:space="preserve"> спољне библиотеке.</w:t>
        </w:r>
      </w:ins>
      <w:ins w:id="1360" w:author="Jelena Hrnjak" w:date="2023-08-30T04:54:00Z">
        <w:r w:rsidR="00410BD4" w:rsidRPr="00C30C63">
          <w:rPr>
            <w:color w:val="FF0000"/>
            <w:lang w:val="sr-Cyrl-RS"/>
          </w:rPr>
          <w:t xml:space="preserve"> </w:t>
        </w:r>
      </w:ins>
      <w:ins w:id="1361" w:author="Jelena Hrnjak" w:date="2023-08-30T04:57:00Z">
        <w:r w:rsidR="00CA2DF1" w:rsidRPr="00C30C63">
          <w:rPr>
            <w:color w:val="FF0000"/>
            <w:lang w:val="sr-Cyrl-RS"/>
          </w:rPr>
          <w:t xml:space="preserve">Листинг 5.3 приказује шаблон за генерисање </w:t>
        </w:r>
        <w:r w:rsidR="00CA2DF1" w:rsidRPr="00C30C63">
          <w:rPr>
            <w:i/>
            <w:color w:val="FF0000"/>
            <w:lang w:val="en-US"/>
          </w:rPr>
          <w:t xml:space="preserve">pom.xml </w:t>
        </w:r>
        <w:r w:rsidR="00CA2DF1" w:rsidRPr="00C30C63">
          <w:rPr>
            <w:color w:val="FF0000"/>
            <w:lang w:val="sr-Cyrl-RS"/>
          </w:rPr>
          <w:t>фајла</w:t>
        </w:r>
      </w:ins>
      <w:ins w:id="1362" w:author="Jelena Hrnjak" w:date="2023-08-30T04:58:00Z">
        <w:r w:rsidR="00CA2DF1" w:rsidRPr="00C30C63">
          <w:rPr>
            <w:i/>
            <w:color w:val="FF0000"/>
            <w:lang w:val="en-US"/>
          </w:rPr>
          <w:t xml:space="preserve">. </w:t>
        </w:r>
        <w:r w:rsidR="00D02655" w:rsidRPr="00C30C63">
          <w:rPr>
            <w:color w:val="FF0000"/>
            <w:lang w:val="sr-Cyrl-RS"/>
          </w:rPr>
          <w:t>На слици 5.</w:t>
        </w:r>
      </w:ins>
      <w:ins w:id="1363" w:author="Jelena Hrnjak" w:date="2023-08-30T05:07:00Z">
        <w:r w:rsidR="00042C43" w:rsidRPr="00C30C63">
          <w:rPr>
            <w:color w:val="FF0000"/>
            <w:lang w:val="sr-Cyrl-RS"/>
          </w:rPr>
          <w:t>3</w:t>
        </w:r>
      </w:ins>
      <w:ins w:id="1364" w:author="Jelena Hrnjak" w:date="2023-08-30T04:58:00Z">
        <w:r w:rsidR="00D02655" w:rsidRPr="00C30C63">
          <w:rPr>
            <w:color w:val="FF0000"/>
            <w:lang w:val="sr-Cyrl-RS"/>
          </w:rPr>
          <w:t xml:space="preserve"> приказан је пример генерисане датотеке</w:t>
        </w:r>
      </w:ins>
      <w:ins w:id="1365" w:author="Jelena Hrnjak" w:date="2023-08-30T05:01:00Z">
        <w:r w:rsidR="0008504A" w:rsidRPr="00C30C63">
          <w:rPr>
            <w:color w:val="FF0000"/>
            <w:lang w:val="sr-Cyrl-RS"/>
          </w:rPr>
          <w:t xml:space="preserve"> у случају одабира система за управљање базама података</w:t>
        </w:r>
        <w:r w:rsidR="0008504A" w:rsidRPr="00C30C63">
          <w:rPr>
            <w:i/>
            <w:color w:val="FF0000"/>
            <w:lang w:val="en-US"/>
          </w:rPr>
          <w:t xml:space="preserve"> PostgreSQL </w:t>
        </w:r>
        <w:r w:rsidR="0008504A" w:rsidRPr="00C30C63">
          <w:rPr>
            <w:color w:val="FF0000"/>
            <w:lang w:val="sr-Cyrl-RS"/>
          </w:rPr>
          <w:t>и безбедносног механизма</w:t>
        </w:r>
        <w:r w:rsidR="0008504A" w:rsidRPr="00C30C63">
          <w:rPr>
            <w:color w:val="FF0000"/>
            <w:lang w:val="en-US"/>
          </w:rPr>
          <w:t xml:space="preserve"> </w:t>
        </w:r>
        <w:r w:rsidR="0008504A" w:rsidRPr="00C30C63">
          <w:rPr>
            <w:i/>
            <w:color w:val="FF0000"/>
            <w:lang w:val="en-US"/>
          </w:rPr>
          <w:t>OAuth2.0</w:t>
        </w:r>
      </w:ins>
      <w:ins w:id="1366" w:author="Jelena Hrnjak" w:date="2023-08-30T04:58:00Z">
        <w:r w:rsidR="00D02655" w:rsidRPr="00C30C63">
          <w:rPr>
            <w:color w:val="FF0000"/>
            <w:lang w:val="sr-Cyrl-RS"/>
          </w:rPr>
          <w:t xml:space="preserve">. </w:t>
        </w:r>
      </w:ins>
    </w:p>
    <w:p w14:paraId="4648A52C" w14:textId="77777777" w:rsidR="00D81B4C" w:rsidRPr="00D81B4C" w:rsidRDefault="00D81B4C" w:rsidP="00D81B4C">
      <w:pPr>
        <w:pStyle w:val="BodyText"/>
        <w:rPr>
          <w:ins w:id="1367" w:author="Jelena Hrnjak" w:date="2023-08-30T05:02:00Z"/>
          <w:color w:val="FF0000"/>
          <w:sz w:val="2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08504A" w14:paraId="63D64F88" w14:textId="77777777" w:rsidTr="0008504A">
        <w:trPr>
          <w:ins w:id="1368" w:author="Jelena Hrnjak" w:date="2023-08-30T05:02:00Z"/>
        </w:trPr>
        <w:tc>
          <w:tcPr>
            <w:tcW w:w="8872" w:type="dxa"/>
          </w:tcPr>
          <w:p w14:paraId="7C1A0AC0" w14:textId="77777777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36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0" w:author="Jelena Hrnjak" w:date="2023-08-30T05:02:00Z"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def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generatePomXml(Application app)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'''</w:t>
              </w:r>
            </w:ins>
          </w:p>
          <w:p w14:paraId="0E1B6D6D" w14:textId="094C20C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7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&lt;?xml version="1.0" encoding="UTF-8"?&gt;</w:t>
              </w:r>
            </w:ins>
          </w:p>
          <w:p w14:paraId="4D41A3DF" w14:textId="65586A5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7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&lt;project xmlns="http://maven.apache.org/POM/4.0.0" xmlns:xsi="http://www.w3.org/2001/XMLSchema-instance"</w:t>
              </w:r>
            </w:ins>
          </w:p>
          <w:p w14:paraId="6A388178" w14:textId="57C1254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7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xsi:schemaLocation="http://maven.apache.org/POM/4.0.0 https://maven.apache.org/xsd/maven-4.0.0.xsd"&gt;</w:t>
              </w:r>
            </w:ins>
          </w:p>
          <w:p w14:paraId="14CBC22C" w14:textId="33D7220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7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7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&lt;modelVersion&gt;4.0.0&lt;/modelVersion&gt;</w:t>
              </w:r>
            </w:ins>
          </w:p>
          <w:p w14:paraId="67E4C2D6" w14:textId="26CCEA48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37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&lt;parent&gt;</w:t>
              </w:r>
            </w:ins>
          </w:p>
          <w:p w14:paraId="4E137611" w14:textId="57C95190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38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5BA53A59" w14:textId="2D2B123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8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&lt;artifactId&gt;spring-boot-starter-parent&lt;/artifactId&gt;</w:t>
              </w:r>
            </w:ins>
          </w:p>
          <w:p w14:paraId="6CBC4FCE" w14:textId="44911E6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8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&lt;version&gt;2.5.2&lt;/version&gt;</w:t>
              </w:r>
            </w:ins>
          </w:p>
          <w:p w14:paraId="0F4E8C1F" w14:textId="74A8BBAB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38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8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&lt;relativePath/&gt; &lt;!-- lookup parent from repository --&gt;</w:t>
              </w:r>
            </w:ins>
          </w:p>
          <w:p w14:paraId="53624585" w14:textId="787842E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8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&lt;/parent&gt;</w:t>
              </w:r>
            </w:ins>
          </w:p>
          <w:p w14:paraId="7C11EB5C" w14:textId="36718F9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567F25C7" w14:textId="753D8E9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«app.group»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&lt;/groupId&gt;</w:t>
              </w:r>
            </w:ins>
          </w:p>
          <w:p w14:paraId="66D918C9" w14:textId="50F8A2C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«app.artifact»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&lt;/artifactId&gt;</w:t>
              </w:r>
            </w:ins>
          </w:p>
          <w:p w14:paraId="3198BA87" w14:textId="5D48A2D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39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&lt;version&gt;0.0.1-SNAPSHOT&lt;/version&gt;</w:t>
              </w:r>
            </w:ins>
          </w:p>
          <w:p w14:paraId="4B3888E9" w14:textId="14150F5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39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52E93181" w14:textId="1051A5D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&lt;name&gt;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«app.name»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&lt;/name&gt;</w:t>
              </w:r>
            </w:ins>
          </w:p>
          <w:p w14:paraId="571CFA0E" w14:textId="6BB3334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&lt;description&gt;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«app.description»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&lt;/description&gt;</w:t>
              </w:r>
            </w:ins>
          </w:p>
          <w:p w14:paraId="0DB1BCE9" w14:textId="41EE27C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76A8F79B" w14:textId="2376EF7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0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&lt;properties&gt;</w:t>
              </w:r>
            </w:ins>
          </w:p>
          <w:p w14:paraId="4B2FE1A8" w14:textId="08DA7C7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0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&lt;java.version&gt;11&lt;/java.version&gt;</w:t>
              </w:r>
            </w:ins>
          </w:p>
          <w:p w14:paraId="06F0B6B0" w14:textId="7982ACB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&lt;/properties&gt;</w:t>
              </w:r>
            </w:ins>
          </w:p>
          <w:p w14:paraId="5B9D2A72" w14:textId="74ADDE6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lastRenderedPageBreak/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37722D35" w14:textId="4F983EB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&lt;dependencies&gt;</w:t>
              </w:r>
            </w:ins>
          </w:p>
          <w:p w14:paraId="323D2345" w14:textId="0CCD21E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1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6E7EDFD0" w14:textId="7FBAEA3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1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145D0EEC" w14:textId="1355556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&lt;artifactId&gt;spring-boot-starter-data-jpa&lt;/artifactId&gt;</w:t>
              </w:r>
            </w:ins>
          </w:p>
          <w:p w14:paraId="51123DFD" w14:textId="23DEBAE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43E0ECF9" w14:textId="727DB71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26EFF309" w14:textId="73D7D8D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2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5E4B6D4B" w14:textId="4D9C109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2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&lt;artifactId&gt;spring-boot-starter-web&lt;/artifactId&gt;</w:t>
              </w:r>
            </w:ins>
          </w:p>
          <w:p w14:paraId="0EACCBF6" w14:textId="5B04BDD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16195D8F" w14:textId="54570E8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6626EB79" w14:textId="1C9DEC9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7E246775" w14:textId="3270517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3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&lt;artifactId&gt;spring-boot-devtools&lt;/artifactId&gt;</w:t>
              </w:r>
            </w:ins>
          </w:p>
          <w:p w14:paraId="55A1DFED" w14:textId="7E7106D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3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&lt;scope&gt;runtime&lt;/scope&gt;</w:t>
              </w:r>
            </w:ins>
          </w:p>
          <w:p w14:paraId="3E185AA5" w14:textId="1008507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&lt;optional&gt;true&lt;/optional&gt;</w:t>
              </w:r>
            </w:ins>
          </w:p>
          <w:p w14:paraId="475A33B9" w14:textId="2EC554D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6A7F1A7E" w14:textId="43AC6F1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29284F42" w14:textId="631BEA0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4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&lt;groupId&gt;org.projectlombok&lt;/groupId&gt;</w:t>
              </w:r>
            </w:ins>
          </w:p>
          <w:p w14:paraId="0A7557A5" w14:textId="22045BA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4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&lt;artifactId&gt;lombok&lt;/artifactId&gt;</w:t>
              </w:r>
            </w:ins>
          </w:p>
          <w:p w14:paraId="52AFFF0D" w14:textId="2D964DA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&lt;optional&gt;true&lt;/optional&gt;</w:t>
              </w:r>
            </w:ins>
          </w:p>
          <w:p w14:paraId="44D872B5" w14:textId="026D370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3EB5738E" w14:textId="7AB0CCD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521ED458" w14:textId="7BEBA31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5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03C511EF" w14:textId="29298F2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5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&lt;artifactId&gt;spring-boot-starter-test&lt;/artifactId&gt;</w:t>
              </w:r>
            </w:ins>
          </w:p>
          <w:p w14:paraId="3A4DA8C2" w14:textId="1463604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&lt;scope&gt;test&lt;/scope&gt;</w:t>
              </w:r>
            </w:ins>
          </w:p>
          <w:p w14:paraId="504FF763" w14:textId="210BD7E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26D273CC" w14:textId="47B4B81F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72B122FC" w14:textId="7C30C32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6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&lt;groupId&gt;org.modelmapper&lt;/groupId&gt;</w:t>
              </w:r>
            </w:ins>
          </w:p>
          <w:p w14:paraId="10982180" w14:textId="7C4CF96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6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&lt;artifactId&gt;modelmapper&lt;/artifactId&gt;</w:t>
              </w:r>
            </w:ins>
          </w:p>
          <w:p w14:paraId="3749DA08" w14:textId="054E454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&lt;version&gt;2.4.4&lt;/version&gt;</w:t>
              </w:r>
            </w:ins>
          </w:p>
          <w:p w14:paraId="273E3708" w14:textId="1B246B4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18D1E462" w14:textId="0E821DF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app.app_database?.vendorName.equals(EDatabaseType::</w:t>
              </w:r>
              <w:r w:rsidR="0008504A"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MY_SQL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</w:ins>
          </w:p>
          <w:p w14:paraId="4733391A" w14:textId="76470098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7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13226873" w14:textId="172765E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7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 xml:space="preserve">    &lt;groupId&gt;mysql&lt;/groupId&gt;</w:t>
              </w:r>
            </w:ins>
          </w:p>
          <w:p w14:paraId="2A0DBAA0" w14:textId="11276B2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 xml:space="preserve">    &lt;artifactId&gt;mysql-connector-java&lt;/artifactId&gt;</w:t>
              </w:r>
            </w:ins>
          </w:p>
          <w:p w14:paraId="6BBD6477" w14:textId="05BCBFD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5BC408FD" w14:textId="3DCE047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app.app_database?.vendorName.equals(EDatabaseType::</w:t>
              </w:r>
              <w:r w:rsidR="0008504A"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POSTGRE_SQL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0A99B126" w14:textId="5EA3466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8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452DAD1C" w14:textId="6E7FA05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8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&lt;groupId&gt;org.postgresql&lt;/groupId&gt;</w:t>
              </w:r>
            </w:ins>
          </w:p>
          <w:p w14:paraId="0456EEC1" w14:textId="083C6D2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&lt;artifactId&gt;postgresql&lt;/artifactId&gt;</w:t>
              </w:r>
            </w:ins>
          </w:p>
          <w:p w14:paraId="161224F4" w14:textId="337304D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51205904" w14:textId="7B3EDEE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app.app_database?.vendorName.equals(EDatabaseType::</w:t>
              </w:r>
              <w:r w:rsidR="0008504A"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ORACLE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</w:ins>
          </w:p>
          <w:p w14:paraId="6103C704" w14:textId="0644D79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49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68F6D91D" w14:textId="45B77D0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49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0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&lt;groupId&gt;com.oracle.database.jdbc&lt;/groupId&gt;</w:t>
              </w:r>
            </w:ins>
          </w:p>
          <w:p w14:paraId="60F4269E" w14:textId="0B7737C0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0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0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&lt;artifactId&gt;ojdbc8&lt;/artifactId&gt;</w:t>
              </w:r>
            </w:ins>
          </w:p>
          <w:p w14:paraId="117A699F" w14:textId="7F1F327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0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0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2032B3A8" w14:textId="196CBA8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0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0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54230507" w14:textId="7833E3B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0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0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5E84C4F1" w14:textId="6AA2B41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0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1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268444DE" w14:textId="767CD1A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1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1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&lt;artifactId&gt;spring-boot-starter-security&lt;/artifactId&gt;</w:t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3B52C108" w14:textId="737B01B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1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1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70C41536" w14:textId="1F0C32D3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1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1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app.app_security 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instanceof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JWT»</w:t>
              </w:r>
            </w:ins>
          </w:p>
          <w:p w14:paraId="2D6EB97F" w14:textId="029B652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1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1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0BCF00CD" w14:textId="7AC7481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1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2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lastRenderedPageBreak/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&lt;groupId&gt;io.jsonwebtoken&lt;/groupId&gt;</w:t>
              </w:r>
            </w:ins>
          </w:p>
          <w:p w14:paraId="1F5E6CC6" w14:textId="5F5A217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2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2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&lt;artifactId&gt;jjwt&lt;/artifactId&gt;</w:t>
              </w:r>
            </w:ins>
          </w:p>
          <w:p w14:paraId="047FB988" w14:textId="5BCADB1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2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2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&lt;version&gt;0.6.0&lt;/version&gt;</w:t>
              </w:r>
            </w:ins>
          </w:p>
          <w:p w14:paraId="32FD4277" w14:textId="735088C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2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2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38EBA194" w14:textId="3C4F7ED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2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2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42A27625" w14:textId="49AD8BFB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2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3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&lt;groupId&gt;com.fasterxml.jackson.core&lt;/groupId&gt;</w:t>
              </w:r>
            </w:ins>
          </w:p>
          <w:p w14:paraId="6D9B38F0" w14:textId="44F0B511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3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3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&lt;artifactId&gt;jackson-databind&lt;/artifactId&gt;</w:t>
              </w:r>
            </w:ins>
          </w:p>
          <w:p w14:paraId="76E444AC" w14:textId="58388F8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3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3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2E2B737F" w14:textId="2F6C959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3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3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53FA9019" w14:textId="24E7115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3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3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&lt;groupId&gt;com.fasterxml.jackson.core&lt;/groupId&gt;</w:t>
              </w:r>
            </w:ins>
          </w:p>
          <w:p w14:paraId="4E76FB6E" w14:textId="2282B01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3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4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&lt;artifactId&gt;jackson-annotations&lt;/artifactId&gt;</w:t>
              </w:r>
            </w:ins>
          </w:p>
          <w:p w14:paraId="45987776" w14:textId="2D780DF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4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4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052BD52B" w14:textId="6B394E0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4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4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app.app_security 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instanceof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OAuth2»</w:t>
              </w:r>
            </w:ins>
          </w:p>
          <w:p w14:paraId="7D9D8A4A" w14:textId="5D25A6AA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4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4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&lt;dependency&gt;</w:t>
              </w:r>
            </w:ins>
          </w:p>
          <w:p w14:paraId="1FCF3784" w14:textId="1FA8F9A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4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4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 xml:space="preserve">    &lt;groupId&gt;org.springframework.boot&lt;/groupId&gt;</w:t>
              </w:r>
            </w:ins>
          </w:p>
          <w:p w14:paraId="6B917587" w14:textId="29295CF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4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5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 xml:space="preserve">    &lt;artifactId&gt;spring-boot-starter-oauth2-client&lt;/artifactId&gt;</w:t>
              </w:r>
            </w:ins>
          </w:p>
          <w:p w14:paraId="4656AD2F" w14:textId="53A9F7B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5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5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&lt;/dependency&gt;</w:t>
              </w:r>
            </w:ins>
          </w:p>
          <w:p w14:paraId="063EC8B5" w14:textId="7DFE37D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5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5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08504A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 w:rsidR="0008504A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31A6790F" w14:textId="1E2D52D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5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5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&lt;/dependencies&gt;</w:t>
              </w:r>
            </w:ins>
          </w:p>
          <w:p w14:paraId="5A7EFBDB" w14:textId="11137C4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5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5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&lt;build&gt;</w:t>
              </w:r>
            </w:ins>
          </w:p>
          <w:p w14:paraId="5490DE5E" w14:textId="49156B87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5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6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&lt;plugins&gt;</w:t>
              </w:r>
            </w:ins>
          </w:p>
          <w:p w14:paraId="54AFA5DF" w14:textId="57CDC69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6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6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&lt;plugin&gt;</w:t>
              </w:r>
            </w:ins>
          </w:p>
          <w:p w14:paraId="717B412A" w14:textId="7D514A6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6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6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&lt;groupId&gt;org.springframework.boot&lt;/groupId&gt;</w:t>
              </w:r>
            </w:ins>
          </w:p>
          <w:p w14:paraId="207FCA57" w14:textId="49B63BD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6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6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&lt;artifactId&gt;spring-boot-maven-plugin&lt;/artifactId&gt;</w:t>
              </w:r>
            </w:ins>
          </w:p>
          <w:p w14:paraId="61823C9A" w14:textId="1D3FEB2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6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6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&lt;configuration&gt;</w:t>
              </w:r>
            </w:ins>
          </w:p>
          <w:p w14:paraId="5C5BC758" w14:textId="79E9692C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6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7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&lt;excludes&gt;</w:t>
              </w:r>
            </w:ins>
          </w:p>
          <w:p w14:paraId="47FB6E49" w14:textId="3380A282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7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7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&lt;exclude&gt;</w:t>
              </w:r>
            </w:ins>
          </w:p>
          <w:p w14:paraId="13C2AEE7" w14:textId="0E2E1AB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7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7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&lt;groupId&gt;org.projectlombok&lt;/groupId&gt;</w:t>
              </w:r>
            </w:ins>
          </w:p>
          <w:p w14:paraId="2EBC993A" w14:textId="77E6FF95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7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7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&lt;artifactId&gt;lombok&lt;/artifactId&gt;</w:t>
              </w:r>
            </w:ins>
          </w:p>
          <w:p w14:paraId="144F2096" w14:textId="68B3DEF8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7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7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&lt;/exclude&gt;</w:t>
              </w:r>
            </w:ins>
          </w:p>
          <w:p w14:paraId="3AA1DE27" w14:textId="7E7E6B2E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7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8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&lt;/excludes&gt;</w:t>
              </w:r>
            </w:ins>
          </w:p>
          <w:p w14:paraId="6ED458D4" w14:textId="69416A0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8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8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&lt;/configuration&gt;</w:t>
              </w:r>
            </w:ins>
          </w:p>
          <w:p w14:paraId="6360B4F9" w14:textId="7085FA8D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8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84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&lt;/plugin&gt;</w:t>
              </w:r>
            </w:ins>
          </w:p>
          <w:p w14:paraId="100BAD52" w14:textId="0226FF89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85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86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&lt;/plugins&gt;</w:t>
              </w:r>
            </w:ins>
          </w:p>
          <w:p w14:paraId="2B04D5BE" w14:textId="494F37A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87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88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  <w:t>&lt;/build&gt;</w:t>
              </w:r>
            </w:ins>
          </w:p>
          <w:p w14:paraId="7388A147" w14:textId="445AC4E4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89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90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ab/>
              </w:r>
            </w:ins>
          </w:p>
          <w:p w14:paraId="5BA01707" w14:textId="13CA8876" w:rsidR="0008504A" w:rsidRDefault="00F6188D" w:rsidP="0008504A">
            <w:pPr>
              <w:autoSpaceDE w:val="0"/>
              <w:autoSpaceDN w:val="0"/>
              <w:adjustRightInd w:val="0"/>
              <w:spacing w:before="0" w:after="0"/>
              <w:rPr>
                <w:ins w:id="1591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  <w:ins w:id="1592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&lt;/project&gt;</w:t>
              </w:r>
            </w:ins>
          </w:p>
          <w:p w14:paraId="27A059A9" w14:textId="77777777" w:rsidR="0008504A" w:rsidRDefault="0008504A" w:rsidP="0008504A">
            <w:pPr>
              <w:autoSpaceDE w:val="0"/>
              <w:autoSpaceDN w:val="0"/>
              <w:adjustRightInd w:val="0"/>
              <w:spacing w:before="0" w:after="0"/>
              <w:rPr>
                <w:ins w:id="1593" w:author="Jelena Hrnjak" w:date="2023-08-30T05:02:00Z"/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0017AF1" w14:textId="2045A417" w:rsidR="0008504A" w:rsidRDefault="00F6188D" w:rsidP="0008504A">
            <w:pPr>
              <w:pStyle w:val="BodyText"/>
              <w:ind w:firstLine="0"/>
              <w:rPr>
                <w:ins w:id="1594" w:author="Jelena Hrnjak" w:date="2023-08-30T05:02:00Z"/>
                <w:lang w:val="sr-Cyrl-RS"/>
              </w:rPr>
            </w:pPr>
            <w:ins w:id="1595" w:author="Jelena Hrnjak" w:date="2023-08-30T05:02:00Z">
              <w:r>
                <w:rPr>
                  <w:rFonts w:ascii="Consolas" w:hAnsi="Consolas" w:cs="Consolas"/>
                  <w:color w:val="2A00FF"/>
                  <w:sz w:val="20"/>
                  <w:lang w:val="sr-Cyrl-RS"/>
                </w:rPr>
                <w:tab/>
              </w:r>
              <w:r w:rsidR="0008504A">
                <w:rPr>
                  <w:rFonts w:ascii="Consolas" w:hAnsi="Consolas" w:cs="Consolas"/>
                  <w:color w:val="2A00FF"/>
                  <w:sz w:val="20"/>
                  <w:lang w:val="sr-Cyrl-RS"/>
                </w:rPr>
                <w:t>'''</w:t>
              </w:r>
            </w:ins>
          </w:p>
        </w:tc>
      </w:tr>
    </w:tbl>
    <w:p w14:paraId="6E00827F" w14:textId="3BB1F5D0" w:rsidR="00B531CC" w:rsidRDefault="00042C43">
      <w:pPr>
        <w:pStyle w:val="Labelaslike"/>
        <w:rPr>
          <w:ins w:id="1596" w:author="Jelena Hrnjak" w:date="2023-08-30T05:09:00Z"/>
          <w:i/>
          <w:lang w:val="en-US"/>
        </w:rPr>
        <w:pPrChange w:id="1597" w:author="Jelena Hrnjak" w:date="2023-08-30T05:18:00Z">
          <w:pPr>
            <w:pStyle w:val="Heading1"/>
          </w:pPr>
        </w:pPrChange>
      </w:pPr>
      <w:ins w:id="1598" w:author="Jelena Hrnjak" w:date="2023-08-30T05:07:00Z">
        <w:r>
          <w:rPr>
            <w:lang w:val="sr-Cyrl-RS"/>
          </w:rPr>
          <w:lastRenderedPageBreak/>
          <w:t xml:space="preserve">Листинг 5.3 – Шаблон генерисања датотеке </w:t>
        </w:r>
        <w:r>
          <w:rPr>
            <w:i/>
            <w:lang w:val="en-US"/>
          </w:rPr>
          <w:t>pom.xml</w:t>
        </w:r>
      </w:ins>
    </w:p>
    <w:p w14:paraId="2C5DECA1" w14:textId="3CFA15EE" w:rsidR="00280AC8" w:rsidRPr="00042C43" w:rsidRDefault="00EC36CE">
      <w:pPr>
        <w:pStyle w:val="Labelaslike"/>
        <w:rPr>
          <w:ins w:id="1599" w:author="Jelena Hrnjak" w:date="2023-08-30T04:58:00Z"/>
          <w:i/>
          <w:lang w:val="en-US"/>
          <w:rPrChange w:id="1600" w:author="Jelena Hrnjak" w:date="2023-08-30T05:07:00Z">
            <w:rPr>
              <w:ins w:id="1601" w:author="Jelena Hrnjak" w:date="2023-08-30T04:58:00Z"/>
              <w:i/>
              <w:lang w:val="sr-Cyrl-RS"/>
            </w:rPr>
          </w:rPrChange>
        </w:rPr>
        <w:pPrChange w:id="1602" w:author="Jelena Hrnjak" w:date="2023-08-30T05:07:00Z">
          <w:pPr>
            <w:pStyle w:val="Heading1"/>
          </w:pPr>
        </w:pPrChange>
      </w:pPr>
      <w:ins w:id="1603" w:author="Jelena Hrnjak" w:date="2023-08-30T05:13:00Z">
        <w:r>
          <w:rPr>
            <w:i/>
            <w:noProof/>
            <w:lang w:val="sr-Cyrl-RS" w:eastAsia="sr-Cyrl-RS"/>
          </w:rPr>
          <w:lastRenderedPageBreak/>
          <w:drawing>
            <wp:inline distT="0" distB="0" distL="0" distR="0" wp14:anchorId="61282992" wp14:editId="5352DC5E">
              <wp:extent cx="5198012" cy="8180928"/>
              <wp:effectExtent l="0" t="0" r="3175" b="0"/>
              <wp:docPr id="49" name="Pictur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" name="Untitled.png"/>
                      <pic:cNvPicPr/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05537" cy="819277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94F2750" w14:textId="5B90ACD9" w:rsidR="00737C7C" w:rsidRDefault="00CA2DF1" w:rsidP="00737C7C">
      <w:pPr>
        <w:pStyle w:val="Labelaslike"/>
        <w:rPr>
          <w:ins w:id="1604" w:author="Jelena Hrnjak" w:date="2023-08-30T05:09:00Z"/>
          <w:i/>
          <w:lang w:val="en-US"/>
        </w:rPr>
      </w:pPr>
      <w:ins w:id="1605" w:author="Jelena Hrnjak" w:date="2023-08-30T04:58:00Z">
        <w:r>
          <w:t xml:space="preserve"> </w:t>
        </w:r>
      </w:ins>
      <w:ins w:id="1606" w:author="Jelena Hrnjak" w:date="2023-08-30T05:08:00Z">
        <w:r w:rsidR="0057388C">
          <w:rPr>
            <w:lang w:val="sr-Cyrl-RS"/>
          </w:rPr>
          <w:t xml:space="preserve">Слика 5.3 - Пример генерисане датотеке </w:t>
        </w:r>
        <w:r w:rsidR="00737C7C">
          <w:rPr>
            <w:i/>
            <w:lang w:val="en-US"/>
          </w:rPr>
          <w:t xml:space="preserve">pom.xml </w:t>
        </w:r>
        <w:r w:rsidR="0057388C">
          <w:rPr>
            <w:lang w:val="sr-Cyrl-RS"/>
          </w:rPr>
          <w:t>у случају одабира система за управљање базама података</w:t>
        </w:r>
        <w:r w:rsidR="0057388C">
          <w:rPr>
            <w:i/>
            <w:lang w:val="en-US"/>
          </w:rPr>
          <w:t xml:space="preserve"> PostgreSQL </w:t>
        </w:r>
        <w:r w:rsidR="0057388C">
          <w:rPr>
            <w:lang w:val="sr-Cyrl-RS"/>
          </w:rPr>
          <w:t>и безбедносног механизма</w:t>
        </w:r>
        <w:r w:rsidR="0057388C">
          <w:rPr>
            <w:lang w:val="en-US"/>
          </w:rPr>
          <w:t xml:space="preserve"> </w:t>
        </w:r>
        <w:r w:rsidR="0057388C">
          <w:rPr>
            <w:i/>
            <w:lang w:val="en-US"/>
          </w:rPr>
          <w:t>OAuth2.0</w:t>
        </w:r>
      </w:ins>
    </w:p>
    <w:p w14:paraId="5843E0AA" w14:textId="1DFFED0E" w:rsidR="00280AC8" w:rsidRDefault="00D81B4C" w:rsidP="00D81B4C">
      <w:pPr>
        <w:pStyle w:val="BodyText"/>
        <w:rPr>
          <w:color w:val="FF0000"/>
          <w:lang w:val="sr-Cyrl-RS"/>
        </w:rPr>
      </w:pPr>
      <w:ins w:id="1607" w:author="Jelena Hrnjak" w:date="2023-08-30T04:59:00Z">
        <w:r w:rsidRPr="00C30C63">
          <w:rPr>
            <w:color w:val="FF0000"/>
            <w:lang w:val="sr-Cyrl-RS"/>
          </w:rPr>
          <w:lastRenderedPageBreak/>
          <w:t xml:space="preserve">Општи конфигурациони параметри, као што су подешавања базе података, портови на којима апликација ослушкује захтеве, параметри за безбедност итд. </w:t>
        </w:r>
      </w:ins>
      <w:ins w:id="1608" w:author="Jelena Hrnjak" w:date="2023-08-30T05:00:00Z">
        <w:r w:rsidRPr="00C30C63">
          <w:rPr>
            <w:color w:val="FF0000"/>
            <w:lang w:val="sr-Cyrl-RS"/>
          </w:rPr>
          <w:t>дефинишу</w:t>
        </w:r>
      </w:ins>
      <w:ins w:id="1609" w:author="Jelena Hrnjak" w:date="2023-08-30T04:59:00Z">
        <w:r w:rsidRPr="00C30C63">
          <w:rPr>
            <w:color w:val="FF0000"/>
            <w:lang w:val="sr-Cyrl-RS"/>
          </w:rPr>
          <w:t xml:space="preserve"> се у датотеци </w:t>
        </w:r>
        <w:r w:rsidRPr="00C30C63">
          <w:rPr>
            <w:i/>
            <w:color w:val="FF0000"/>
            <w:lang w:val="en-US"/>
          </w:rPr>
          <w:t>application.properties.</w:t>
        </w:r>
      </w:ins>
      <w:ins w:id="1610" w:author="Jelena Hrnjak" w:date="2023-08-30T05:00:00Z">
        <w:r w:rsidRPr="00C30C63">
          <w:rPr>
            <w:i/>
            <w:color w:val="FF0000"/>
            <w:lang w:val="sr-Cyrl-RS"/>
          </w:rPr>
          <w:t xml:space="preserve"> </w:t>
        </w:r>
        <w:r w:rsidRPr="00C30C63">
          <w:rPr>
            <w:color w:val="FF0000"/>
            <w:lang w:val="sr-Cyrl-RS"/>
          </w:rPr>
          <w:t xml:space="preserve">Ова датотека омогућава лакше управљање подешавањима апликације без потребе за изменама у самом коду. Шаблон за генерисање </w:t>
        </w:r>
      </w:ins>
      <w:ins w:id="1611" w:author="Jelena Hrnjak" w:date="2023-08-30T05:02:00Z">
        <w:r w:rsidRPr="00C30C63">
          <w:rPr>
            <w:color w:val="FF0000"/>
            <w:lang w:val="sr-Cyrl-RS"/>
          </w:rPr>
          <w:t xml:space="preserve">датотекте </w:t>
        </w:r>
      </w:ins>
      <w:ins w:id="1612" w:author="Jelena Hrnjak" w:date="2023-08-30T05:00:00Z">
        <w:r w:rsidRPr="00C30C63">
          <w:rPr>
            <w:i/>
            <w:color w:val="FF0000"/>
            <w:lang w:val="en-US"/>
          </w:rPr>
          <w:t>application.properties</w:t>
        </w:r>
      </w:ins>
      <w:ins w:id="1613" w:author="Jelena Hrnjak" w:date="2023-08-30T05:01:00Z">
        <w:r w:rsidRPr="00C30C63">
          <w:rPr>
            <w:i/>
            <w:color w:val="FF0000"/>
            <w:lang w:val="en-US"/>
          </w:rPr>
          <w:t xml:space="preserve"> </w:t>
        </w:r>
        <w:r w:rsidRPr="00C30C63">
          <w:rPr>
            <w:color w:val="FF0000"/>
            <w:lang w:val="sr-Cyrl-RS"/>
          </w:rPr>
          <w:t>приказан је на листигу 5.4, док је пример</w:t>
        </w:r>
      </w:ins>
      <w:ins w:id="1614" w:author="Jelena Hrnjak" w:date="2023-08-30T05:02:00Z">
        <w:r w:rsidRPr="00C30C63">
          <w:rPr>
            <w:color w:val="FF0000"/>
            <w:lang w:val="sr-Cyrl-RS"/>
          </w:rPr>
          <w:t xml:space="preserve"> за исти случај као и за датотеку </w:t>
        </w:r>
        <w:r w:rsidRPr="00C30C63">
          <w:rPr>
            <w:i/>
            <w:color w:val="FF0000"/>
            <w:lang w:val="en-US"/>
          </w:rPr>
          <w:t>pom.xml</w:t>
        </w:r>
      </w:ins>
      <w:ins w:id="1615" w:author="Jelena Hrnjak" w:date="2023-08-30T05:01:00Z">
        <w:r w:rsidRPr="00C30C63">
          <w:rPr>
            <w:color w:val="FF0000"/>
            <w:lang w:val="sr-Cyrl-RS"/>
          </w:rPr>
          <w:t xml:space="preserve"> приказан на слици 5.</w:t>
        </w:r>
      </w:ins>
      <w:ins w:id="1616" w:author="Jelena Hrnjak" w:date="2023-08-30T05:07:00Z">
        <w:r w:rsidRPr="00C30C63">
          <w:rPr>
            <w:color w:val="FF0000"/>
            <w:lang w:val="sr-Cyrl-RS"/>
          </w:rPr>
          <w:t>4</w:t>
        </w:r>
      </w:ins>
      <w:ins w:id="1617" w:author="Jelena Hrnjak" w:date="2023-08-30T05:01:00Z">
        <w:r w:rsidRPr="00C30C63">
          <w:rPr>
            <w:color w:val="FF0000"/>
            <w:lang w:val="sr-Cyrl-RS"/>
          </w:rPr>
          <w:t>.</w:t>
        </w:r>
      </w:ins>
    </w:p>
    <w:p w14:paraId="7E360674" w14:textId="77777777" w:rsidR="00D81B4C" w:rsidRPr="00D81B4C" w:rsidRDefault="00D81B4C" w:rsidP="00D81B4C">
      <w:pPr>
        <w:pStyle w:val="BodyText"/>
        <w:rPr>
          <w:ins w:id="1618" w:author="Jelena Hrnjak" w:date="2023-08-30T05:09:00Z"/>
          <w:color w:val="FF0000"/>
          <w:sz w:val="10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280AC8" w14:paraId="28A03849" w14:textId="77777777" w:rsidTr="00280AC8">
        <w:trPr>
          <w:ins w:id="1619" w:author="Jelena Hrnjak" w:date="2023-08-30T05:09:00Z"/>
        </w:trPr>
        <w:tc>
          <w:tcPr>
            <w:tcW w:w="8872" w:type="dxa"/>
          </w:tcPr>
          <w:p w14:paraId="7DA049E6" w14:textId="077A4B86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2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21" w:author="Jelena Hrnjak" w:date="2023-08-30T05:18:00Z"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def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generateDatabaseProperties(Database database){</w:t>
              </w:r>
            </w:ins>
          </w:p>
          <w:p w14:paraId="093FF6EB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2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23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</w:ins>
          </w:p>
          <w:p w14:paraId="75F03A4F" w14:textId="75425C6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2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25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(database ===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null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)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return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</w:t>
              </w:r>
            </w:ins>
          </w:p>
          <w:p w14:paraId="1BF9D798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2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27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     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</w:ins>
          </w:p>
          <w:p w14:paraId="5AD0B576" w14:textId="138BF071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2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29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return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'''</w:t>
              </w:r>
            </w:ins>
          </w:p>
          <w:p w14:paraId="13CE6881" w14:textId="265AC5D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3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31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database.vendorName.equals(EDatabaseType::</w:t>
              </w:r>
              <w:r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MY_SQL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</w:ins>
          </w:p>
          <w:p w14:paraId="708BE145" w14:textId="236909CD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3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33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spring.datasource.driverClassName=com.mysql.cj.jdbc.Driver</w:t>
              </w:r>
            </w:ins>
          </w:p>
          <w:p w14:paraId="414E0E0D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3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35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spring.jpa.properties.hibernate.dialect=org.hibernate.dialect.MySQL8Dialec</w:t>
              </w:r>
            </w:ins>
          </w:p>
          <w:p w14:paraId="6A7DD778" w14:textId="3842DB4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3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3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78C0131F" w14:textId="2093E1BF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3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3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spring.datasource.initialization-mode=always</w:t>
              </w:r>
            </w:ins>
          </w:p>
          <w:p w14:paraId="7BAA881D" w14:textId="671EFB50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4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41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spring.datasource.url=jdbc:mysql://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«database.url»</w:t>
              </w:r>
            </w:ins>
          </w:p>
          <w:p w14:paraId="5834CA7A" w14:textId="7B3B544C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4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43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database.vendorName.equals(EDatabaseType::</w:t>
              </w:r>
              <w:r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POSTGRE_SQL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7C489397" w14:textId="46C7B683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4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45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spring.datasource.driverClassName=org.postgresql.Driver</w:t>
              </w:r>
            </w:ins>
          </w:p>
          <w:p w14:paraId="07530FEE" w14:textId="0D32F16B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4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4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spring.jpa.properties.hibernate.dialect=org.hibernate.dialect.PostgreSQL95Dialect</w:t>
              </w:r>
            </w:ins>
          </w:p>
          <w:p w14:paraId="1896CB8B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4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4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6C0B622B" w14:textId="52BF2CDB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5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51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spring.datasource.initialization-mode=always</w:t>
              </w:r>
            </w:ins>
          </w:p>
          <w:p w14:paraId="0BC20130" w14:textId="49BB486E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5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53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spring.datasource.url=jdbc:postgresql://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«database.url»</w:t>
              </w:r>
            </w:ins>
          </w:p>
          <w:p w14:paraId="2CB441C4" w14:textId="07DDBE5C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5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55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ELSEIF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database.vendorName.equals(EDatabaseType::</w:t>
              </w:r>
              <w:r>
                <w:rPr>
                  <w:rFonts w:ascii="Consolas" w:hAnsi="Consolas" w:cs="Consolas"/>
                  <w:i/>
                  <w:iCs/>
                  <w:color w:val="0000C0"/>
                  <w:sz w:val="20"/>
                  <w:szCs w:val="20"/>
                  <w:lang w:val="sr-Cyrl-RS"/>
                </w:rPr>
                <w:t>ORACLE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)»</w:t>
              </w:r>
            </w:ins>
          </w:p>
          <w:p w14:paraId="1A4BBFF1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5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5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spring.datasource.driverClassName=oracle.jdbc.driver.OracleDriver</w:t>
              </w:r>
            </w:ins>
          </w:p>
          <w:p w14:paraId="670F3BD1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5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5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spring.jpa.properties.hibernate.dialect=org.hibernate.dialect.Oracle12cDialect</w:t>
              </w:r>
            </w:ins>
          </w:p>
          <w:p w14:paraId="4E76B4C4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6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61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3B019600" w14:textId="57D262C2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6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63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 xml:space="preserve">spring.datasource.initialization-mode=always </w:t>
              </w:r>
            </w:ins>
          </w:p>
          <w:p w14:paraId="46E44CD3" w14:textId="4CEAF7D1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6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65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spring.datasource.url=jdbc:oracle:thin:@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«database.url»</w:t>
              </w:r>
            </w:ins>
          </w:p>
          <w:p w14:paraId="3F6417CA" w14:textId="42F18E4B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66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6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 w:rsidR="007019EE"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 w:rsidR="007019EE"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7DF171C0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6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2A5DCFE" w14:textId="2B56D324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69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70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spring.datasource.username=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«database.username»</w:t>
              </w:r>
            </w:ins>
          </w:p>
          <w:p w14:paraId="201BDB0F" w14:textId="25113CA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7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7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spring.datasource.password=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«database.password»</w:t>
              </w:r>
            </w:ins>
          </w:p>
          <w:p w14:paraId="67AF9FAB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7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7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578D5F6D" w14:textId="34A3BCE0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67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76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spring.jpa.show-sql=true</w:t>
              </w:r>
            </w:ins>
          </w:p>
          <w:p w14:paraId="6592BF8C" w14:textId="35751740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67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78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spring.jpa.hibernate.ddl-auto=create-drop</w:t>
              </w:r>
            </w:ins>
          </w:p>
          <w:p w14:paraId="49CB4DBA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79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80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spring.jpa.properties.hibernate.jdbc.lob.non_contextual_creation=true</w:t>
              </w:r>
            </w:ins>
          </w:p>
          <w:p w14:paraId="1771B9AE" w14:textId="37F4534B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68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8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 xml:space="preserve">spring.jpa.properties.hibernate.format_sql=true </w:t>
              </w:r>
            </w:ins>
          </w:p>
          <w:p w14:paraId="00ED0B47" w14:textId="668FDC8C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68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8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spring.sql.init.mode=always</w:t>
              </w:r>
            </w:ins>
          </w:p>
          <w:p w14:paraId="20D645B6" w14:textId="61B98AB1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68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86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 xml:space="preserve">spring.jpa.defer-datasource-initialization=true   </w:t>
              </w:r>
            </w:ins>
          </w:p>
          <w:p w14:paraId="573D2352" w14:textId="1BC1E3F8" w:rsidR="007019EE" w:rsidRDefault="00484F99" w:rsidP="007019EE">
            <w:pPr>
              <w:autoSpaceDE w:val="0"/>
              <w:autoSpaceDN w:val="0"/>
              <w:adjustRightInd w:val="0"/>
              <w:spacing w:before="0" w:after="0"/>
              <w:rPr>
                <w:ins w:id="168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88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 w:rsidR="007019EE"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spring.jpa.open-in-view=false</w:t>
              </w:r>
            </w:ins>
          </w:p>
          <w:p w14:paraId="1E922347" w14:textId="77777777" w:rsidR="00484F99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89" w:author="Jelena Hrnjak" w:date="2023-08-30T05:20:00Z"/>
                <w:rFonts w:ascii="Consolas" w:hAnsi="Consolas" w:cs="Consolas"/>
                <w:sz w:val="20"/>
                <w:szCs w:val="20"/>
                <w:lang w:val="sr-Cyrl-RS"/>
              </w:rPr>
            </w:pPr>
            <w:ins w:id="1690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  <w:t>'''</w:t>
              </w:r>
            </w:ins>
          </w:p>
          <w:p w14:paraId="55E19ED0" w14:textId="40D09FE0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9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92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}</w:t>
              </w:r>
            </w:ins>
          </w:p>
          <w:p w14:paraId="4B967DD5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9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94" w:author="Jelena Hrnjak" w:date="2023-08-30T05:18:00Z"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ab/>
              </w:r>
            </w:ins>
          </w:p>
          <w:p w14:paraId="67664046" w14:textId="30F67545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9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96" w:author="Jelena Hrnjak" w:date="2023-08-30T05:18:00Z"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def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generateApplicationProperties(Application app)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'''</w:t>
              </w:r>
            </w:ins>
          </w:p>
          <w:p w14:paraId="58BCACD9" w14:textId="2C5A7C1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9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698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sprint.application.name=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«app.name»</w:t>
              </w:r>
            </w:ins>
          </w:p>
          <w:p w14:paraId="593FDE7E" w14:textId="561C1F9F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699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00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lastRenderedPageBreak/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server.port=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«app.port»</w:t>
              </w:r>
            </w:ins>
          </w:p>
          <w:p w14:paraId="02476391" w14:textId="16AF589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01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0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server.hostname=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«app.hostname»</w:t>
              </w:r>
            </w:ins>
          </w:p>
          <w:p w14:paraId="07C35259" w14:textId="211AD530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0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0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</w:ins>
          </w:p>
          <w:p w14:paraId="6B3ADB4D" w14:textId="3928A158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0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06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«generateDatabaseProperties(app.app_database)»</w:t>
              </w:r>
            </w:ins>
          </w:p>
          <w:p w14:paraId="4BFC07EF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07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08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 xml:space="preserve">     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app.app_security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instanceof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OAuth2»</w:t>
              </w:r>
            </w:ins>
          </w:p>
          <w:p w14:paraId="3BDA40D7" w14:textId="6D8E200B" w:rsidR="00484F99" w:rsidRPr="00484F99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09" w:author="Jelena Hrnjak" w:date="2023-08-30T05:18:00Z"/>
                <w:rFonts w:ascii="Consolas" w:hAnsi="Consolas" w:cs="Consolas"/>
                <w:color w:val="000000"/>
                <w:sz w:val="20"/>
                <w:szCs w:val="20"/>
                <w:lang w:val="sr-Cyrl-RS"/>
                <w:rPrChange w:id="1710" w:author="Jelena Hrnjak" w:date="2023-08-30T05:20:00Z">
                  <w:rPr>
                    <w:ins w:id="1711" w:author="Jelena Hrnjak" w:date="2023-08-30T05:18:00Z"/>
                    <w:rFonts w:ascii="Consolas" w:hAnsi="Consolas" w:cs="Consolas"/>
                    <w:sz w:val="20"/>
                    <w:szCs w:val="20"/>
                    <w:lang w:val="sr-Cyrl-RS"/>
                  </w:rPr>
                </w:rPrChange>
              </w:rPr>
            </w:pPr>
            <w:ins w:id="171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var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OAuth2 oauth = app.app_security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as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OAuth2»</w:t>
              </w:r>
            </w:ins>
          </w:p>
          <w:p w14:paraId="25E3660A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13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14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 xml:space="preserve">     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FOR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p : oauth.providers»</w:t>
              </w:r>
            </w:ins>
          </w:p>
          <w:p w14:paraId="1FCE4B00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15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8200FC6" w14:textId="055A0696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1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1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spring.security.oauth2.client.registration.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«p.name.toString.toLowerCase»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.client-id=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«p.clientId»</w:t>
              </w:r>
            </w:ins>
          </w:p>
          <w:p w14:paraId="1109F16E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1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1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spring.security.oauth2.client.registration.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«p.name.toString.toLowerCase»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.client-secret=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«p.clientSecret»</w:t>
              </w:r>
            </w:ins>
          </w:p>
          <w:p w14:paraId="457FBBEA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20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21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 xml:space="preserve"> p.redirectUri !== 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null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5058C744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22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23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spring.security.oauth2.client.registration.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«p.name.toString.toLowerCase»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shd w:val="clear" w:color="auto" w:fill="DCDCDC"/>
                  <w:lang w:val="sr-Cyrl-RS"/>
                </w:rPr>
                <w:t>.redirect-uri=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«p.redirectUri»</w:t>
              </w:r>
            </w:ins>
          </w:p>
          <w:p w14:paraId="78E14B93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24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25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761D385E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26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27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 xml:space="preserve">      </w:t>
              </w:r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ab/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ENDFOR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5A0852A0" w14:textId="77777777" w:rsidR="007019EE" w:rsidRDefault="007019EE" w:rsidP="007019EE">
            <w:pPr>
              <w:autoSpaceDE w:val="0"/>
              <w:autoSpaceDN w:val="0"/>
              <w:adjustRightInd w:val="0"/>
              <w:spacing w:before="0" w:after="0"/>
              <w:rPr>
                <w:ins w:id="1728" w:author="Jelena Hrnjak" w:date="2023-08-30T05:18:00Z"/>
                <w:rFonts w:ascii="Consolas" w:hAnsi="Consolas" w:cs="Consolas"/>
                <w:sz w:val="20"/>
                <w:szCs w:val="20"/>
                <w:lang w:val="sr-Cyrl-RS"/>
              </w:rPr>
            </w:pPr>
            <w:ins w:id="1729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 xml:space="preserve">        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«</w:t>
              </w:r>
              <w:r>
                <w:rPr>
                  <w:rFonts w:ascii="Consolas" w:hAnsi="Consolas" w:cs="Consolas"/>
                  <w:b/>
                  <w:bCs/>
                  <w:color w:val="7F0055"/>
                  <w:sz w:val="20"/>
                  <w:szCs w:val="20"/>
                  <w:lang w:val="sr-Cyrl-RS"/>
                </w:rPr>
                <w:t>ENDIF</w:t>
              </w:r>
              <w:r>
                <w:rPr>
                  <w:rFonts w:ascii="Consolas" w:hAnsi="Consolas" w:cs="Consolas"/>
                  <w:color w:val="000000"/>
                  <w:sz w:val="20"/>
                  <w:szCs w:val="20"/>
                  <w:lang w:val="sr-Cyrl-RS"/>
                </w:rPr>
                <w:t>»</w:t>
              </w:r>
            </w:ins>
          </w:p>
          <w:p w14:paraId="43D39FA4" w14:textId="5E75863E" w:rsidR="00280AC8" w:rsidRDefault="007019EE">
            <w:pPr>
              <w:pStyle w:val="Labelaslike"/>
              <w:jc w:val="left"/>
              <w:rPr>
                <w:ins w:id="1730" w:author="Jelena Hrnjak" w:date="2023-08-30T05:09:00Z"/>
                <w:i/>
                <w:lang w:val="en-US"/>
              </w:rPr>
              <w:pPrChange w:id="1731" w:author="Jelena Hrnjak" w:date="2023-08-30T05:18:00Z">
                <w:pPr>
                  <w:pStyle w:val="Labelaslike"/>
                </w:pPr>
              </w:pPrChange>
            </w:pPr>
            <w:ins w:id="1732" w:author="Jelena Hrnjak" w:date="2023-08-30T05:18:00Z">
              <w:r>
                <w:rPr>
                  <w:rFonts w:ascii="Consolas" w:hAnsi="Consolas" w:cs="Consolas"/>
                  <w:color w:val="2A00FF"/>
                  <w:sz w:val="20"/>
                  <w:szCs w:val="20"/>
                  <w:lang w:val="sr-Cyrl-RS"/>
                </w:rPr>
                <w:t>'''</w:t>
              </w:r>
            </w:ins>
          </w:p>
        </w:tc>
      </w:tr>
    </w:tbl>
    <w:p w14:paraId="147F2F8B" w14:textId="77777777" w:rsidR="00280AC8" w:rsidRPr="0041364B" w:rsidRDefault="00280AC8" w:rsidP="00280AC8">
      <w:pPr>
        <w:pStyle w:val="Labelaslike"/>
        <w:rPr>
          <w:ins w:id="1733" w:author="Jelena Hrnjak" w:date="2023-08-30T05:09:00Z"/>
          <w:i/>
          <w:lang w:val="en-US"/>
        </w:rPr>
      </w:pPr>
      <w:ins w:id="1734" w:author="Jelena Hrnjak" w:date="2023-08-30T05:09:00Z">
        <w:r>
          <w:rPr>
            <w:lang w:val="sr-Cyrl-RS"/>
          </w:rPr>
          <w:lastRenderedPageBreak/>
          <w:t xml:space="preserve">Листинг 5.4 – Шаблон генерисања датотеке </w:t>
        </w:r>
        <w:r>
          <w:rPr>
            <w:i/>
            <w:lang w:val="en-US"/>
          </w:rPr>
          <w:t>application.properties</w:t>
        </w:r>
      </w:ins>
    </w:p>
    <w:p w14:paraId="0174BFF2" w14:textId="16D4B00F" w:rsidR="00280AC8" w:rsidRDefault="00280AC8">
      <w:pPr>
        <w:pStyle w:val="Labelaslike"/>
        <w:jc w:val="left"/>
        <w:rPr>
          <w:ins w:id="1735" w:author="Jelena Hrnjak" w:date="2023-08-30T05:14:00Z"/>
          <w:i/>
          <w:lang w:val="en-US"/>
        </w:rPr>
        <w:pPrChange w:id="1736" w:author="Jelena Hrnjak" w:date="2023-08-30T05:09:00Z">
          <w:pPr>
            <w:pStyle w:val="Labelaslike"/>
          </w:pPr>
        </w:pPrChange>
      </w:pPr>
    </w:p>
    <w:p w14:paraId="7E6BD4FB" w14:textId="18FB42BA" w:rsidR="00432A85" w:rsidRDefault="00EC36CE" w:rsidP="00432A85">
      <w:pPr>
        <w:pStyle w:val="Labelaslike"/>
        <w:jc w:val="left"/>
        <w:rPr>
          <w:ins w:id="1737" w:author="Jelena Hrnjak" w:date="2023-08-30T05:08:00Z"/>
          <w:i/>
          <w:lang w:val="en-US"/>
        </w:rPr>
      </w:pPr>
      <w:ins w:id="1738" w:author="Jelena Hrnjak" w:date="2023-08-30T05:14:00Z">
        <w:r w:rsidRPr="00EC36CE">
          <w:rPr>
            <w:i/>
            <w:noProof/>
            <w:lang w:val="sr-Cyrl-RS" w:eastAsia="sr-Cyrl-RS"/>
          </w:rPr>
          <w:drawing>
            <wp:inline distT="0" distB="0" distL="0" distR="0" wp14:anchorId="13AD1E3A" wp14:editId="6DD18816">
              <wp:extent cx="5679103" cy="1976511"/>
              <wp:effectExtent l="0" t="0" r="0" b="5080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33"/>
                      <a:srcRect b="23598"/>
                      <a:stretch/>
                    </pic:blipFill>
                    <pic:spPr bwMode="auto">
                      <a:xfrm>
                        <a:off x="0" y="0"/>
                        <a:ext cx="5695100" cy="198207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CA41275" w14:textId="17655830" w:rsidR="00737C7C" w:rsidRPr="0041364B" w:rsidRDefault="00737C7C" w:rsidP="00737C7C">
      <w:pPr>
        <w:pStyle w:val="Labelaslike"/>
        <w:rPr>
          <w:ins w:id="1739" w:author="Jelena Hrnjak" w:date="2023-08-30T05:08:00Z"/>
        </w:rPr>
      </w:pPr>
      <w:ins w:id="1740" w:author="Jelena Hrnjak" w:date="2023-08-30T05:08:00Z">
        <w:r>
          <w:t xml:space="preserve"> </w:t>
        </w:r>
        <w:r>
          <w:rPr>
            <w:lang w:val="sr-Cyrl-RS"/>
          </w:rPr>
          <w:t>Слика 5.</w:t>
        </w:r>
        <w:r>
          <w:rPr>
            <w:lang w:val="en-US"/>
          </w:rPr>
          <w:t>4</w:t>
        </w:r>
        <w:r>
          <w:rPr>
            <w:lang w:val="sr-Cyrl-RS"/>
          </w:rPr>
          <w:t xml:space="preserve"> - Пример генерисане датотеке </w:t>
        </w:r>
        <w:r>
          <w:rPr>
            <w:i/>
            <w:lang w:val="en-US"/>
          </w:rPr>
          <w:t xml:space="preserve">application.properties </w:t>
        </w:r>
        <w:r>
          <w:rPr>
            <w:lang w:val="sr-Cyrl-RS"/>
          </w:rPr>
          <w:t>у случају одабира система за управљање базама</w:t>
        </w:r>
      </w:ins>
      <w:ins w:id="1741" w:author="Jelena Hrnjak" w:date="2023-08-30T05:15:00Z">
        <w:r w:rsidR="00EC36CE">
          <w:rPr>
            <w:lang w:val="en-US"/>
          </w:rPr>
          <w:t xml:space="preserve"> </w:t>
        </w:r>
      </w:ins>
      <w:ins w:id="1742" w:author="Jelena Hrnjak" w:date="2023-08-30T05:08:00Z">
        <w:r>
          <w:rPr>
            <w:lang w:val="sr-Cyrl-RS"/>
          </w:rPr>
          <w:t>података</w:t>
        </w:r>
        <w:r>
          <w:rPr>
            <w:i/>
            <w:lang w:val="en-US"/>
          </w:rPr>
          <w:t xml:space="preserve"> PostgreSQL </w:t>
        </w:r>
        <w:r>
          <w:rPr>
            <w:lang w:val="sr-Cyrl-RS"/>
          </w:rPr>
          <w:t>и безбедносног механизма</w:t>
        </w:r>
        <w:r>
          <w:rPr>
            <w:lang w:val="en-US"/>
          </w:rPr>
          <w:t xml:space="preserve"> </w:t>
        </w:r>
        <w:r>
          <w:rPr>
            <w:i/>
            <w:lang w:val="en-US"/>
          </w:rPr>
          <w:t>OAuth2.0</w:t>
        </w:r>
      </w:ins>
    </w:p>
    <w:p w14:paraId="3CC8F8DD" w14:textId="1ED9C303" w:rsidR="004862FE" w:rsidRPr="00CA2DF1" w:rsidRDefault="004862FE">
      <w:pPr>
        <w:pStyle w:val="Labelaslike"/>
        <w:rPr>
          <w:ins w:id="1743" w:author="Jelena Hrnjak" w:date="2023-08-29T01:47:00Z"/>
          <w:rPrChange w:id="1744" w:author="Jelena Hrnjak" w:date="2023-08-30T04:57:00Z">
            <w:rPr>
              <w:ins w:id="1745" w:author="Jelena Hrnjak" w:date="2023-08-29T01:47:00Z"/>
              <w:lang w:val="sr-Cyrl-RS"/>
            </w:rPr>
          </w:rPrChange>
        </w:rPr>
        <w:pPrChange w:id="1746" w:author="Jelena Hrnjak" w:date="2023-08-30T05:08:00Z">
          <w:pPr>
            <w:pStyle w:val="Heading1"/>
          </w:pPr>
        </w:pPrChange>
      </w:pPr>
    </w:p>
    <w:p w14:paraId="3C8C1044" w14:textId="302349B9" w:rsidR="001A009E" w:rsidRPr="00D35A35" w:rsidRDefault="00247BC1" w:rsidP="001A009E">
      <w:pPr>
        <w:pStyle w:val="Heading2"/>
        <w:rPr>
          <w:color w:val="FF0000"/>
          <w:lang w:val="sr-Cyrl-RS"/>
        </w:rPr>
        <w:pPrChange w:id="1747" w:author="Jelena Hrnjak" w:date="2023-08-29T01:47:00Z">
          <w:pPr>
            <w:pStyle w:val="Heading1"/>
          </w:pPr>
        </w:pPrChange>
      </w:pPr>
      <w:bookmarkStart w:id="1748" w:name="_Toc144365562"/>
      <w:ins w:id="1749" w:author="Jelena Hrnjak" w:date="2023-08-29T01:47:00Z">
        <w:r w:rsidRPr="00D35A35">
          <w:rPr>
            <w:color w:val="FF0000"/>
            <w:lang w:val="sr-Cyrl-RS"/>
          </w:rPr>
          <w:t>Генератор слоја који моделује податке из базе података</w:t>
        </w:r>
      </w:ins>
      <w:bookmarkEnd w:id="1748"/>
      <w:r w:rsidR="001A009E" w:rsidRPr="00D35A35">
        <w:rPr>
          <w:color w:val="FF0000"/>
          <w:lang w:val="sr-Cyrl-RS"/>
        </w:rPr>
        <w:t xml:space="preserve"> </w:t>
      </w:r>
    </w:p>
    <w:p w14:paraId="04B6F097" w14:textId="77777777" w:rsidR="008A4022" w:rsidRPr="00D35A35" w:rsidRDefault="004F3423" w:rsidP="00947614">
      <w:pPr>
        <w:pStyle w:val="BodyText"/>
        <w:rPr>
          <w:color w:val="FF0000"/>
          <w:lang w:val="sr-Cyrl-RS"/>
        </w:rPr>
        <w:pPrChange w:id="1750" w:author="Jelena Hrnjak" w:date="2023-08-29T01:47:00Z">
          <w:pPr>
            <w:pStyle w:val="Heading1"/>
          </w:pPr>
        </w:pPrChange>
      </w:pPr>
      <w:r w:rsidRPr="00D35A35">
        <w:rPr>
          <w:color w:val="FF0000"/>
          <w:lang w:val="sr-Cyrl-RS"/>
        </w:rPr>
        <w:t>Г</w:t>
      </w:r>
      <w:r w:rsidR="00C44328" w:rsidRPr="00D35A35">
        <w:rPr>
          <w:color w:val="FF0000"/>
          <w:lang w:val="sr-Cyrl-RS"/>
        </w:rPr>
        <w:t xml:space="preserve">енератор </w:t>
      </w:r>
      <w:r w:rsidRPr="00D35A35">
        <w:rPr>
          <w:color w:val="FF0000"/>
          <w:lang w:val="sr-Cyrl-RS"/>
        </w:rPr>
        <w:t xml:space="preserve">слоја који моделује податке из базе података </w:t>
      </w:r>
      <w:r w:rsidR="00C44328" w:rsidRPr="00D35A35">
        <w:rPr>
          <w:color w:val="FF0000"/>
          <w:lang w:val="sr-Cyrl-RS"/>
        </w:rPr>
        <w:t>крерира различите елементе неопходне за рад са подацима у апликацији.</w:t>
      </w:r>
      <w:r w:rsidR="002B23DA" w:rsidRPr="00D35A35">
        <w:rPr>
          <w:i/>
          <w:color w:val="FF0000"/>
          <w:lang w:val="en-US"/>
        </w:rPr>
        <w:t xml:space="preserve"> </w:t>
      </w:r>
      <w:r w:rsidRPr="00D35A35">
        <w:rPr>
          <w:color w:val="FF0000"/>
          <w:lang w:val="sr-Cyrl-RS"/>
        </w:rPr>
        <w:t>Ови елементи укључују</w:t>
      </w:r>
      <w:r w:rsidR="002B23DA" w:rsidRPr="00D35A35">
        <w:rPr>
          <w:color w:val="FF0000"/>
          <w:lang w:val="sr-Cyrl-RS"/>
        </w:rPr>
        <w:t xml:space="preserve"> </w:t>
      </w:r>
      <w:r w:rsidRPr="00D35A35">
        <w:rPr>
          <w:color w:val="FF0000"/>
          <w:lang w:val="sr-Cyrl-RS"/>
        </w:rPr>
        <w:t xml:space="preserve">класе </w:t>
      </w:r>
      <w:r w:rsidR="00947614" w:rsidRPr="00D35A35">
        <w:rPr>
          <w:color w:val="FF0000"/>
          <w:lang w:val="sr-Cyrl-RS"/>
        </w:rPr>
        <w:t>модела (ентитета), репозиторију</w:t>
      </w:r>
      <w:r w:rsidR="008B11AC" w:rsidRPr="00D35A35">
        <w:rPr>
          <w:color w:val="FF0000"/>
          <w:lang w:val="sr-Cyrl-RS"/>
        </w:rPr>
        <w:t xml:space="preserve">ме и класе за пренос података између слојева апликације (енгл. </w:t>
      </w:r>
      <w:r w:rsidR="008B11AC" w:rsidRPr="00D35A35">
        <w:rPr>
          <w:i/>
          <w:color w:val="FF0000"/>
          <w:lang w:val="en-US"/>
        </w:rPr>
        <w:t>Data Transfer Object - DTO</w:t>
      </w:r>
      <w:r w:rsidR="008B11AC" w:rsidRPr="00D35A35">
        <w:rPr>
          <w:color w:val="FF0000"/>
          <w:lang w:val="sr-Cyrl-RS"/>
        </w:rPr>
        <w:t>)</w:t>
      </w:r>
      <w:r w:rsidR="00022766" w:rsidRPr="00D35A35">
        <w:rPr>
          <w:color w:val="FF0000"/>
          <w:lang w:val="en-US"/>
        </w:rPr>
        <w:t>.</w:t>
      </w:r>
      <w:r w:rsidR="00022766" w:rsidRPr="00D35A35">
        <w:rPr>
          <w:color w:val="FF0000"/>
          <w:lang w:val="sr-Cyrl-RS"/>
        </w:rPr>
        <w:t xml:space="preserve"> </w:t>
      </w:r>
    </w:p>
    <w:p w14:paraId="5E6B6373" w14:textId="374EC683" w:rsidR="008A4022" w:rsidRDefault="00022766" w:rsidP="008A4022">
      <w:pPr>
        <w:pStyle w:val="BodyText"/>
        <w:rPr>
          <w:color w:val="FF0000"/>
          <w:lang w:val="sr-Cyrl-RS"/>
        </w:rPr>
      </w:pPr>
      <w:r w:rsidRPr="00D35A35">
        <w:rPr>
          <w:color w:val="FF0000"/>
          <w:lang w:val="sr-Cyrl-RS"/>
        </w:rPr>
        <w:t>Класе модела</w:t>
      </w:r>
      <w:r w:rsidR="00947614" w:rsidRPr="00D35A35">
        <w:rPr>
          <w:color w:val="FF0000"/>
          <w:lang w:val="sr-Cyrl-RS"/>
        </w:rPr>
        <w:t xml:space="preserve"> описују структуру података у бази </w:t>
      </w:r>
      <w:r w:rsidRPr="00D35A35">
        <w:rPr>
          <w:color w:val="FF0000"/>
          <w:lang w:val="sr-Cyrl-RS"/>
        </w:rPr>
        <w:t>и к</w:t>
      </w:r>
      <w:r w:rsidR="00947614" w:rsidRPr="00D35A35">
        <w:rPr>
          <w:color w:val="FF0000"/>
          <w:lang w:val="sr-Cyrl-RS"/>
        </w:rPr>
        <w:t xml:space="preserve">реирају се на основу описа концепта </w:t>
      </w:r>
      <w:r w:rsidR="00947614" w:rsidRPr="00D35A35">
        <w:rPr>
          <w:i/>
          <w:color w:val="FF0000"/>
          <w:lang w:val="en-US"/>
        </w:rPr>
        <w:t>En</w:t>
      </w:r>
      <w:r w:rsidRPr="00D35A35">
        <w:rPr>
          <w:i/>
          <w:color w:val="FF0000"/>
          <w:lang w:val="en-US"/>
        </w:rPr>
        <w:t>tity</w:t>
      </w:r>
      <w:r w:rsidR="001C2937" w:rsidRPr="00D35A35">
        <w:rPr>
          <w:i/>
          <w:color w:val="FF0000"/>
          <w:lang w:val="sr-Cyrl-RS"/>
        </w:rPr>
        <w:t xml:space="preserve">, </w:t>
      </w:r>
      <w:r w:rsidR="001C2937" w:rsidRPr="00D35A35">
        <w:rPr>
          <w:color w:val="FF0000"/>
          <w:lang w:val="sr-Cyrl-RS"/>
        </w:rPr>
        <w:t xml:space="preserve">односно концепата </w:t>
      </w:r>
      <w:r w:rsidR="001C2937" w:rsidRPr="00D35A35">
        <w:rPr>
          <w:i/>
          <w:color w:val="FF0000"/>
          <w:lang w:val="en-US"/>
        </w:rPr>
        <w:t xml:space="preserve">User </w:t>
      </w:r>
      <w:r w:rsidR="001C2937" w:rsidRPr="00D35A35">
        <w:rPr>
          <w:color w:val="FF0000"/>
          <w:lang w:val="sr-Cyrl-RS"/>
        </w:rPr>
        <w:t xml:space="preserve">и </w:t>
      </w:r>
      <w:r w:rsidR="001C2937" w:rsidRPr="00D35A35">
        <w:rPr>
          <w:i/>
          <w:color w:val="FF0000"/>
          <w:lang w:val="en-US"/>
        </w:rPr>
        <w:t>Role</w:t>
      </w:r>
      <w:r w:rsidRPr="00D35A35">
        <w:rPr>
          <w:i/>
          <w:color w:val="FF0000"/>
          <w:lang w:val="en-US"/>
        </w:rPr>
        <w:t xml:space="preserve">. </w:t>
      </w:r>
      <w:r w:rsidRPr="00D35A35">
        <w:rPr>
          <w:color w:val="FF0000"/>
          <w:lang w:val="sr-Cyrl-RS"/>
        </w:rPr>
        <w:t>Шаблон за генерисање класе</w:t>
      </w:r>
      <w:r w:rsidR="001C2937" w:rsidRPr="00D35A35">
        <w:rPr>
          <w:color w:val="FF0000"/>
          <w:lang w:val="en-US"/>
        </w:rPr>
        <w:t xml:space="preserve"> </w:t>
      </w:r>
      <w:r w:rsidR="00292CA4" w:rsidRPr="00D35A35">
        <w:rPr>
          <w:color w:val="FF0000"/>
          <w:lang w:val="sr-Cyrl-RS"/>
        </w:rPr>
        <w:t>која описује кориснике си</w:t>
      </w:r>
      <w:r w:rsidR="002E07B7" w:rsidRPr="00D35A35">
        <w:rPr>
          <w:color w:val="FF0000"/>
          <w:lang w:val="sr-Cyrl-RS"/>
        </w:rPr>
        <w:t>стема</w:t>
      </w:r>
      <w:r w:rsidR="005621F1">
        <w:rPr>
          <w:color w:val="FF0000"/>
          <w:lang w:val="en-US"/>
        </w:rPr>
        <w:t xml:space="preserve"> </w:t>
      </w:r>
      <w:r w:rsidR="005621F1">
        <w:rPr>
          <w:color w:val="FF0000"/>
          <w:lang w:val="sr-Cyrl-RS"/>
        </w:rPr>
        <w:t>приказан је на листину</w:t>
      </w:r>
      <w:r w:rsidR="005573AC" w:rsidRPr="00D35A35">
        <w:rPr>
          <w:color w:val="FF0000"/>
          <w:lang w:val="en-US"/>
        </w:rPr>
        <w:t xml:space="preserve"> </w:t>
      </w:r>
      <w:r w:rsidR="002E07B7" w:rsidRPr="00D35A35">
        <w:rPr>
          <w:color w:val="FF0000"/>
          <w:lang w:val="sr-Cyrl-RS"/>
        </w:rPr>
        <w:t xml:space="preserve">5.5, док је на листингу 5.6 приказана помоћна метода која садржи шаблон за генерисање обележја описане класе. </w:t>
      </w:r>
      <w:r w:rsidR="00292CA4" w:rsidRPr="00D35A35">
        <w:rPr>
          <w:color w:val="FF0000"/>
          <w:lang w:val="sr-Cyrl-RS"/>
        </w:rPr>
        <w:t xml:space="preserve">Пример класе </w:t>
      </w:r>
      <w:r w:rsidR="00292CA4" w:rsidRPr="00D35A35">
        <w:rPr>
          <w:i/>
          <w:color w:val="FF0000"/>
          <w:lang w:val="en-US"/>
        </w:rPr>
        <w:t>User</w:t>
      </w:r>
      <w:r w:rsidR="00292CA4" w:rsidRPr="00D35A35">
        <w:rPr>
          <w:color w:val="FF0000"/>
          <w:lang w:val="sr-Cyrl-RS"/>
        </w:rPr>
        <w:t xml:space="preserve"> генерисане на основу овог шаблона </w:t>
      </w:r>
      <w:r w:rsidR="005621F1" w:rsidRPr="00D35A35">
        <w:rPr>
          <w:color w:val="FF0000"/>
          <w:lang w:val="sr-Cyrl-RS"/>
        </w:rPr>
        <w:t xml:space="preserve">у случају одабира безбедносног механизма </w:t>
      </w:r>
      <w:r w:rsidR="005621F1" w:rsidRPr="00D35A35">
        <w:rPr>
          <w:i/>
          <w:color w:val="FF0000"/>
          <w:lang w:val="en-US"/>
        </w:rPr>
        <w:t>JWT</w:t>
      </w:r>
      <w:r w:rsidR="005621F1" w:rsidRPr="00D35A35">
        <w:rPr>
          <w:color w:val="FF0000"/>
          <w:lang w:val="sr-Cyrl-RS"/>
        </w:rPr>
        <w:t xml:space="preserve"> </w:t>
      </w:r>
      <w:r w:rsidR="00292CA4" w:rsidRPr="00D35A35">
        <w:rPr>
          <w:color w:val="FF0000"/>
          <w:lang w:val="sr-Cyrl-RS"/>
        </w:rPr>
        <w:t xml:space="preserve">приказан је на слици 5.5. </w:t>
      </w:r>
      <w:r w:rsidR="00A54C6C" w:rsidRPr="00D35A35">
        <w:rPr>
          <w:color w:val="FF0000"/>
          <w:lang w:val="sr-Cyrl-RS"/>
        </w:rPr>
        <w:t xml:space="preserve">У случају одабира безбедносног механизма </w:t>
      </w:r>
      <w:r w:rsidR="00A54C6C" w:rsidRPr="00D35A35">
        <w:rPr>
          <w:i/>
          <w:color w:val="FF0000"/>
          <w:lang w:val="en-US"/>
        </w:rPr>
        <w:lastRenderedPageBreak/>
        <w:t>Basic</w:t>
      </w:r>
      <w:r w:rsidR="00A54C6C" w:rsidRPr="00B81EFB">
        <w:rPr>
          <w:i/>
          <w:color w:val="FF0000"/>
          <w:lang w:val="en-US"/>
        </w:rPr>
        <w:t xml:space="preserve"> </w:t>
      </w:r>
      <w:r w:rsidR="00EE4D02">
        <w:rPr>
          <w:i/>
          <w:color w:val="FF0000"/>
          <w:lang w:val="en-US"/>
        </w:rPr>
        <w:t>Authentication</w:t>
      </w:r>
      <w:r w:rsidR="00A54C6C" w:rsidRPr="00B81EFB">
        <w:rPr>
          <w:i/>
          <w:color w:val="FF0000"/>
          <w:lang w:val="en-US"/>
        </w:rPr>
        <w:t xml:space="preserve"> </w:t>
      </w:r>
      <w:r w:rsidR="00A54C6C" w:rsidRPr="00B81EFB">
        <w:rPr>
          <w:color w:val="FF0000"/>
          <w:lang w:val="sr-Cyrl-RS"/>
        </w:rPr>
        <w:t xml:space="preserve">класа </w:t>
      </w:r>
      <w:r w:rsidR="00A54C6C" w:rsidRPr="00B81EFB">
        <w:rPr>
          <w:i/>
          <w:color w:val="FF0000"/>
          <w:lang w:val="en-US"/>
        </w:rPr>
        <w:t xml:space="preserve">User </w:t>
      </w:r>
      <w:r w:rsidR="00A54C6C" w:rsidRPr="00B81EFB">
        <w:rPr>
          <w:color w:val="FF0000"/>
          <w:lang w:val="sr-Cyrl-RS"/>
        </w:rPr>
        <w:t xml:space="preserve">неће садржати додатна обележја, док ће класа </w:t>
      </w:r>
      <w:r w:rsidR="00A54C6C" w:rsidRPr="00B81EFB">
        <w:rPr>
          <w:i/>
          <w:color w:val="FF0000"/>
          <w:lang w:val="en-US"/>
        </w:rPr>
        <w:t xml:space="preserve">Role </w:t>
      </w:r>
      <w:r w:rsidR="00A54C6C" w:rsidRPr="00B81EFB">
        <w:rPr>
          <w:color w:val="FF0000"/>
          <w:lang w:val="sr-Cyrl-RS"/>
        </w:rPr>
        <w:t xml:space="preserve">представљати енумерацију. </w:t>
      </w:r>
    </w:p>
    <w:p w14:paraId="3893546F" w14:textId="77777777" w:rsidR="00B81EFB" w:rsidRPr="00B81EFB" w:rsidRDefault="00B81EFB" w:rsidP="008A4022">
      <w:pPr>
        <w:pStyle w:val="BodyText"/>
        <w:rPr>
          <w:sz w:val="6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8A4022" w14:paraId="2EBF780D" w14:textId="77777777" w:rsidTr="008A4022">
        <w:tc>
          <w:tcPr>
            <w:tcW w:w="8872" w:type="dxa"/>
          </w:tcPr>
          <w:p w14:paraId="7E1B914B" w14:textId="20A2D150" w:rsidR="008A4022" w:rsidRPr="008A4022" w:rsidRDefault="008A4022" w:rsidP="008A4022">
            <w:pPr>
              <w:pStyle w:val="Kod"/>
            </w:pPr>
            <w:r w:rsidRPr="008A4022">
              <w:rPr>
                <w:b/>
                <w:color w:val="7F0055"/>
              </w:rPr>
              <w:t>def</w:t>
            </w:r>
            <w:r w:rsidRPr="008A4022">
              <w:t xml:space="preserve"> generateUserModel(User user, Security security)</w:t>
            </w:r>
            <w:r w:rsidRPr="008A4022">
              <w:rPr>
                <w:color w:val="2A00FF"/>
              </w:rPr>
              <w:t>'''</w:t>
            </w:r>
          </w:p>
          <w:p w14:paraId="06CFE601" w14:textId="0FCDB984" w:rsidR="002E07B7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 xml:space="preserve">package </w:t>
            </w:r>
            <w:r w:rsidRPr="008A4022">
              <w:t>«</w:t>
            </w:r>
            <w:r w:rsidRPr="008A4022">
              <w:rPr>
                <w:color w:val="001AAB"/>
              </w:rPr>
              <w:t>packageName</w:t>
            </w:r>
            <w:r w:rsidRPr="008A4022">
              <w:t>»</w:t>
            </w:r>
            <w:r w:rsidRPr="008A4022">
              <w:rPr>
                <w:color w:val="2A00FF"/>
                <w:shd w:val="clear" w:color="auto" w:fill="DCDCDC"/>
              </w:rPr>
              <w:t>.model;</w:t>
            </w:r>
          </w:p>
          <w:p w14:paraId="4B35611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07377E99" w14:textId="77777777" w:rsidR="002975C5" w:rsidRDefault="008A4022" w:rsidP="008A4022">
            <w:pPr>
              <w:pStyle w:val="Kod"/>
              <w:rPr>
                <w:color w:val="2A00FF"/>
                <w:shd w:val="clear" w:color="auto" w:fill="DCDCDC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 xml:space="preserve">import </w:t>
            </w:r>
            <w:r w:rsidRPr="008A4022">
              <w:t>«</w:t>
            </w:r>
            <w:r w:rsidRPr="008A4022">
              <w:rPr>
                <w:color w:val="001AAB"/>
              </w:rPr>
              <w:t>packageName</w:t>
            </w:r>
            <w:r w:rsidRPr="008A4022">
              <w:t>»</w:t>
            </w:r>
            <w:r w:rsidRPr="008A4022">
              <w:rPr>
                <w:color w:val="2A00FF"/>
                <w:shd w:val="clear" w:color="auto" w:fill="DCDCDC"/>
              </w:rPr>
              <w:t>.model.enumeration.Role;</w:t>
            </w:r>
          </w:p>
          <w:p w14:paraId="054A4394" w14:textId="47CAD022" w:rsidR="008A4022" w:rsidRPr="008A4022" w:rsidRDefault="002975C5" w:rsidP="008A4022">
            <w:pPr>
              <w:pStyle w:val="Kod"/>
            </w:pPr>
            <w:r>
              <w:rPr>
                <w:lang w:val="sr-Cyrl-RS"/>
              </w:rPr>
              <w:t xml:space="preserve">      </w:t>
            </w:r>
            <w:r w:rsidR="008A4022" w:rsidRPr="008A4022">
              <w:t>«</w:t>
            </w:r>
            <w:r w:rsidR="008A4022" w:rsidRPr="008A4022">
              <w:rPr>
                <w:b/>
                <w:color w:val="7F0055"/>
              </w:rPr>
              <w:t>ENDIF</w:t>
            </w:r>
            <w:r w:rsidR="008A4022" w:rsidRPr="008A4022">
              <w:t>»</w:t>
            </w:r>
          </w:p>
          <w:p w14:paraId="0D0F478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JWT»</w:t>
            </w:r>
          </w:p>
          <w:p w14:paraId="1E37D9D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java.sql.Timestamp;</w:t>
            </w:r>
          </w:p>
          <w:p w14:paraId="5FABDD3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java.util.Date;</w:t>
            </w:r>
          </w:p>
          <w:p w14:paraId="5F53AE2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java.util.List;</w:t>
            </w:r>
          </w:p>
          <w:p w14:paraId="284DCA9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ELSEIF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4B61DF5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java.util.ArrayList;</w:t>
            </w:r>
          </w:p>
          <w:p w14:paraId="04C105D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ENDIF</w:t>
            </w:r>
            <w:r w:rsidRPr="008A4022">
              <w:t>»</w:t>
            </w:r>
          </w:p>
          <w:p w14:paraId="75A6922C" w14:textId="42BAA045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java.util.Collection;</w:t>
            </w:r>
          </w:p>
          <w:p w14:paraId="12428C0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JWT»</w:t>
            </w:r>
          </w:p>
          <w:p w14:paraId="1E02037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javax.persistence.FetchType;</w:t>
            </w:r>
          </w:p>
          <w:p w14:paraId="4E4BC4C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javax.persistence.JoinColumn;</w:t>
            </w:r>
          </w:p>
          <w:p w14:paraId="4BC9946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javax.persistence.JoinTable;</w:t>
            </w:r>
          </w:p>
          <w:p w14:paraId="0F4F52D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javax.persistence.ManyToMany;</w:t>
            </w:r>
          </w:p>
          <w:p w14:paraId="712AD68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ELSEIF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1373F42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javax.persistence.EnumType;</w:t>
            </w:r>
          </w:p>
          <w:p w14:paraId="62691A6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javax.persistence.Enumerated;</w:t>
            </w:r>
          </w:p>
          <w:p w14:paraId="7526FD1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ENDIF</w:t>
            </w:r>
            <w:r w:rsidRPr="008A4022">
              <w:t>»</w:t>
            </w:r>
          </w:p>
          <w:p w14:paraId="73C952F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javax.persistence.Column;</w:t>
            </w:r>
          </w:p>
          <w:p w14:paraId="0D80E3A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javax.persistence.Entity;</w:t>
            </w:r>
          </w:p>
          <w:p w14:paraId="24AAB61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javax.persistence.GeneratedValue;</w:t>
            </w:r>
          </w:p>
          <w:p w14:paraId="441784B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javax.persistence.Id;</w:t>
            </w:r>
          </w:p>
          <w:p w14:paraId="554A3DF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javax.persistence.Table;</w:t>
            </w:r>
          </w:p>
          <w:p w14:paraId="1C37E10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lombok.Getter;</w:t>
            </w:r>
          </w:p>
          <w:p w14:paraId="26C0C18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lombok.Setter;</w:t>
            </w:r>
          </w:p>
          <w:p w14:paraId="4BCC444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766476D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org.springframework.security.core.GrantedAuthority;</w:t>
            </w:r>
          </w:p>
          <w:p w14:paraId="0730EE0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7B28523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org.springframework.security.core.authority.SimpleGrantedAuthority;</w:t>
            </w:r>
          </w:p>
          <w:p w14:paraId="54E5FED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ENDIF</w:t>
            </w:r>
            <w:r w:rsidRPr="008A4022">
              <w:t>»</w:t>
            </w:r>
          </w:p>
          <w:p w14:paraId="166F2ED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>import org.springframework.security.core.userdetails.UserDetails;</w:t>
            </w:r>
          </w:p>
          <w:p w14:paraId="4264BDA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2DCD924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import com.fasterxml.jackson.annotation.JsonIgnore;</w:t>
            </w:r>
          </w:p>
          <w:p w14:paraId="427288D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3EF9478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@Getter</w:t>
            </w:r>
          </w:p>
          <w:p w14:paraId="7C3AA7B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@Setter</w:t>
            </w:r>
          </w:p>
          <w:p w14:paraId="7140F9D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@Entity</w:t>
            </w:r>
          </w:p>
          <w:p w14:paraId="64BE59C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@Table(name="</w:t>
            </w:r>
            <w:r w:rsidRPr="008A4022">
              <w:t>«user.tableName»</w:t>
            </w:r>
            <w:r w:rsidRPr="008A4022">
              <w:rPr>
                <w:color w:val="2A00FF"/>
                <w:shd w:val="clear" w:color="auto" w:fill="DCDCDC"/>
              </w:rPr>
              <w:t>")</w:t>
            </w:r>
          </w:p>
          <w:p w14:paraId="758797B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public class User implements UserDetails {</w:t>
            </w:r>
          </w:p>
          <w:p w14:paraId="6DD5031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</w:p>
          <w:p w14:paraId="1FE3F2C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 xml:space="preserve">    private static final long serialVersionUID = 1L;</w:t>
            </w:r>
          </w:p>
          <w:p w14:paraId="06E688E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0F99DDF" w14:textId="20B8B2FE" w:rsidR="002975C5" w:rsidRPr="00B81EFB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t>«generateAttributes(user.entity_attributes)»</w:t>
            </w:r>
          </w:p>
          <w:p w14:paraId="69D0CB3A" w14:textId="62D2D83E" w:rsidR="008A4022" w:rsidRPr="008A4022" w:rsidRDefault="002975C5" w:rsidP="008A4022">
            <w:pPr>
              <w:pStyle w:val="Kod"/>
            </w:pPr>
            <w:r>
              <w:rPr>
                <w:color w:val="2A00FF"/>
                <w:lang w:val="sr-Cyrl-RS"/>
              </w:rPr>
              <w:t xml:space="preserve">             </w:t>
            </w:r>
            <w:r w:rsidR="008A4022" w:rsidRPr="008A4022">
              <w:t>«</w:t>
            </w:r>
            <w:r w:rsidR="008A4022" w:rsidRPr="008A4022">
              <w:rPr>
                <w:b/>
                <w:color w:val="7F0055"/>
              </w:rPr>
              <w:t>IF</w:t>
            </w:r>
            <w:r w:rsidR="008A4022" w:rsidRPr="008A4022">
              <w:t xml:space="preserve"> security </w:t>
            </w:r>
            <w:r w:rsidR="008A4022" w:rsidRPr="008A4022">
              <w:rPr>
                <w:b/>
                <w:color w:val="7F0055"/>
              </w:rPr>
              <w:t>instanceof</w:t>
            </w:r>
            <w:r w:rsidR="008A4022" w:rsidRPr="008A4022">
              <w:t xml:space="preserve"> JWT»</w:t>
            </w:r>
          </w:p>
          <w:p w14:paraId="0A11520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5583B35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@Column(name = "password")</w:t>
            </w:r>
          </w:p>
          <w:p w14:paraId="3884460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String password;</w:t>
            </w:r>
          </w:p>
          <w:p w14:paraId="457E8B0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22A940C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@Column(name = "enabled")</w:t>
            </w:r>
          </w:p>
          <w:p w14:paraId="5226B79B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boolean enabled;</w:t>
            </w:r>
          </w:p>
          <w:p w14:paraId="325EA0A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347183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@Column(name = "last_password_reset_date")</w:t>
            </w:r>
          </w:p>
          <w:p w14:paraId="0978CA2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Timestamp lastPasswordResetDate;</w:t>
            </w:r>
          </w:p>
          <w:p w14:paraId="79EF06D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61E732E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@ManyToMany(fetch = FetchType.EAGER)</w:t>
            </w:r>
          </w:p>
          <w:p w14:paraId="7D99F55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@JoinTable(name = "user_role",</w:t>
            </w:r>
          </w:p>
          <w:p w14:paraId="1665970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    joinColumns = @JoinColumn(name = "user_id", referencedColumnName = "id"),</w:t>
            </w:r>
          </w:p>
          <w:p w14:paraId="526060D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    inverseJoinColumns = @JoinColumn(name = "role_id", referencedColumnName = "id"))</w:t>
            </w:r>
          </w:p>
          <w:p w14:paraId="566F8B1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List&lt;Role&gt; roles;</w:t>
            </w:r>
          </w:p>
          <w:p w14:paraId="1036F42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2741420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void setPassword(String password) {</w:t>
            </w:r>
          </w:p>
          <w:p w14:paraId="0D8DDEE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Timestamp now = new Timestamp(new Date().getTime());</w:t>
            </w:r>
          </w:p>
          <w:p w14:paraId="16AE1DA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this.setLastPasswordResetDate(now);</w:t>
            </w:r>
          </w:p>
          <w:p w14:paraId="30B3D38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this.password = password;</w:t>
            </w:r>
          </w:p>
          <w:p w14:paraId="7DC5B4C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4B644D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F7BA54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45805EF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68C849B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Collection&lt;? extends GrantedAuthority&gt; getAuthorities() {</w:t>
            </w:r>
          </w:p>
          <w:p w14:paraId="66C050A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this.roles;</w:t>
            </w:r>
          </w:p>
          <w:p w14:paraId="7AE34E2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7D3A9B3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4C62684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76471BAB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isEnabled() {</w:t>
            </w:r>
          </w:p>
          <w:p w14:paraId="20FD71F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enabled;</w:t>
            </w:r>
          </w:p>
          <w:p w14:paraId="3609307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199475F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6F7E0B1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517CA8C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3663CD4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isAccountNonExpired() {</w:t>
            </w:r>
          </w:p>
          <w:p w14:paraId="2DC8229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true;</w:t>
            </w:r>
          </w:p>
          <w:p w14:paraId="71E310D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F09946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1D8EB87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0746810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36D1737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isAccountNonLocked() {</w:t>
            </w:r>
          </w:p>
          <w:p w14:paraId="1C47685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true;</w:t>
            </w:r>
          </w:p>
          <w:p w14:paraId="7A7B59E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6933D90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0519450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3578BC9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73E87B9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isCredentialsNonExpired() {</w:t>
            </w:r>
          </w:p>
          <w:p w14:paraId="38D9742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    return true;</w:t>
            </w:r>
          </w:p>
          <w:p w14:paraId="09497CB2" w14:textId="4901699F" w:rsidR="008A4022" w:rsidRDefault="008A4022" w:rsidP="008A4022">
            <w:pPr>
              <w:pStyle w:val="Kod"/>
              <w:rPr>
                <w:color w:val="2A00FF"/>
                <w:shd w:val="clear" w:color="auto" w:fill="DCDCDC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563DC99C" w14:textId="77777777" w:rsidR="002975C5" w:rsidRPr="008A4022" w:rsidRDefault="002975C5" w:rsidP="008A4022">
            <w:pPr>
              <w:pStyle w:val="Kod"/>
            </w:pPr>
          </w:p>
          <w:p w14:paraId="6341768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</w:rPr>
              <w:tab/>
            </w:r>
            <w:r w:rsidRPr="008A4022">
              <w:t>«</w:t>
            </w:r>
            <w:r w:rsidRPr="008A4022">
              <w:rPr>
                <w:b/>
                <w:color w:val="7F0055"/>
              </w:rPr>
              <w:t>ELSEIF</w:t>
            </w:r>
            <w:r w:rsidRPr="008A4022">
              <w:t xml:space="preserve"> security </w:t>
            </w:r>
            <w:r w:rsidRPr="008A4022">
              <w:rPr>
                <w:b/>
                <w:color w:val="7F0055"/>
              </w:rPr>
              <w:t>instanceof</w:t>
            </w:r>
            <w:r w:rsidRPr="008A4022">
              <w:t xml:space="preserve"> BasicAuthentication»</w:t>
            </w:r>
          </w:p>
          <w:p w14:paraId="616E00C6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String password;</w:t>
            </w:r>
          </w:p>
          <w:p w14:paraId="542087F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F0C047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@Enumerated(EnumType.STRING)</w:t>
            </w:r>
          </w:p>
          <w:p w14:paraId="0B15046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private Role role;</w:t>
            </w:r>
          </w:p>
          <w:p w14:paraId="4055D67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811ECF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22BCE07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42FB8D5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isEnabled() {</w:t>
            </w:r>
          </w:p>
          <w:p w14:paraId="476B371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772CAB4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07B347F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03DC96B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408F997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60003F8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isCredentialsNonExpired() {</w:t>
            </w:r>
          </w:p>
          <w:p w14:paraId="0492063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7104721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5299086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53E579B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257C4BB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2C70545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isAccountNonLocked() {</w:t>
            </w:r>
          </w:p>
          <w:p w14:paraId="6C613AD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691A454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FDFCD0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7C8FCB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34934E9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123B08D2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boolean isAccountNonExpired() {</w:t>
            </w:r>
          </w:p>
          <w:p w14:paraId="7DCE0D7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true;</w:t>
            </w:r>
          </w:p>
          <w:p w14:paraId="64E7A2BD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55B071A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02C2D23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@JsonIgnore</w:t>
            </w:r>
          </w:p>
          <w:p w14:paraId="29CC7680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23EADDB9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Collection&lt;? extends GrantedAuthority&gt; getAuthorities() {</w:t>
            </w:r>
          </w:p>
          <w:p w14:paraId="0448D82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Collection&lt;GrantedAuthority&gt; authorities = new ArrayList&lt;&gt;();</w:t>
            </w:r>
          </w:p>
          <w:p w14:paraId="799910C1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authorities.add(new SimpleGrantedAuthority(role.getAuthority()));</w:t>
            </w:r>
          </w:p>
          <w:p w14:paraId="0024ABFC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authorities;</w:t>
            </w:r>
          </w:p>
          <w:p w14:paraId="19E69D5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2C115D3D" w14:textId="7197CBCB" w:rsidR="008A4022" w:rsidRPr="008A4022" w:rsidRDefault="008A4022" w:rsidP="002E07B7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3132BCCF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02822E4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String getPassword() {</w:t>
            </w:r>
          </w:p>
          <w:p w14:paraId="57358AB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// TODO Auto-generated method stub</w:t>
            </w:r>
          </w:p>
          <w:p w14:paraId="3C18830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return password;</w:t>
            </w:r>
          </w:p>
          <w:p w14:paraId="13677285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02A11D08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</w:p>
          <w:p w14:paraId="79E35EAB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@Override</w:t>
            </w:r>
          </w:p>
          <w:p w14:paraId="22B3D11E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lastRenderedPageBreak/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public String getUsername() {</w:t>
            </w:r>
          </w:p>
          <w:p w14:paraId="676A3434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// TODO Auto-generated method stub</w:t>
            </w:r>
          </w:p>
          <w:p w14:paraId="70619397" w14:textId="77777777" w:rsidR="008A4022" w:rsidRPr="008A4022" w:rsidRDefault="008A4022" w:rsidP="008A4022">
            <w:pPr>
              <w:pStyle w:val="Kod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 xml:space="preserve">return </w:t>
            </w:r>
            <w:r w:rsidRPr="008A4022">
              <w:t>«</w:t>
            </w:r>
            <w:r w:rsidRPr="008A4022">
              <w:rPr>
                <w:color w:val="001AAB"/>
              </w:rPr>
              <w:t>credentialUser</w:t>
            </w:r>
            <w:r w:rsidRPr="008A4022">
              <w:t>»</w:t>
            </w:r>
            <w:r w:rsidRPr="008A4022">
              <w:rPr>
                <w:color w:val="2A00FF"/>
                <w:shd w:val="clear" w:color="auto" w:fill="DCDCDC"/>
              </w:rPr>
              <w:t>;</w:t>
            </w:r>
          </w:p>
          <w:p w14:paraId="428F8F93" w14:textId="77777777" w:rsidR="002975C5" w:rsidRDefault="008A4022" w:rsidP="00F04945">
            <w:pPr>
              <w:pStyle w:val="Kod"/>
              <w:rPr>
                <w:color w:val="2A00FF"/>
                <w:shd w:val="clear" w:color="auto" w:fill="DCDCDC"/>
              </w:rPr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ab/>
              <w:t>}</w:t>
            </w:r>
          </w:p>
          <w:p w14:paraId="34C1F0EC" w14:textId="5C5D5014" w:rsidR="008A4022" w:rsidRPr="00732063" w:rsidRDefault="002975C5" w:rsidP="00F04945">
            <w:pPr>
              <w:pStyle w:val="Kod"/>
              <w:rPr>
                <w:color w:val="2A00FF"/>
                <w:shd w:val="clear" w:color="auto" w:fill="DCDCDC"/>
              </w:rPr>
            </w:pPr>
            <w:r>
              <w:rPr>
                <w:lang w:val="sr-Cyrl-RS"/>
              </w:rPr>
              <w:t xml:space="preserve">      </w:t>
            </w:r>
            <w:r w:rsidR="008A4022" w:rsidRPr="008A4022">
              <w:t>«</w:t>
            </w:r>
            <w:r w:rsidR="008A4022" w:rsidRPr="008A4022">
              <w:rPr>
                <w:b/>
                <w:color w:val="7F0055"/>
              </w:rPr>
              <w:t>ENDIF</w:t>
            </w:r>
            <w:r w:rsidR="008A4022" w:rsidRPr="008A4022">
              <w:t>»</w:t>
            </w:r>
          </w:p>
          <w:p w14:paraId="28A3CB6A" w14:textId="67B5D387" w:rsidR="008A4022" w:rsidRDefault="008A4022" w:rsidP="002E07B7">
            <w:pPr>
              <w:autoSpaceDE w:val="0"/>
              <w:autoSpaceDN w:val="0"/>
              <w:adjustRightInd w:val="0"/>
              <w:spacing w:before="0" w:after="0"/>
            </w:pPr>
            <w:r w:rsidRPr="008A4022">
              <w:rPr>
                <w:color w:val="2A00FF"/>
              </w:rPr>
              <w:tab/>
            </w:r>
            <w:r w:rsidRPr="008A4022">
              <w:rPr>
                <w:color w:val="2A00FF"/>
                <w:shd w:val="clear" w:color="auto" w:fill="DCDCDC"/>
              </w:rPr>
              <w:t>}</w:t>
            </w:r>
            <w:r w:rsidR="002E07B7">
              <w:rPr>
                <w:rFonts w:cs="Consolas"/>
                <w:color w:val="2A00FF"/>
                <w:szCs w:val="20"/>
                <w:shd w:val="clear" w:color="auto" w:fill="E8F2FE"/>
                <w:lang w:val="sr-Cyrl-RS"/>
              </w:rPr>
              <w:t xml:space="preserve"> </w:t>
            </w:r>
            <w:r w:rsidR="002E07B7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1563CE94" w14:textId="0AAC071A" w:rsidR="008A4022" w:rsidRDefault="00F04945" w:rsidP="00F04945">
      <w:pPr>
        <w:pStyle w:val="Labelaslike"/>
        <w:rPr>
          <w:i/>
          <w:lang w:val="en-US"/>
        </w:rPr>
      </w:pPr>
      <w:r>
        <w:rPr>
          <w:lang w:val="sr-Cyrl-RS"/>
        </w:rPr>
        <w:lastRenderedPageBreak/>
        <w:t xml:space="preserve">Листинг 5.5 – Шаблон за генерисање класе </w:t>
      </w:r>
      <w:r>
        <w:rPr>
          <w:i/>
          <w:lang w:val="en-US"/>
        </w:rPr>
        <w:t xml:space="preserve">User </w:t>
      </w:r>
      <w:r>
        <w:rPr>
          <w:lang w:val="sr-Cyrl-RS"/>
        </w:rPr>
        <w:t>која описује кориснике система</w:t>
      </w:r>
      <w:r w:rsidR="00732063">
        <w:rPr>
          <w:lang w:val="sr-Cyrl-RS"/>
        </w:rPr>
        <w:t xml:space="preserve"> </w:t>
      </w:r>
    </w:p>
    <w:p w14:paraId="3668D4B4" w14:textId="77777777" w:rsidR="002975C5" w:rsidRPr="00732063" w:rsidRDefault="002975C5" w:rsidP="00F04945">
      <w:pPr>
        <w:pStyle w:val="Labelaslike"/>
        <w:rPr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F04945" w14:paraId="2C4E8CD8" w14:textId="77777777" w:rsidTr="00F04945">
        <w:tc>
          <w:tcPr>
            <w:tcW w:w="8872" w:type="dxa"/>
          </w:tcPr>
          <w:p w14:paraId="2BFDCDC6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generateAttributes(List&lt;Attribute&gt; unsortedAttributes){</w:t>
            </w:r>
          </w:p>
          <w:p w14:paraId="42CBDFD3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225672A7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ArrayList&lt;Attribute&gt; attributes = 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newArrayList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697931B4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6974B9B4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(a : unsortedAttributes) {</w:t>
            </w:r>
          </w:p>
          <w:p w14:paraId="3E051D23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(a.isIdentifier) {</w:t>
            </w:r>
          </w:p>
          <w:p w14:paraId="653B8D06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   attributes.add(</w:t>
            </w:r>
            <w:r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0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 a)</w:t>
            </w:r>
          </w:p>
          <w:p w14:paraId="389DF9B2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{</w:t>
            </w:r>
          </w:p>
          <w:p w14:paraId="1F80E554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   attributes.add(a)</w:t>
            </w:r>
          </w:p>
          <w:p w14:paraId="2EEA7BD1" w14:textId="2FB11AD9" w:rsidR="00F04945" w:rsidRDefault="00F04945" w:rsidP="00F04945">
            <w:pPr>
              <w:tabs>
                <w:tab w:val="left" w:pos="706"/>
                <w:tab w:val="center" w:pos="4328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}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49CD285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3F45311A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C7984CA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'''    </w:t>
            </w:r>
          </w:p>
          <w:p w14:paraId="3CE82B20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@Id</w:t>
            </w:r>
          </w:p>
          <w:p w14:paraId="31CB3A20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@GeneratedValue</w:t>
            </w:r>
          </w:p>
          <w:p w14:paraId="5C81ACBF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 : attributes»</w:t>
            </w:r>
          </w:p>
          <w:p w14:paraId="75CD1465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a.collumnName !==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@Column(name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«a.collumnName»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57944DF1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6F7EFC13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private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«a.type»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«a.name»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759969D2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97DA67C" w14:textId="77777777" w:rsidR="00F0494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6ADFF1DD" w14:textId="72D6431F" w:rsidR="00F04945" w:rsidRPr="009C0635" w:rsidRDefault="00F04945" w:rsidP="00F0494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  <w:t>'''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</w:tc>
      </w:tr>
    </w:tbl>
    <w:p w14:paraId="4EF667DC" w14:textId="5713C0EB" w:rsidR="00F04945" w:rsidRPr="0052086E" w:rsidRDefault="00556D45" w:rsidP="00F04945">
      <w:pPr>
        <w:pStyle w:val="Labelaslike"/>
        <w:rPr>
          <w:lang w:val="sr-Cyrl-RS"/>
        </w:rPr>
      </w:pPr>
      <w:r>
        <w:rPr>
          <w:lang w:val="sr-Cyrl-RS"/>
        </w:rPr>
        <w:t>Листинг 5.6 – Шаб</w:t>
      </w:r>
      <w:r w:rsidR="0052086E">
        <w:rPr>
          <w:lang w:val="sr-Cyrl-RS"/>
        </w:rPr>
        <w:t>лон за генерисање обележја класа</w:t>
      </w:r>
    </w:p>
    <w:p w14:paraId="76BFFB3F" w14:textId="5723F9C6" w:rsidR="00732063" w:rsidRDefault="009C0635" w:rsidP="00F04945">
      <w:pPr>
        <w:pStyle w:val="Labelaslike"/>
        <w:rPr>
          <w:lang w:val="sr-Cyrl-RS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 wp14:anchorId="628F2FB2" wp14:editId="266FBDF4">
            <wp:extent cx="4680271" cy="791845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se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325" cy="79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033D" w14:textId="0376B09E" w:rsidR="009C0635" w:rsidRPr="000B5FAC" w:rsidRDefault="009C0635" w:rsidP="009C0635">
      <w:pPr>
        <w:pStyle w:val="Labelaslike"/>
        <w:rPr>
          <w:i/>
          <w:lang w:val="en-US"/>
        </w:rPr>
      </w:pPr>
      <w:r>
        <w:rPr>
          <w:lang w:val="sr-Cyrl-RS"/>
        </w:rPr>
        <w:t xml:space="preserve">Слика 5.5 – Пример класе </w:t>
      </w:r>
      <w:r>
        <w:rPr>
          <w:i/>
          <w:lang w:val="en-US"/>
        </w:rPr>
        <w:t>User</w:t>
      </w:r>
      <w:r w:rsidR="000B5FAC">
        <w:rPr>
          <w:i/>
          <w:lang w:val="sr-Cyrl-RS"/>
        </w:rPr>
        <w:t xml:space="preserve"> </w:t>
      </w:r>
      <w:r w:rsidR="000B5FAC">
        <w:rPr>
          <w:lang w:val="sr-Cyrl-RS"/>
        </w:rPr>
        <w:t xml:space="preserve">у случају одабира безбедносног механизма </w:t>
      </w:r>
      <w:r w:rsidR="000B5FAC">
        <w:rPr>
          <w:i/>
          <w:lang w:val="en-US"/>
        </w:rPr>
        <w:t>JWT</w:t>
      </w:r>
    </w:p>
    <w:p w14:paraId="6FC50D49" w14:textId="28980A92" w:rsidR="00947614" w:rsidRPr="00AA51E8" w:rsidRDefault="00183D94" w:rsidP="00183D94">
      <w:pPr>
        <w:pStyle w:val="Obiantekst"/>
        <w:rPr>
          <w:color w:val="FF0000"/>
          <w:lang w:val="sr-Cyrl-RS"/>
        </w:rPr>
      </w:pPr>
      <w:r>
        <w:tab/>
      </w:r>
      <w:r w:rsidRPr="00AA51E8">
        <w:rPr>
          <w:color w:val="FF0000"/>
          <w:lang w:val="sr-Cyrl-RS"/>
        </w:rPr>
        <w:t>Репозиторијуми су интерфејси ко</w:t>
      </w:r>
      <w:r w:rsidR="00DB2487" w:rsidRPr="00AA51E8">
        <w:rPr>
          <w:color w:val="FF0000"/>
          <w:lang w:val="sr-Cyrl-RS"/>
        </w:rPr>
        <w:t>ј</w:t>
      </w:r>
      <w:r w:rsidRPr="00AA51E8">
        <w:rPr>
          <w:color w:val="FF0000"/>
          <w:lang w:val="sr-Cyrl-RS"/>
        </w:rPr>
        <w:t>и омогућавају</w:t>
      </w:r>
      <w:r w:rsidR="00AA51E8" w:rsidRPr="00AA51E8">
        <w:rPr>
          <w:color w:val="FF0000"/>
          <w:lang w:val="sr-Cyrl-RS"/>
        </w:rPr>
        <w:t xml:space="preserve"> комуникацију са базом података и самим тим</w:t>
      </w:r>
      <w:r w:rsidRPr="00AA51E8">
        <w:rPr>
          <w:color w:val="FF0000"/>
          <w:lang w:val="sr-Cyrl-RS"/>
        </w:rPr>
        <w:t xml:space="preserve"> </w:t>
      </w:r>
      <w:r w:rsidR="00AA51E8" w:rsidRPr="00AA51E8">
        <w:rPr>
          <w:color w:val="FF0000"/>
          <w:lang w:val="sr-Cyrl-RS"/>
        </w:rPr>
        <w:t>манипулацију над подацима</w:t>
      </w:r>
      <w:r w:rsidRPr="00AA51E8">
        <w:rPr>
          <w:color w:val="FF0000"/>
          <w:lang w:val="sr-Cyrl-RS"/>
        </w:rPr>
        <w:t xml:space="preserve">. Аутоматски генеришу методе за </w:t>
      </w:r>
      <w:r w:rsidRPr="00AA51E8">
        <w:rPr>
          <w:color w:val="FF0000"/>
          <w:lang w:val="sr-Cyrl-RS"/>
        </w:rPr>
        <w:lastRenderedPageBreak/>
        <w:t xml:space="preserve">креирање, читање, модификацију и брисање </w:t>
      </w:r>
      <w:r w:rsidR="0021416B" w:rsidRPr="00AA51E8">
        <w:rPr>
          <w:color w:val="FF0000"/>
          <w:lang w:val="sr-Cyrl-RS"/>
        </w:rPr>
        <w:t xml:space="preserve">података, што убрзава развој апликације. Пример шаблона за генерисање репозиторијума за ентитет </w:t>
      </w:r>
      <w:r w:rsidR="0021416B" w:rsidRPr="00AA51E8">
        <w:rPr>
          <w:i/>
          <w:color w:val="FF0000"/>
          <w:lang w:val="en-US"/>
        </w:rPr>
        <w:t xml:space="preserve">User </w:t>
      </w:r>
      <w:r w:rsidR="0021416B" w:rsidRPr="00AA51E8">
        <w:rPr>
          <w:color w:val="FF0000"/>
          <w:lang w:val="sr-Cyrl-RS"/>
        </w:rPr>
        <w:t>налази ссе на листингу 5.7, док је пример генерисаног репозиторијума приказан на слици 5.6.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5F115E" w14:paraId="24BB3FAA" w14:textId="77777777" w:rsidTr="005F115E">
        <w:tc>
          <w:tcPr>
            <w:tcW w:w="8872" w:type="dxa"/>
          </w:tcPr>
          <w:p w14:paraId="05AE33F4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generateUserRepository(User user)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070BC2BA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.repository;</w:t>
            </w:r>
          </w:p>
          <w:p w14:paraId="693A1E0D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59FD9AC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java.util.Optional;</w:t>
            </w:r>
          </w:p>
          <w:p w14:paraId="106E8C7B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org.springframework.data.jpa.repository.JpaRepository;</w:t>
            </w:r>
          </w:p>
          <w:p w14:paraId="7C0FFADC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C17C243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.model.User;</w:t>
            </w:r>
          </w:p>
          <w:p w14:paraId="06842D08" w14:textId="6CF56775" w:rsidR="005F115E" w:rsidRPr="005F115E" w:rsidRDefault="005F115E" w:rsidP="005F115E">
            <w:pPr>
              <w:tabs>
                <w:tab w:val="left" w:pos="706"/>
                <w:tab w:val="left" w:pos="2000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7C03139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public interface UserRepository extends JpaRepository&lt;User,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«getIdentifier(user.entity_attributes).type»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&gt; {</w:t>
            </w:r>
          </w:p>
          <w:p w14:paraId="432D1CB7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34B37D7C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Optional&lt;User&gt; findBy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credentialUser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.</w:t>
            </w:r>
            <w:r w:rsidRPr="005F115E">
              <w:rPr>
                <w:rFonts w:ascii="Consolas" w:hAnsi="Consolas" w:cs="Consolas"/>
                <w:i/>
                <w:iCs/>
                <w:color w:val="AB3000"/>
                <w:sz w:val="20"/>
                <w:szCs w:val="20"/>
                <w:lang w:val="sr-Cyrl-RS"/>
              </w:rPr>
              <w:t>toFirstUpper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(String 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F115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credentialUser</w:t>
            </w:r>
            <w:r w:rsidRPr="005F115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);</w:t>
            </w:r>
          </w:p>
          <w:p w14:paraId="64E1D230" w14:textId="77777777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34B2444" w14:textId="76FB2AC4" w:rsidR="005F115E" w:rsidRPr="005F115E" w:rsidRDefault="005F115E" w:rsidP="005F115E">
            <w:pPr>
              <w:autoSpaceDE w:val="0"/>
              <w:autoSpaceDN w:val="0"/>
              <w:adjustRightInd w:val="0"/>
              <w:spacing w:before="0" w:after="0"/>
              <w:rPr>
                <w:sz w:val="20"/>
                <w:szCs w:val="20"/>
                <w:lang w:val="sr-Cyrl-RS"/>
              </w:rPr>
            </w:pP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 w:rsidRPr="005F115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211EA460" w14:textId="36A8D472" w:rsidR="005F115E" w:rsidRDefault="005F115E" w:rsidP="005F115E">
      <w:pPr>
        <w:pStyle w:val="Labelaslike"/>
        <w:rPr>
          <w:i/>
          <w:lang w:val="en-US"/>
        </w:rPr>
      </w:pPr>
      <w:r>
        <w:rPr>
          <w:lang w:val="sr-Cyrl-RS"/>
        </w:rPr>
        <w:t xml:space="preserve">Листинг 5.7 – Шаблон за генерисање </w:t>
      </w:r>
      <w:r w:rsidR="00362717">
        <w:rPr>
          <w:lang w:val="sr-Cyrl-RS"/>
        </w:rPr>
        <w:t>класе</w:t>
      </w:r>
      <w:r>
        <w:rPr>
          <w:lang w:val="sr-Cyrl-RS"/>
        </w:rPr>
        <w:t xml:space="preserve"> </w:t>
      </w:r>
      <w:r>
        <w:rPr>
          <w:i/>
          <w:lang w:val="en-US"/>
        </w:rPr>
        <w:t>UserR</w:t>
      </w:r>
      <w:r w:rsidR="00362717">
        <w:rPr>
          <w:i/>
          <w:lang w:val="en-US"/>
        </w:rPr>
        <w:t>epository</w:t>
      </w:r>
    </w:p>
    <w:p w14:paraId="1345EB0B" w14:textId="77777777" w:rsidR="007668B0" w:rsidRDefault="007668B0" w:rsidP="005F115E">
      <w:pPr>
        <w:pStyle w:val="Labelaslike"/>
        <w:rPr>
          <w:i/>
          <w:lang w:val="en-US"/>
        </w:rPr>
      </w:pPr>
    </w:p>
    <w:p w14:paraId="327A7314" w14:textId="64A35C89" w:rsidR="007668B0" w:rsidRDefault="007668B0" w:rsidP="005F115E">
      <w:pPr>
        <w:pStyle w:val="Labelaslike"/>
        <w:rPr>
          <w:i/>
          <w:lang w:val="en-US"/>
        </w:rPr>
      </w:pPr>
      <w:r w:rsidRPr="007668B0">
        <w:rPr>
          <w:i/>
          <w:lang w:val="en-US"/>
        </w:rPr>
        <w:drawing>
          <wp:inline distT="0" distB="0" distL="0" distR="0" wp14:anchorId="0008DB70" wp14:editId="610226EF">
            <wp:extent cx="4375052" cy="1351133"/>
            <wp:effectExtent l="0" t="0" r="698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7978" cy="13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DF1" w14:textId="7A245819" w:rsidR="007668B0" w:rsidRDefault="007668B0" w:rsidP="005F115E">
      <w:pPr>
        <w:pStyle w:val="Labelaslike"/>
        <w:rPr>
          <w:i/>
          <w:lang w:val="en-US"/>
        </w:rPr>
      </w:pPr>
      <w:r>
        <w:rPr>
          <w:lang w:val="sr-Cyrl-RS"/>
        </w:rPr>
        <w:t xml:space="preserve">Слика 5.6 – Пример генерисаног репозиторијума за ентитет </w:t>
      </w:r>
      <w:r>
        <w:rPr>
          <w:i/>
          <w:lang w:val="en-US"/>
        </w:rPr>
        <w:t>User</w:t>
      </w:r>
    </w:p>
    <w:p w14:paraId="5F54ADC5" w14:textId="56836CBF" w:rsidR="002855E3" w:rsidRPr="005E2A0D" w:rsidRDefault="002855E3" w:rsidP="002855E3">
      <w:pPr>
        <w:pStyle w:val="Obiantekst"/>
        <w:rPr>
          <w:color w:val="FF0000"/>
          <w:lang w:val="sr-Cyrl-RS"/>
        </w:rPr>
      </w:pPr>
      <w:r>
        <w:tab/>
      </w:r>
      <w:r w:rsidRPr="005E2A0D">
        <w:rPr>
          <w:i/>
          <w:color w:val="FF0000"/>
        </w:rPr>
        <w:t xml:space="preserve">DTO </w:t>
      </w:r>
      <w:r w:rsidRPr="005E2A0D">
        <w:rPr>
          <w:color w:val="FF0000"/>
          <w:lang w:val="sr-Cyrl-RS"/>
        </w:rPr>
        <w:t xml:space="preserve">класе омогућавају ефикасан пренос </w:t>
      </w:r>
      <w:r w:rsidR="004B30FC" w:rsidRPr="005E2A0D">
        <w:rPr>
          <w:color w:val="FF0000"/>
          <w:lang w:val="sr-Cyrl-RS"/>
        </w:rPr>
        <w:t xml:space="preserve">само </w:t>
      </w:r>
      <w:r w:rsidRPr="005E2A0D">
        <w:rPr>
          <w:color w:val="FF0000"/>
          <w:lang w:val="sr-Cyrl-RS"/>
        </w:rPr>
        <w:t xml:space="preserve">неопходних података, чиме се повећавају перформансе, али и штите осетљиви подаци. </w:t>
      </w:r>
      <w:r w:rsidR="004B30FC" w:rsidRPr="005E2A0D">
        <w:rPr>
          <w:color w:val="FF0000"/>
          <w:lang w:val="sr-Cyrl-RS"/>
        </w:rPr>
        <w:t xml:space="preserve">Сличне су као и класе модела, а на слици 5.7 приказана је </w:t>
      </w:r>
      <w:r w:rsidR="004B30FC" w:rsidRPr="005E2A0D">
        <w:rPr>
          <w:i/>
          <w:color w:val="FF0000"/>
          <w:lang w:val="en-US"/>
        </w:rPr>
        <w:t xml:space="preserve">DTO </w:t>
      </w:r>
      <w:r w:rsidR="004B30FC" w:rsidRPr="005E2A0D">
        <w:rPr>
          <w:color w:val="FF0000"/>
          <w:lang w:val="sr-Cyrl-RS"/>
        </w:rPr>
        <w:t>класа за пренос података при пријави на систе</w:t>
      </w:r>
      <w:r w:rsidR="005E2A0D">
        <w:rPr>
          <w:color w:val="FF0000"/>
          <w:lang w:val="sr-Cyrl-RS"/>
        </w:rPr>
        <w:t>м, где су неопходна само обележја која представљају идентификационе параметре.</w:t>
      </w:r>
    </w:p>
    <w:p w14:paraId="36624E5F" w14:textId="745BECBE" w:rsidR="004B30FC" w:rsidRDefault="004B30FC" w:rsidP="004B30FC">
      <w:pPr>
        <w:pStyle w:val="Obiantekst"/>
        <w:jc w:val="center"/>
        <w:rPr>
          <w:lang w:val="sr-Cyrl-RS"/>
        </w:rPr>
      </w:pPr>
      <w:r w:rsidRPr="004B30FC">
        <w:rPr>
          <w:lang w:val="sr-Cyrl-RS"/>
        </w:rPr>
        <w:drawing>
          <wp:inline distT="0" distB="0" distL="0" distR="0" wp14:anchorId="33147339" wp14:editId="4BE07689">
            <wp:extent cx="3422256" cy="2413000"/>
            <wp:effectExtent l="0" t="0" r="698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282"/>
                    <a:stretch/>
                  </pic:blipFill>
                  <pic:spPr bwMode="auto">
                    <a:xfrm>
                      <a:off x="0" y="0"/>
                      <a:ext cx="3422256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61CF4" w14:textId="4AB9FC9E" w:rsidR="004B30FC" w:rsidRPr="004B30FC" w:rsidRDefault="004B30FC" w:rsidP="004B30FC">
      <w:pPr>
        <w:pStyle w:val="Labelaslike"/>
        <w:rPr>
          <w:lang w:val="sr-Cyrl-RS"/>
        </w:rPr>
      </w:pPr>
      <w:r>
        <w:rPr>
          <w:lang w:val="sr-Cyrl-RS"/>
        </w:rPr>
        <w:t xml:space="preserve">Слика 5.7 – Пример генерисане </w:t>
      </w:r>
      <w:r>
        <w:rPr>
          <w:i/>
          <w:lang w:val="en-US"/>
        </w:rPr>
        <w:t xml:space="preserve">DTO </w:t>
      </w:r>
      <w:r>
        <w:rPr>
          <w:lang w:val="sr-Cyrl-RS"/>
        </w:rPr>
        <w:t>класе за пријаву корисника на систем</w:t>
      </w:r>
    </w:p>
    <w:p w14:paraId="38693F9C" w14:textId="734003C1" w:rsidR="00247BC1" w:rsidRPr="00BE11BE" w:rsidRDefault="001A009E" w:rsidP="00610971">
      <w:pPr>
        <w:pStyle w:val="Heading2"/>
        <w:rPr>
          <w:color w:val="FF0000"/>
          <w:lang w:val="sr-Cyrl-RS"/>
        </w:rPr>
        <w:pPrChange w:id="1751" w:author="Jelena Hrnjak" w:date="2023-08-29T01:47:00Z">
          <w:pPr>
            <w:pStyle w:val="Heading1"/>
          </w:pPr>
        </w:pPrChange>
      </w:pPr>
      <w:bookmarkStart w:id="1752" w:name="_Toc144365563"/>
      <w:ins w:id="1753" w:author="Jelena Hrnjak" w:date="2023-08-29T01:47:00Z">
        <w:r w:rsidRPr="00BE11BE">
          <w:rPr>
            <w:color w:val="FF0000"/>
            <w:lang w:val="sr-Cyrl-RS"/>
          </w:rPr>
          <w:lastRenderedPageBreak/>
          <w:t>Генератор слоја за обраду захтева корисника</w:t>
        </w:r>
      </w:ins>
      <w:bookmarkEnd w:id="1752"/>
    </w:p>
    <w:p w14:paraId="79DD0975" w14:textId="1BEF01EB" w:rsidR="00E8224B" w:rsidRPr="00BE11BE" w:rsidRDefault="00E8224B" w:rsidP="00E8224B">
      <w:pPr>
        <w:pStyle w:val="BodyText"/>
        <w:rPr>
          <w:color w:val="FF0000"/>
          <w:lang w:val="sr-Cyrl-RS"/>
        </w:rPr>
      </w:pPr>
      <w:r w:rsidRPr="00BE11BE">
        <w:rPr>
          <w:color w:val="FF0000"/>
          <w:lang w:val="sr-Cyrl-RS"/>
        </w:rPr>
        <w:t>Генератор слоја за обраду захтева корисника аутоматски креира елементе неопход</w:t>
      </w:r>
      <w:r w:rsidR="00F46706" w:rsidRPr="00BE11BE">
        <w:rPr>
          <w:color w:val="FF0000"/>
          <w:lang w:val="sr-Cyrl-RS"/>
        </w:rPr>
        <w:t>не за обраду корисничких захтева. Ови елементи укључују контролере и сервисе.</w:t>
      </w:r>
    </w:p>
    <w:p w14:paraId="3B295B07" w14:textId="7A32C33B" w:rsidR="00F46706" w:rsidRDefault="00F46706" w:rsidP="00E8224B">
      <w:pPr>
        <w:pStyle w:val="BodyText"/>
        <w:rPr>
          <w:color w:val="FF0000"/>
          <w:lang w:val="sr-Cyrl-RS"/>
        </w:rPr>
      </w:pPr>
      <w:r w:rsidRPr="00BE11BE">
        <w:rPr>
          <w:color w:val="FF0000"/>
          <w:lang w:val="sr-Cyrl-RS"/>
        </w:rPr>
        <w:t xml:space="preserve">Контролери садрже приступне тачке (методе) које служе за </w:t>
      </w:r>
      <w:r w:rsidR="00635279" w:rsidRPr="00BE11BE">
        <w:rPr>
          <w:color w:val="FF0000"/>
          <w:lang w:val="sr-Cyrl-RS"/>
        </w:rPr>
        <w:t xml:space="preserve">повезивање одговарајућих сервиса и обраду резултата за жељену функционалност система. Овим методама се приступа помоћу путање (енгл. </w:t>
      </w:r>
      <w:r w:rsidR="00635279" w:rsidRPr="00BE11BE">
        <w:rPr>
          <w:i/>
          <w:color w:val="FF0000"/>
          <w:lang w:val="en-US"/>
        </w:rPr>
        <w:t>path</w:t>
      </w:r>
      <w:r w:rsidR="00635279" w:rsidRPr="00BE11BE">
        <w:rPr>
          <w:color w:val="FF0000"/>
          <w:lang w:val="sr-Cyrl-RS"/>
        </w:rPr>
        <w:t xml:space="preserve">) контролера и саме методе. </w:t>
      </w:r>
      <w:r w:rsidR="00D154A5" w:rsidRPr="00BE11BE">
        <w:rPr>
          <w:color w:val="FF0000"/>
          <w:lang w:val="sr-Cyrl-RS"/>
        </w:rPr>
        <w:t>Контролер за аутентификацију садржи методе за регистрацију, пријаву и одјаву са система. Шаблон за генерисање контролера за аутентификацију приказан је на листингу 5.8, а пример на слици 5.8.</w:t>
      </w:r>
    </w:p>
    <w:p w14:paraId="0878AFC3" w14:textId="77777777" w:rsidR="00BE11BE" w:rsidRPr="00BE11BE" w:rsidRDefault="00BE11BE" w:rsidP="00E8224B">
      <w:pPr>
        <w:pStyle w:val="BodyText"/>
        <w:rPr>
          <w:color w:val="FF0000"/>
          <w:sz w:val="8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D2FAB" w14:paraId="19109DA9" w14:textId="77777777" w:rsidTr="00AD2FAB">
        <w:tc>
          <w:tcPr>
            <w:tcW w:w="8872" w:type="dxa"/>
          </w:tcPr>
          <w:p w14:paraId="6480897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generateAuthController(Authentication authController, Security security, String credentialNameUser){</w:t>
            </w:r>
          </w:p>
          <w:p w14:paraId="3227C805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B313D76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Endpoint regEndpoint;</w:t>
            </w:r>
          </w:p>
          <w:p w14:paraId="6B0FA2F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Endpoint loginEndpoint;</w:t>
            </w:r>
          </w:p>
          <w:p w14:paraId="51EAF7E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var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Endpoint logoutEndpoint;</w:t>
            </w:r>
          </w:p>
          <w:p w14:paraId="3E35389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AC9441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for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(e : authController.controller_endpoints) {</w:t>
            </w:r>
          </w:p>
          <w:p w14:paraId="3644E4A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(e.type == EEndpointType::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REGISTRATION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 regEndpoint =  e</w:t>
            </w:r>
          </w:p>
          <w:p w14:paraId="0C053935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(e.type == EEndpointType::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LOGIN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 loginEndpoint = e</w:t>
            </w:r>
          </w:p>
          <w:p w14:paraId="3F706BD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(e.type == EEndpointType::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sr-Cyrl-RS"/>
              </w:rPr>
              <w:t>LOGOUT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 logoutEndpoint = e</w:t>
            </w:r>
          </w:p>
          <w:p w14:paraId="56E6CD4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6F5F293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0BDE55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001364D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.controller;</w:t>
            </w:r>
          </w:p>
          <w:p w14:paraId="030F5A3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F0534A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.model.User;</w:t>
            </w:r>
          </w:p>
          <w:p w14:paraId="05C2643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.dto.UserRequestDTO;</w:t>
            </w:r>
          </w:p>
          <w:p w14:paraId="0D8AC555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.dto.AuthenticationRequestDTO;</w:t>
            </w:r>
          </w:p>
          <w:p w14:paraId="1FC1085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.service.IUserService;</w:t>
            </w:r>
          </w:p>
          <w:p w14:paraId="4B6925B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BD84428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52BB7D3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.dto.UserTokenStateDTO;</w:t>
            </w:r>
          </w:p>
          <w:p w14:paraId="7DC0444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.util.TokenUtils;</w:t>
            </w:r>
          </w:p>
          <w:p w14:paraId="5409588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596E89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09651098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lombok.RequiredArgsConstructor;</w:t>
            </w:r>
          </w:p>
          <w:p w14:paraId="053A4BB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org.springframework.beans.factory.annotation.Autowired;</w:t>
            </w:r>
          </w:p>
          <w:p w14:paraId="28789E8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org.springframework.security.core.Authentication;</w:t>
            </w:r>
          </w:p>
          <w:p w14:paraId="3666671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org.springframework.http.MediaType;</w:t>
            </w:r>
          </w:p>
          <w:p w14:paraId="118E23E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org.springframework.http.HttpStatus;</w:t>
            </w:r>
          </w:p>
          <w:p w14:paraId="1504AF3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org.springframework.http.ResponseEntity;</w:t>
            </w:r>
          </w:p>
          <w:p w14:paraId="6FC17C7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org.springframework.security.authentication.AuthenticationManager;</w:t>
            </w:r>
          </w:p>
          <w:p w14:paraId="6CD175C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org.springframework.security.authentication.UsernamePasswordAuthenticationToken;</w:t>
            </w:r>
          </w:p>
          <w:p w14:paraId="3AA0B10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org.springframework.security.core.context.SecurityContextHolder;</w:t>
            </w:r>
          </w:p>
          <w:p w14:paraId="41B35F7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org.springframework.web.bind.annotation.RestController;</w:t>
            </w:r>
          </w:p>
          <w:p w14:paraId="1962F60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org.springframework.web.bind.annotation.RequestBody;</w:t>
            </w:r>
          </w:p>
          <w:p w14:paraId="04847C0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org.springframework.web.bind.annotation.RequestMapping;</w:t>
            </w:r>
          </w:p>
          <w:p w14:paraId="6996CF1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org.springframework.web.bind.annotation.GetMapping;</w:t>
            </w:r>
          </w:p>
          <w:p w14:paraId="5993882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org.springframework.web.bind.annotation.PostMapping;</w:t>
            </w:r>
          </w:p>
          <w:p w14:paraId="0BDC635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0DAF80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@RequiredArgsConstructor(onConstructor = @__(@Autowired))</w:t>
            </w:r>
          </w:p>
          <w:p w14:paraId="0B695FE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@RequestMapping(value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«authController.path»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", produces = MediaType.APPLICATION_JSON_VALUE)</w:t>
            </w:r>
          </w:p>
          <w:p w14:paraId="649138C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@RestController</w:t>
            </w:r>
          </w:p>
          <w:p w14:paraId="323CCB1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 class AuthController {</w:t>
            </w:r>
          </w:p>
          <w:p w14:paraId="614726A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1A3194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private final IUserService userService;</w:t>
            </w:r>
          </w:p>
          <w:p w14:paraId="690DAA9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</w:p>
          <w:p w14:paraId="4C56F92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final AuthenticationManager  authenticationManager;</w:t>
            </w:r>
          </w:p>
          <w:p w14:paraId="3FA0B08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2A1B5D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60CAB24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final TokenUtils tokenUtils;</w:t>
            </w:r>
          </w:p>
          <w:p w14:paraId="5B273E1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0B84E2F4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@PostMapping("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«regEndpoint.url»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040356C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ResponseEntity&lt;User&gt;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«regEndpoint.methodName»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(@RequestBody UserRequestDTO request) {</w:t>
            </w:r>
          </w:p>
          <w:p w14:paraId="0F24C33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return new ResponseEntity&lt;&gt;(userService.save(request), HttpStatus.CREATED);</w:t>
            </w:r>
          </w:p>
          <w:p w14:paraId="10630F26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4348CE5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</w:p>
          <w:p w14:paraId="5B1FC507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@PostMapping("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«loginEndpoint.url»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6CD681F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ResponseEntity&lt;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UserTokenStateDTO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BasicAuthentication»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User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&gt;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«loginEndpoint.methodName»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(@RequestBody AuthenticationRequestDTO request) {</w:t>
            </w:r>
          </w:p>
          <w:p w14:paraId="7C440A0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941F57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Authentication authentication = new UsernamePasswordAuthenticationToken(request.get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«credentialNameUser.</w:t>
            </w:r>
            <w:r>
              <w:rPr>
                <w:rFonts w:ascii="Consolas" w:hAnsi="Consolas" w:cs="Consolas"/>
                <w:i/>
                <w:iCs/>
                <w:color w:val="AB3000"/>
                <w:sz w:val="20"/>
                <w:szCs w:val="20"/>
                <w:lang w:val="sr-Cyrl-RS"/>
              </w:rPr>
              <w:t>toFirstUpper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(), request.getPassword());</w:t>
            </w:r>
          </w:p>
          <w:p w14:paraId="52732D0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authentication = authenticationManager.authenticate(authentication);</w:t>
            </w:r>
          </w:p>
          <w:p w14:paraId="27941C7F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SecurityContextHolder.getContext().setAuthentication(authentication);</w:t>
            </w:r>
          </w:p>
          <w:p w14:paraId="781606A1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User user = (User) authentication.getPrincipal();</w:t>
            </w:r>
          </w:p>
          <w:p w14:paraId="00094E2C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JWT»</w:t>
            </w:r>
          </w:p>
          <w:p w14:paraId="00088EE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String jwt = tokenUtils.generateToken(user.getUsername());</w:t>
            </w:r>
          </w:p>
          <w:p w14:paraId="635E1D9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int expiresIn = tokenUtils.getExpiredIn();</w:t>
            </w:r>
          </w:p>
          <w:p w14:paraId="2CA2E94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ResponseEntity.ok(new UserTokenStateDTO(jwt, expiresIn));</w:t>
            </w:r>
          </w:p>
          <w:p w14:paraId="00DCBCC3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ELSEIF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security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instanceof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BasicAuthentication»</w:t>
            </w:r>
          </w:p>
          <w:p w14:paraId="2F42488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ResponseEntity.ok(user);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CE4312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</w:p>
          <w:p w14:paraId="793EF55A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F578520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9B15C8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@GetMapping("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«logoutEndpoint.url»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</w:t>
            </w:r>
          </w:p>
          <w:p w14:paraId="679F8EE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public ResponseEntity&lt;Void&gt;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«logoutEndpoint.methodName»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() {</w:t>
            </w:r>
          </w:p>
          <w:p w14:paraId="6F3AB179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SecurityContextHolder.clearContext();</w:t>
            </w:r>
          </w:p>
          <w:p w14:paraId="39B76292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ResponseEntity.ok().build();</w:t>
            </w:r>
          </w:p>
          <w:p w14:paraId="4B4D5F5E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2507B4D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497373B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</w:p>
          <w:p w14:paraId="082E8876" w14:textId="77777777" w:rsidR="00AD2FAB" w:rsidRDefault="00AD2FAB" w:rsidP="00AD2FA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  <w:t>'''</w:t>
            </w:r>
          </w:p>
          <w:p w14:paraId="601B797D" w14:textId="7C35C8EA" w:rsidR="00AD2FAB" w:rsidRDefault="00AD2FAB" w:rsidP="00AD2FAB">
            <w:pPr>
              <w:pStyle w:val="BodyText"/>
              <w:ind w:firstLine="0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}</w:t>
            </w:r>
          </w:p>
        </w:tc>
      </w:tr>
    </w:tbl>
    <w:p w14:paraId="0334CA0A" w14:textId="5FFFEF2E" w:rsidR="00D154A5" w:rsidRPr="00AD2FAB" w:rsidRDefault="00AD2FAB" w:rsidP="00AD2FAB">
      <w:pPr>
        <w:pStyle w:val="Labelaslike"/>
        <w:rPr>
          <w:lang w:val="sr-Cyrl-RS"/>
        </w:rPr>
      </w:pPr>
      <w:r>
        <w:rPr>
          <w:lang w:val="sr-Cyrl-RS"/>
        </w:rPr>
        <w:lastRenderedPageBreak/>
        <w:t>Листинг 5.8 – Шаблон за генерисање контролера за аутентификацију</w:t>
      </w:r>
    </w:p>
    <w:p w14:paraId="421AC2DF" w14:textId="302B3A7D" w:rsidR="00F67CDD" w:rsidRDefault="00F67CDD" w:rsidP="00F67CDD">
      <w:pPr>
        <w:pStyle w:val="BodyText"/>
        <w:ind w:firstLine="0"/>
        <w:rPr>
          <w:lang w:val="sr-Cyrl-RS"/>
        </w:rPr>
      </w:pPr>
      <w:r w:rsidRPr="00F67CDD">
        <w:rPr>
          <w:lang w:val="sr-Cyrl-RS"/>
        </w:rPr>
        <w:lastRenderedPageBreak/>
        <w:drawing>
          <wp:inline distT="0" distB="0" distL="0" distR="0" wp14:anchorId="0E58F9F7" wp14:editId="27DC8D9D">
            <wp:extent cx="5640070" cy="3775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9652" w14:textId="1EBE2102" w:rsidR="00F67CDD" w:rsidRDefault="00F67CDD" w:rsidP="00F67CDD">
      <w:pPr>
        <w:pStyle w:val="Labelaslike"/>
        <w:rPr>
          <w:lang w:val="sr-Cyrl-RS"/>
        </w:rPr>
      </w:pPr>
      <w:r>
        <w:rPr>
          <w:lang w:val="sr-Cyrl-RS"/>
        </w:rPr>
        <w:t>Слика 5.8 – Пример генерисаног контролера за аутентификацију</w:t>
      </w:r>
    </w:p>
    <w:p w14:paraId="7F050C69" w14:textId="39C29D9D" w:rsidR="00F3483C" w:rsidRDefault="00F3483C" w:rsidP="00F67CDD">
      <w:pPr>
        <w:pStyle w:val="Labelaslike"/>
        <w:rPr>
          <w:lang w:val="sr-Cyrl-RS"/>
        </w:rPr>
      </w:pPr>
    </w:p>
    <w:p w14:paraId="088ADA0F" w14:textId="692FBE08" w:rsidR="001C5307" w:rsidRPr="000308E5" w:rsidRDefault="00F3483C" w:rsidP="00F3483C">
      <w:pPr>
        <w:pStyle w:val="Obiantekst"/>
        <w:rPr>
          <w:ins w:id="1754" w:author="Jelena Hrnjak" w:date="2023-08-29T01:47:00Z"/>
          <w:i/>
          <w:lang w:val="sr-Cyrl-RS"/>
        </w:rPr>
      </w:pPr>
      <w:r>
        <w:tab/>
      </w:r>
      <w:r w:rsidRPr="00C61998">
        <w:rPr>
          <w:color w:val="FF0000"/>
          <w:lang w:val="sr-Cyrl-RS"/>
        </w:rPr>
        <w:t>Сервиси представљају компонент</w:t>
      </w:r>
      <w:r w:rsidR="00C61998" w:rsidRPr="00C61998">
        <w:rPr>
          <w:color w:val="FF0000"/>
          <w:lang w:val="sr-Cyrl-RS"/>
        </w:rPr>
        <w:t>е</w:t>
      </w:r>
      <w:r w:rsidRPr="00C61998">
        <w:rPr>
          <w:color w:val="FF0000"/>
          <w:lang w:val="sr-Cyrl-RS"/>
        </w:rPr>
        <w:t xml:space="preserve"> које обрађују логику захтева. </w:t>
      </w:r>
      <w:r w:rsidR="003C32E4" w:rsidRPr="00C61998">
        <w:rPr>
          <w:color w:val="FF0000"/>
          <w:lang w:val="sr-Cyrl-RS"/>
        </w:rPr>
        <w:t>У оквиру сервиса се налазе методе које врше потребне операције над подацима тако што комуницирају са одговарајућим репозиторијумом.</w:t>
      </w:r>
      <w:r w:rsidR="001C5307" w:rsidRPr="00C61998">
        <w:rPr>
          <w:color w:val="FF0000"/>
          <w:lang w:val="sr-Cyrl-RS"/>
        </w:rPr>
        <w:t xml:space="preserve"> Аутоматски се генеришу сервиси неопходни за логике захтева за регистрацију, пријаву и одјаву са система</w:t>
      </w:r>
      <w:r w:rsidR="0051632C" w:rsidRPr="00C61998">
        <w:rPr>
          <w:color w:val="FF0000"/>
          <w:lang w:val="sr-Cyrl-RS"/>
        </w:rPr>
        <w:t>, а логика зависи од одабраног безбедносног механизма.</w:t>
      </w:r>
    </w:p>
    <w:p w14:paraId="1D6C71ED" w14:textId="6DC5DB27" w:rsidR="00247BC1" w:rsidRPr="00C61998" w:rsidRDefault="0039160C">
      <w:pPr>
        <w:pStyle w:val="Heading2"/>
        <w:rPr>
          <w:color w:val="FF0000"/>
          <w:lang w:val="sr-Cyrl-RS"/>
        </w:rPr>
        <w:pPrChange w:id="1755" w:author="Jelena Hrnjak" w:date="2023-08-29T01:47:00Z">
          <w:pPr>
            <w:pStyle w:val="Heading1"/>
          </w:pPr>
        </w:pPrChange>
      </w:pPr>
      <w:bookmarkStart w:id="1756" w:name="_Toc144365564"/>
      <w:ins w:id="1757" w:author="Jelena Hrnjak" w:date="2023-08-29T01:48:00Z">
        <w:r>
          <w:rPr>
            <w:lang w:val="sr-Cyrl-RS"/>
          </w:rPr>
          <w:t xml:space="preserve">Генератор конфигурационих фајлова за основну </w:t>
        </w:r>
        <w:r w:rsidRPr="00C61998">
          <w:rPr>
            <w:color w:val="FF0000"/>
            <w:lang w:val="sr-Cyrl-RS"/>
          </w:rPr>
          <w:t>аутентификацију</w:t>
        </w:r>
      </w:ins>
      <w:bookmarkEnd w:id="1756"/>
    </w:p>
    <w:p w14:paraId="63F9F990" w14:textId="00EEFFA1" w:rsidR="00B4096E" w:rsidRPr="00C61998" w:rsidRDefault="00224523" w:rsidP="00C61998">
      <w:pPr>
        <w:pStyle w:val="Obiantekst"/>
        <w:ind w:firstLine="360"/>
        <w:rPr>
          <w:color w:val="FF0000"/>
          <w:lang w:val="sr-Cyrl-RS"/>
        </w:rPr>
        <w:pPrChange w:id="1758" w:author="Jelena Hrnjak" w:date="2023-08-23T17:49:00Z">
          <w:pPr>
            <w:pStyle w:val="TOCHeading"/>
          </w:pPr>
        </w:pPrChange>
      </w:pPr>
      <w:r w:rsidRPr="00C61998">
        <w:rPr>
          <w:color w:val="FF0000"/>
        </w:rPr>
        <w:t xml:space="preserve">Сва потребна конфигурација за основну аутентификацију налази се у класи </w:t>
      </w:r>
      <w:r w:rsidR="00516A17" w:rsidRPr="00C61998">
        <w:rPr>
          <w:i/>
          <w:color w:val="FF0000"/>
          <w:lang w:val="en-US"/>
        </w:rPr>
        <w:t>SecurityConfig</w:t>
      </w:r>
      <w:r w:rsidR="000932D0" w:rsidRPr="00C61998">
        <w:rPr>
          <w:i/>
          <w:color w:val="FF0000"/>
          <w:lang w:val="en-US"/>
        </w:rPr>
        <w:t xml:space="preserve">. </w:t>
      </w:r>
      <w:r w:rsidR="000E37A8" w:rsidRPr="00C61998">
        <w:rPr>
          <w:color w:val="FF0000"/>
        </w:rPr>
        <w:t>Помоћу шаблона (листинг 5.9) омогућено је аутоматско генерисање ове класе чиме је обезбеђен основни ниво аутентификације и ауторизације. Пример</w:t>
      </w:r>
      <w:r w:rsidR="00B4096E" w:rsidRPr="00C61998">
        <w:rPr>
          <w:color w:val="FF0000"/>
        </w:rPr>
        <w:t xml:space="preserve"> приказан на слици 5.9 представља класу </w:t>
      </w:r>
      <w:r w:rsidR="00D46BF0">
        <w:rPr>
          <w:i/>
          <w:color w:val="FF0000"/>
          <w:lang w:val="en-US"/>
        </w:rPr>
        <w:t>Secu</w:t>
      </w:r>
      <w:r w:rsidR="00B4096E" w:rsidRPr="00C61998">
        <w:rPr>
          <w:i/>
          <w:color w:val="FF0000"/>
          <w:lang w:val="en-US"/>
        </w:rPr>
        <w:t>r</w:t>
      </w:r>
      <w:r w:rsidR="00D46BF0">
        <w:rPr>
          <w:i/>
          <w:color w:val="FF0000"/>
          <w:lang w:val="en-US"/>
        </w:rPr>
        <w:t>i</w:t>
      </w:r>
      <w:r w:rsidR="00B4096E" w:rsidRPr="00C61998">
        <w:rPr>
          <w:i/>
          <w:color w:val="FF0000"/>
          <w:lang w:val="en-US"/>
        </w:rPr>
        <w:t xml:space="preserve">tyConfig </w:t>
      </w:r>
      <w:r w:rsidR="00B4096E" w:rsidRPr="00C61998">
        <w:rPr>
          <w:color w:val="FF0000"/>
        </w:rPr>
        <w:t xml:space="preserve">генерисану на основу модела описаног у поглављу </w:t>
      </w:r>
      <w:r w:rsidR="00B4096E" w:rsidRPr="00C61998">
        <w:rPr>
          <w:color w:val="FF0000"/>
          <w:lang w:val="sr-Cyrl-RS"/>
        </w:rPr>
        <w:t>„</w:t>
      </w:r>
      <w:commentRangeStart w:id="1759"/>
      <w:r w:rsidR="00B4096E" w:rsidRPr="00C61998">
        <w:rPr>
          <w:color w:val="FF0000"/>
        </w:rPr>
        <w:t>Пример</w:t>
      </w:r>
      <w:commentRangeEnd w:id="1759"/>
      <w:r w:rsidR="00B4096E" w:rsidRPr="00C61998">
        <w:rPr>
          <w:rStyle w:val="CommentReference"/>
          <w:color w:val="FF0000"/>
        </w:rPr>
        <w:commentReference w:id="1759"/>
      </w:r>
      <w:r w:rsidR="00B4096E" w:rsidRPr="00C61998">
        <w:rPr>
          <w:color w:val="FF0000"/>
        </w:rPr>
        <w:t xml:space="preserve"> модела </w:t>
      </w:r>
      <w:r w:rsidR="00B4096E" w:rsidRPr="00C61998">
        <w:rPr>
          <w:i/>
          <w:color w:val="FF0000"/>
        </w:rPr>
        <w:t>Spring</w:t>
      </w:r>
      <w:r w:rsidR="00B4096E" w:rsidRPr="00C61998">
        <w:rPr>
          <w:color w:val="FF0000"/>
        </w:rPr>
        <w:t xml:space="preserve"> веб апликације са </w:t>
      </w:r>
      <w:r w:rsidR="00B5266C">
        <w:rPr>
          <w:color w:val="FF0000"/>
          <w:lang w:val="sr-Cyrl-RS"/>
        </w:rPr>
        <w:t>конфигурисаном основном аутентификацијом</w:t>
      </w:r>
      <w:r w:rsidR="00B4096E" w:rsidRPr="00C61998">
        <w:rPr>
          <w:color w:val="FF0000"/>
          <w:lang w:val="sr-Cyrl-RS"/>
        </w:rPr>
        <w:t xml:space="preserve">“.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E13063" w14:paraId="43EBC458" w14:textId="77777777" w:rsidTr="00E13063">
        <w:tc>
          <w:tcPr>
            <w:tcW w:w="8872" w:type="dxa"/>
          </w:tcPr>
          <w:p w14:paraId="31589116" w14:textId="59F68F6E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generateSecurityConfig(Authentication authController)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2DC2CB6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.config;</w:t>
            </w:r>
          </w:p>
          <w:p w14:paraId="250273D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A2363E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.service.impl.UserServiceImpl;</w:t>
            </w:r>
          </w:p>
          <w:p w14:paraId="6ABDBDA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C22D81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org.springframework.beans.factory.annotation.Autowired;</w:t>
            </w:r>
          </w:p>
          <w:p w14:paraId="2FC7B07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org.springframework.context.annotation.Bean;</w:t>
            </w:r>
          </w:p>
          <w:p w14:paraId="1AC95FC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org.springframework.context.annotation.Configuration;</w:t>
            </w:r>
          </w:p>
          <w:p w14:paraId="3A6B547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org.springframework.security.authentication.AuthenticationManager;</w:t>
            </w:r>
          </w:p>
          <w:p w14:paraId="4295366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org.springframework.security.authentication.dao.DaoAuthenticationProvider;</w:t>
            </w:r>
          </w:p>
          <w:p w14:paraId="7154AB9D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org.springframework.security.config.annotation.authentication.builders.AuthenticationManagerBuilder;</w:t>
            </w:r>
          </w:p>
          <w:p w14:paraId="5848879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org.springframework.security.config.annotation.web.builders.HttpSecurity;</w:t>
            </w:r>
          </w:p>
          <w:p w14:paraId="718698E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org.springframework.security.config.annotation.web.configuration.EnableWebSecurity;</w:t>
            </w:r>
          </w:p>
          <w:p w14:paraId="53A3AE3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org.springframework.security.config.annotation.web.configuration.WebSecurityConfigurerAdapter;</w:t>
            </w:r>
          </w:p>
          <w:p w14:paraId="495FD3C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org.springframework.security.crypto.bcrypt.BCryptPasswordEncoder;</w:t>
            </w:r>
          </w:p>
          <w:p w14:paraId="7C4CDBB9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2B964544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@Configuration</w:t>
            </w:r>
          </w:p>
          <w:p w14:paraId="3EEBFB5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@EnableWebSecurity</w:t>
            </w:r>
          </w:p>
          <w:p w14:paraId="7E156CC6" w14:textId="2ACC78D5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 class SecurityConfig extends WebSecurityConfigurerAdapter {</w:t>
            </w:r>
          </w:p>
          <w:p w14:paraId="16FAEF0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3B0A634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1AE4D76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private  BCryptPasswordEncoder bCryptPasswordEncoder;</w:t>
            </w:r>
          </w:p>
          <w:p w14:paraId="582790C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00EB369C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private  UserServiceImpl userService;</w:t>
            </w:r>
          </w:p>
          <w:p w14:paraId="5A9AB73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C74A4A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21DEA6B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BCryptPasswordEncoder bCryptPasswordEncoder() {</w:t>
            </w:r>
          </w:p>
          <w:p w14:paraId="75AF807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return new BCryptPasswordEncoder();</w:t>
            </w:r>
          </w:p>
          <w:p w14:paraId="68E147D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258D52C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9AD701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4DB0F28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protected void configure(HttpSecurity httpSecurity) throws Exception {</w:t>
            </w:r>
          </w:p>
          <w:p w14:paraId="1853E66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httpSecurity.csrf().disable()</w:t>
            </w:r>
          </w:p>
          <w:p w14:paraId="65BBB9D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.formLogin().disable()</w:t>
            </w:r>
          </w:p>
          <w:p w14:paraId="6DD5499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.logout().disable()</w:t>
            </w:r>
          </w:p>
          <w:p w14:paraId="2A741F1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.authorizeRequests().antMatchers("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«authController.path»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/**").permitAll()</w:t>
            </w:r>
          </w:p>
          <w:p w14:paraId="43D8652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.anyRequest().authenticated()</w:t>
            </w:r>
          </w:p>
          <w:p w14:paraId="5FAC854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.and().httpBasic();</w:t>
            </w:r>
          </w:p>
          <w:p w14:paraId="7882741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FABD0F9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3D7CB2C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3E4543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@Autowired</w:t>
            </w:r>
          </w:p>
          <w:p w14:paraId="197F917B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void config(AuthenticationManagerBuilder authentication)</w:t>
            </w:r>
          </w:p>
          <w:p w14:paraId="4DFCEAE2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throws Exception</w:t>
            </w:r>
          </w:p>
          <w:p w14:paraId="7ACBB9B6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{</w:t>
            </w:r>
          </w:p>
          <w:p w14:paraId="74A0849C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authentication.authenticationProvider(daoAuthenticationProvider());</w:t>
            </w:r>
          </w:p>
          <w:p w14:paraId="4D0C3A8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692D14A4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</w:t>
            </w:r>
          </w:p>
          <w:p w14:paraId="017DD71C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@Bean</w:t>
            </w:r>
          </w:p>
          <w:p w14:paraId="53B2067E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@Override</w:t>
            </w:r>
          </w:p>
          <w:p w14:paraId="6FAFE7E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AuthenticationManager authenticationManagerBean() throws Exception {</w:t>
            </w:r>
          </w:p>
          <w:p w14:paraId="4A5FEC2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super.authenticationManagerBean();</w:t>
            </w:r>
          </w:p>
          <w:p w14:paraId="5CF32ADF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7C0884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038C869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0D6D3C0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DaoAuthenticationProvider daoAuthenticationProvider(){</w:t>
            </w:r>
          </w:p>
          <w:p w14:paraId="32A50195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DaoAuthenticationProvider provider = new DaoAuthenticationProvider();</w:t>
            </w:r>
          </w:p>
          <w:p w14:paraId="7F3A8293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provider.setPasswordEncoder(bCryptPasswordEncoder);</w:t>
            </w:r>
          </w:p>
          <w:p w14:paraId="02B02C41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provider.setUserDetailsService(userService);</w:t>
            </w:r>
          </w:p>
          <w:p w14:paraId="3B9E6DFD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return provider;</w:t>
            </w:r>
          </w:p>
          <w:p w14:paraId="47EE5B7A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1E383CA0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E7A8FC7" w14:textId="77777777" w:rsidR="00E13063" w:rsidRDefault="00E13063" w:rsidP="00E130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</w:p>
          <w:p w14:paraId="3E259C58" w14:textId="6EEAB456" w:rsidR="00E13063" w:rsidRDefault="00E13063" w:rsidP="00E13063">
            <w:pPr>
              <w:pStyle w:val="Obiantekst"/>
              <w:rPr>
                <w:i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lang w:val="sr-Cyrl-RS"/>
              </w:rPr>
              <w:tab/>
              <w:t>'''</w:t>
            </w:r>
          </w:p>
        </w:tc>
      </w:tr>
    </w:tbl>
    <w:p w14:paraId="769289D7" w14:textId="38473580" w:rsidR="00E13063" w:rsidRDefault="00E13063" w:rsidP="00E13063">
      <w:pPr>
        <w:pStyle w:val="Labelaslike"/>
        <w:rPr>
          <w:lang w:val="sr-Cyrl-RS"/>
        </w:rPr>
      </w:pPr>
      <w:r>
        <w:rPr>
          <w:lang w:val="sr-Cyrl-RS"/>
        </w:rPr>
        <w:lastRenderedPageBreak/>
        <w:t xml:space="preserve">Листинг 5.9 – Шаблон за генерисање класе </w:t>
      </w:r>
      <w:r w:rsidR="00583267">
        <w:rPr>
          <w:i/>
          <w:lang w:val="en-US"/>
        </w:rPr>
        <w:t>SecurityConfig</w:t>
      </w:r>
      <w:r w:rsidR="00583267">
        <w:rPr>
          <w:lang w:val="sr-Cyrl-RS"/>
        </w:rPr>
        <w:t xml:space="preserve"> </w:t>
      </w:r>
      <w:r>
        <w:rPr>
          <w:lang w:val="sr-Cyrl-RS"/>
        </w:rPr>
        <w:t>за конфигурацију основне аутентификације</w:t>
      </w:r>
    </w:p>
    <w:p w14:paraId="1C7E0975" w14:textId="03A5647C" w:rsidR="00766F7A" w:rsidRDefault="00766F7A" w:rsidP="00E13063">
      <w:pPr>
        <w:pStyle w:val="Labelaslike"/>
        <w:rPr>
          <w:lang w:val="sr-Cyrl-RS"/>
        </w:rPr>
      </w:pPr>
    </w:p>
    <w:p w14:paraId="7B0CA656" w14:textId="782852AC" w:rsidR="00F25A2F" w:rsidRPr="00E13063" w:rsidRDefault="002B03E2" w:rsidP="00E13063">
      <w:pPr>
        <w:pStyle w:val="Labelaslike"/>
      </w:pPr>
      <w:r w:rsidRPr="002B03E2">
        <w:drawing>
          <wp:inline distT="0" distB="0" distL="0" distR="0" wp14:anchorId="3DF8982E" wp14:editId="58E42763">
            <wp:extent cx="4526088" cy="5221155"/>
            <wp:effectExtent l="0" t="0" r="825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1732" cy="522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C2A9" w14:textId="20D58268" w:rsidR="00F25A2F" w:rsidRDefault="00F25A2F" w:rsidP="00F25A2F">
      <w:pPr>
        <w:pStyle w:val="Labelaslike"/>
        <w:rPr>
          <w:lang w:val="sr-Cyrl-RS"/>
        </w:rPr>
      </w:pPr>
      <w:r>
        <w:rPr>
          <w:lang w:val="sr-Cyrl-RS"/>
        </w:rPr>
        <w:t>Слика 5.9 – Пример генерисане класе</w:t>
      </w:r>
      <w:r w:rsidRPr="00F25A2F">
        <w:rPr>
          <w:i/>
          <w:lang w:val="en-US"/>
        </w:rPr>
        <w:t xml:space="preserve"> </w:t>
      </w:r>
      <w:r w:rsidR="00883F7F">
        <w:rPr>
          <w:i/>
          <w:lang w:val="en-US"/>
        </w:rPr>
        <w:t>SecurityConfig</w:t>
      </w:r>
      <w:r w:rsidR="00883F7F">
        <w:rPr>
          <w:lang w:val="sr-Cyrl-RS"/>
        </w:rPr>
        <w:t xml:space="preserve"> </w:t>
      </w:r>
      <w:r>
        <w:rPr>
          <w:lang w:val="sr-Cyrl-RS"/>
        </w:rPr>
        <w:t>за конфигурацију основне аутентификације</w:t>
      </w:r>
    </w:p>
    <w:p w14:paraId="6BBA76D5" w14:textId="491DE73E" w:rsidR="009619D5" w:rsidRDefault="009619D5" w:rsidP="009619D5">
      <w:pPr>
        <w:pStyle w:val="Obiantekst"/>
        <w:rPr>
          <w:lang w:val="sr-Cyrl-RS"/>
        </w:rPr>
      </w:pPr>
      <w:r>
        <w:tab/>
      </w:r>
      <w:r w:rsidRPr="00A73265">
        <w:rPr>
          <w:color w:val="FF0000"/>
          <w:lang w:val="sr-Cyrl-RS"/>
        </w:rPr>
        <w:t xml:space="preserve">Поред овога, генерисана је </w:t>
      </w:r>
      <w:r w:rsidR="00854743" w:rsidRPr="00A73265">
        <w:rPr>
          <w:color w:val="FF0000"/>
          <w:lang w:val="sr-Cyrl-RS"/>
        </w:rPr>
        <w:t>енумерација</w:t>
      </w:r>
      <w:r w:rsidRPr="00A73265">
        <w:rPr>
          <w:color w:val="FF0000"/>
          <w:lang w:val="sr-Cyrl-RS"/>
        </w:rPr>
        <w:t xml:space="preserve"> </w:t>
      </w:r>
      <w:r w:rsidR="00854743" w:rsidRPr="00A73265">
        <w:rPr>
          <w:color w:val="FF0000"/>
          <w:lang w:val="sr-Cyrl-RS"/>
        </w:rPr>
        <w:t>са вредностима дефинисаних</w:t>
      </w:r>
      <w:r w:rsidRPr="00A73265">
        <w:rPr>
          <w:color w:val="FF0000"/>
          <w:lang w:val="sr-Cyrl-RS"/>
        </w:rPr>
        <w:t xml:space="preserve"> улога корисника (слика 5.10).</w:t>
      </w:r>
    </w:p>
    <w:p w14:paraId="1B3D0CBE" w14:textId="07328170" w:rsidR="008F5ABF" w:rsidRDefault="008F5ABF" w:rsidP="008F5ABF">
      <w:pPr>
        <w:pStyle w:val="Obiantekst"/>
        <w:jc w:val="center"/>
        <w:rPr>
          <w:lang w:val="sr-Cyrl-RS"/>
        </w:rPr>
      </w:pPr>
      <w:r w:rsidRPr="008F5ABF">
        <w:rPr>
          <w:lang w:val="sr-Cyrl-RS"/>
        </w:rPr>
        <w:lastRenderedPageBreak/>
        <w:drawing>
          <wp:inline distT="0" distB="0" distL="0" distR="0" wp14:anchorId="5C158043" wp14:editId="52C2A7CE">
            <wp:extent cx="3217851" cy="1291673"/>
            <wp:effectExtent l="0" t="0" r="190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165" cy="130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54C9" w14:textId="43A183CE" w:rsidR="004F4B59" w:rsidRPr="00F25A2F" w:rsidRDefault="008F5ABF" w:rsidP="00916B68">
      <w:pPr>
        <w:pStyle w:val="Labelaslike"/>
        <w:rPr>
          <w:lang w:val="sr-Cyrl-RS"/>
        </w:rPr>
      </w:pPr>
      <w:r>
        <w:rPr>
          <w:lang w:val="sr-Cyrl-RS"/>
        </w:rPr>
        <w:t>Слика 5.10 – Енумерација за улоге корисника</w:t>
      </w:r>
    </w:p>
    <w:p w14:paraId="6B530771" w14:textId="3DF41E2D" w:rsidR="008E4DD4" w:rsidRPr="00A73265" w:rsidRDefault="00916B68" w:rsidP="008E4DD4">
      <w:pPr>
        <w:pStyle w:val="BodyText"/>
        <w:rPr>
          <w:color w:val="FF0000"/>
          <w:lang w:val="sr-Cyrl-RS"/>
        </w:rPr>
      </w:pPr>
      <w:r w:rsidRPr="00A73265">
        <w:rPr>
          <w:color w:val="FF0000"/>
          <w:lang w:val="sr-Cyrl-RS"/>
        </w:rPr>
        <w:t xml:space="preserve">Резултат извршавања свих неопходних генератора за основну аутентификацију је </w:t>
      </w:r>
      <w:r w:rsidRPr="00A73265">
        <w:rPr>
          <w:i/>
          <w:color w:val="FF0000"/>
          <w:lang w:val="en-US"/>
        </w:rPr>
        <w:t xml:space="preserve">Spring </w:t>
      </w:r>
      <w:r w:rsidRPr="00A73265">
        <w:rPr>
          <w:color w:val="FF0000"/>
          <w:lang w:val="sr-Cyrl-RS"/>
        </w:rPr>
        <w:t>апликација са безбедносном конфигурацијом</w:t>
      </w:r>
      <w:r w:rsidR="00A73265" w:rsidRPr="00A73265">
        <w:rPr>
          <w:color w:val="FF0000"/>
          <w:lang w:val="sr-Cyrl-RS"/>
        </w:rPr>
        <w:t xml:space="preserve"> основне аутентификације</w:t>
      </w:r>
      <w:r w:rsidRPr="00A73265">
        <w:rPr>
          <w:color w:val="FF0000"/>
          <w:lang w:val="sr-Cyrl-RS"/>
        </w:rPr>
        <w:t>. Апликација је организована у пакете (</w:t>
      </w:r>
      <w:r w:rsidR="00A73265">
        <w:rPr>
          <w:color w:val="FF0000"/>
          <w:lang w:val="sr-Cyrl-RS"/>
        </w:rPr>
        <w:t>с</w:t>
      </w:r>
      <w:r w:rsidRPr="00A73265">
        <w:rPr>
          <w:color w:val="FF0000"/>
          <w:lang w:val="sr-Cyrl-RS"/>
        </w:rPr>
        <w:t>лика 5.11) и садржи</w:t>
      </w:r>
      <w:r w:rsidR="006A03D4" w:rsidRPr="00A73265">
        <w:rPr>
          <w:color w:val="FF0000"/>
          <w:lang w:val="sr-Cyrl-RS"/>
        </w:rPr>
        <w:t xml:space="preserve"> све класе неопходне за успешнo</w:t>
      </w:r>
      <w:r w:rsidRPr="00A73265">
        <w:rPr>
          <w:color w:val="FF0000"/>
          <w:lang w:val="sr-Cyrl-RS"/>
        </w:rPr>
        <w:t xml:space="preserve"> фунцкионисање апликације.</w:t>
      </w:r>
    </w:p>
    <w:p w14:paraId="7F98CA58" w14:textId="2DC84D20" w:rsidR="00916B68" w:rsidRDefault="00C5174C" w:rsidP="009502AC">
      <w:pPr>
        <w:pStyle w:val="BodyText"/>
        <w:jc w:val="center"/>
        <w:rPr>
          <w:lang w:val="sr-Cyrl-RS"/>
        </w:rPr>
      </w:pPr>
      <w:r w:rsidRPr="00C5174C">
        <w:rPr>
          <w:lang w:val="sr-Cyrl-RS"/>
        </w:rPr>
        <w:drawing>
          <wp:inline distT="0" distB="0" distL="0" distR="0" wp14:anchorId="7843A129" wp14:editId="64DBADEE">
            <wp:extent cx="3390314" cy="5920492"/>
            <wp:effectExtent l="0" t="0" r="63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9655" cy="59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563F" w14:textId="70982627" w:rsidR="006A03D4" w:rsidRPr="00817A75" w:rsidRDefault="009502AC" w:rsidP="00817A75">
      <w:pPr>
        <w:pStyle w:val="Labelaslike"/>
        <w:rPr>
          <w:ins w:id="1760" w:author="Jelena Hrnjak" w:date="2023-08-29T01:48:00Z"/>
          <w:lang w:val="sr-Cyrl-RS"/>
        </w:rPr>
      </w:pPr>
      <w:r>
        <w:rPr>
          <w:lang w:val="sr-Cyrl-RS"/>
        </w:rPr>
        <w:t xml:space="preserve">Слика 5.11 – Организација генерисане </w:t>
      </w:r>
      <w:r>
        <w:rPr>
          <w:i/>
          <w:lang w:val="en-US"/>
        </w:rPr>
        <w:t xml:space="preserve">Spring </w:t>
      </w:r>
      <w:r>
        <w:rPr>
          <w:lang w:val="sr-Cyrl-RS"/>
        </w:rPr>
        <w:t>апликације за основну аутентификацију</w:t>
      </w:r>
      <w:r w:rsidR="00817A75">
        <w:rPr>
          <w:i/>
          <w:lang w:val="en-US"/>
        </w:rPr>
        <w:t xml:space="preserve"> </w:t>
      </w:r>
    </w:p>
    <w:p w14:paraId="1D3035E6" w14:textId="2A2AE3F9" w:rsidR="0039160C" w:rsidRPr="00A43CAB" w:rsidRDefault="0039160C">
      <w:pPr>
        <w:pStyle w:val="Heading2"/>
        <w:rPr>
          <w:i/>
          <w:color w:val="FF0000"/>
        </w:rPr>
        <w:pPrChange w:id="1761" w:author="Jelena Hrnjak" w:date="2023-08-29T01:48:00Z">
          <w:pPr>
            <w:pStyle w:val="Heading1"/>
          </w:pPr>
        </w:pPrChange>
      </w:pPr>
      <w:bookmarkStart w:id="1762" w:name="_Toc144365565"/>
      <w:ins w:id="1763" w:author="Jelena Hrnjak" w:date="2023-08-29T01:48:00Z">
        <w:r w:rsidRPr="00A43CAB">
          <w:rPr>
            <w:color w:val="FF0000"/>
            <w:lang w:val="sr-Cyrl-RS"/>
          </w:rPr>
          <w:lastRenderedPageBreak/>
          <w:t xml:space="preserve">Генератор конфигурационих фајлова за стандард </w:t>
        </w:r>
        <w:r w:rsidRPr="00A43CAB">
          <w:rPr>
            <w:i/>
            <w:color w:val="FF0000"/>
          </w:rPr>
          <w:t>JWT</w:t>
        </w:r>
      </w:ins>
      <w:bookmarkEnd w:id="1762"/>
    </w:p>
    <w:p w14:paraId="4A789468" w14:textId="3A86A9B8" w:rsidR="00BD1D3D" w:rsidRPr="00A43CAB" w:rsidRDefault="00BD1D3D" w:rsidP="00BD1D3D">
      <w:pPr>
        <w:pStyle w:val="Obiantekst"/>
        <w:ind w:firstLine="360"/>
        <w:rPr>
          <w:color w:val="FF0000"/>
          <w:lang w:val="sr-Cyrl-RS"/>
        </w:rPr>
      </w:pPr>
      <w:r w:rsidRPr="00A43CAB">
        <w:rPr>
          <w:color w:val="FF0000"/>
          <w:lang w:val="sr-Cyrl-RS"/>
        </w:rPr>
        <w:t xml:space="preserve">За безбедносну конфигурацију стандарда </w:t>
      </w:r>
      <w:r w:rsidRPr="00A43CAB">
        <w:rPr>
          <w:i/>
          <w:color w:val="FF0000"/>
          <w:lang w:val="en-US"/>
        </w:rPr>
        <w:t xml:space="preserve">JWT </w:t>
      </w:r>
      <w:r w:rsidRPr="00A43CAB">
        <w:rPr>
          <w:color w:val="FF0000"/>
          <w:lang w:val="sr-Cyrl-RS"/>
        </w:rPr>
        <w:t xml:space="preserve">неопходне су додатне конфигурације. Поред </w:t>
      </w:r>
      <w:r w:rsidR="00B27A78" w:rsidRPr="00A43CAB">
        <w:rPr>
          <w:color w:val="FF0000"/>
          <w:lang w:val="sr-Cyrl-RS"/>
        </w:rPr>
        <w:t xml:space="preserve">класе </w:t>
      </w:r>
      <w:r w:rsidR="00B27A78" w:rsidRPr="00A43CAB">
        <w:rPr>
          <w:i/>
          <w:color w:val="FF0000"/>
          <w:lang w:val="en-US"/>
        </w:rPr>
        <w:t xml:space="preserve">SecurityConfig </w:t>
      </w:r>
      <w:r w:rsidR="00B27A78" w:rsidRPr="00A43CAB">
        <w:rPr>
          <w:color w:val="FF0000"/>
          <w:lang w:val="en-US"/>
        </w:rPr>
        <w:t>(листинг 5.</w:t>
      </w:r>
      <w:r w:rsidR="00B27A78" w:rsidRPr="00A43CAB">
        <w:rPr>
          <w:color w:val="FF0000"/>
          <w:lang w:val="sr-Cyrl-RS"/>
        </w:rPr>
        <w:t>10, слика 5.12</w:t>
      </w:r>
      <w:r w:rsidR="00B27A78" w:rsidRPr="00A43CAB">
        <w:rPr>
          <w:color w:val="FF0000"/>
          <w:lang w:val="en-US"/>
        </w:rPr>
        <w:t>)</w:t>
      </w:r>
      <w:r w:rsidR="00B27A78" w:rsidRPr="00A43CAB">
        <w:rPr>
          <w:color w:val="FF0000"/>
          <w:lang w:val="sr-Cyrl-RS"/>
        </w:rPr>
        <w:t xml:space="preserve"> </w:t>
      </w:r>
      <w:r w:rsidR="00427F62" w:rsidRPr="00A43CAB">
        <w:rPr>
          <w:color w:val="FF0000"/>
          <w:lang w:val="sr-Cyrl-RS"/>
        </w:rPr>
        <w:t>неопходно је конфигурисати класу за генерисање и верификацију токена (</w:t>
      </w:r>
      <w:r w:rsidR="00427F62" w:rsidRPr="00A43CAB">
        <w:rPr>
          <w:i/>
          <w:color w:val="FF0000"/>
          <w:lang w:val="en-US"/>
        </w:rPr>
        <w:t>TokenUtils</w:t>
      </w:r>
      <w:r w:rsidR="00427F62" w:rsidRPr="00A43CAB">
        <w:rPr>
          <w:color w:val="FF0000"/>
          <w:lang w:val="sr-Cyrl-RS"/>
        </w:rPr>
        <w:t>) и класу за проверу токена који се налазе у захтевима ка апликацији (</w:t>
      </w:r>
      <w:r w:rsidR="00427F62" w:rsidRPr="00A43CAB">
        <w:rPr>
          <w:i/>
          <w:color w:val="FF0000"/>
          <w:lang w:val="en-US"/>
        </w:rPr>
        <w:t>TokenAuthenticationFilter</w:t>
      </w:r>
      <w:r w:rsidR="00427F62" w:rsidRPr="00A43CAB">
        <w:rPr>
          <w:color w:val="FF0000"/>
          <w:lang w:val="sr-Cyrl-RS"/>
        </w:rPr>
        <w:t>)</w:t>
      </w:r>
      <w:r w:rsidR="00427F62" w:rsidRPr="00A43CAB">
        <w:rPr>
          <w:color w:val="FF0000"/>
          <w:lang w:val="en-US"/>
        </w:rPr>
        <w:t>.</w:t>
      </w:r>
      <w:r w:rsidR="00DA00A0">
        <w:rPr>
          <w:color w:val="FF0000"/>
          <w:lang w:val="sr-Cyrl-RS"/>
        </w:rPr>
        <w:t xml:space="preserve"> </w:t>
      </w:r>
      <w:r w:rsidR="00DA00A0" w:rsidRPr="00C61998">
        <w:rPr>
          <w:color w:val="FF0000"/>
        </w:rPr>
        <w:t>Пример</w:t>
      </w:r>
      <w:r w:rsidR="00E67A9E">
        <w:rPr>
          <w:color w:val="FF0000"/>
          <w:lang w:val="sr-Cyrl-RS"/>
        </w:rPr>
        <w:t>и</w:t>
      </w:r>
      <w:r w:rsidR="00DA00A0">
        <w:rPr>
          <w:color w:val="FF0000"/>
        </w:rPr>
        <w:t xml:space="preserve"> приказани у овом поглављу су генерисани</w:t>
      </w:r>
      <w:r w:rsidR="00DA00A0" w:rsidRPr="00C61998">
        <w:rPr>
          <w:color w:val="FF0000"/>
        </w:rPr>
        <w:t xml:space="preserve"> на основу модела описаног у поглављу </w:t>
      </w:r>
      <w:r w:rsidR="00DA00A0" w:rsidRPr="00C61998">
        <w:rPr>
          <w:color w:val="FF0000"/>
          <w:lang w:val="sr-Cyrl-RS"/>
        </w:rPr>
        <w:t>„</w:t>
      </w:r>
      <w:commentRangeStart w:id="1764"/>
      <w:r w:rsidR="00DA00A0" w:rsidRPr="00C61998">
        <w:rPr>
          <w:color w:val="FF0000"/>
        </w:rPr>
        <w:t>Пример</w:t>
      </w:r>
      <w:commentRangeEnd w:id="1764"/>
      <w:r w:rsidR="00DA00A0" w:rsidRPr="00C61998">
        <w:rPr>
          <w:rStyle w:val="CommentReference"/>
          <w:color w:val="FF0000"/>
        </w:rPr>
        <w:commentReference w:id="1764"/>
      </w:r>
      <w:r w:rsidR="00DA00A0" w:rsidRPr="00C61998">
        <w:rPr>
          <w:color w:val="FF0000"/>
        </w:rPr>
        <w:t xml:space="preserve"> модела </w:t>
      </w:r>
      <w:r w:rsidR="00DA00A0" w:rsidRPr="00C61998">
        <w:rPr>
          <w:i/>
          <w:color w:val="FF0000"/>
        </w:rPr>
        <w:t>Spring</w:t>
      </w:r>
      <w:r w:rsidR="00DA00A0" w:rsidRPr="00C61998">
        <w:rPr>
          <w:color w:val="FF0000"/>
        </w:rPr>
        <w:t xml:space="preserve"> веб апликације са конфигурисаним безбедносним механизмом </w:t>
      </w:r>
      <w:r w:rsidR="00DA00A0">
        <w:rPr>
          <w:i/>
          <w:color w:val="FF0000"/>
          <w:lang w:val="en-US"/>
        </w:rPr>
        <w:t>JWT</w:t>
      </w:r>
      <w:r w:rsidR="00DA00A0" w:rsidRPr="00C61998">
        <w:rPr>
          <w:color w:val="FF0000"/>
          <w:lang w:val="sr-Cyrl-RS"/>
        </w:rPr>
        <w:t xml:space="preserve">“. </w:t>
      </w:r>
      <w:r w:rsidR="00427F62" w:rsidRPr="00A43CAB">
        <w:rPr>
          <w:color w:val="FF0000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BE1140" w14:paraId="5A85DE63" w14:textId="77777777" w:rsidTr="00BE1140">
        <w:tc>
          <w:tcPr>
            <w:tcW w:w="8872" w:type="dxa"/>
          </w:tcPr>
          <w:p w14:paraId="5FA5FA07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generateSecurityConfig(Authentication authController)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7D75B84E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.config;</w:t>
            </w:r>
          </w:p>
          <w:p w14:paraId="282C7968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D3A4201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.security.auth.RestAuthenticationEntryPoint;</w:t>
            </w:r>
          </w:p>
          <w:p w14:paraId="4F02F52E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.security.auth.TokenAuthenticationFilter;</w:t>
            </w:r>
          </w:p>
          <w:p w14:paraId="3F84D73A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.service.impl.UserServiceImpl;</w:t>
            </w:r>
          </w:p>
          <w:p w14:paraId="6641AD07" w14:textId="77777777" w:rsidR="000C5402" w:rsidRPr="00580AFE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580AFE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 w:rsidRPr="00580AFE"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 w:rsidRPr="00580AFE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 w:rsidRPr="00580AFE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.util.TokenUtils;</w:t>
            </w:r>
          </w:p>
          <w:p w14:paraId="0097C10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8D5216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org.springframework.beans.factory.annotation.Autowired;</w:t>
            </w:r>
          </w:p>
          <w:p w14:paraId="0370446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org.springframework.context.annotation.Bean;</w:t>
            </w:r>
          </w:p>
          <w:p w14:paraId="04FD787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org.springframework.context.annotation.Configuration;</w:t>
            </w:r>
          </w:p>
          <w:p w14:paraId="0B024A0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org.springframework.http.HttpMethod;</w:t>
            </w:r>
          </w:p>
          <w:p w14:paraId="71DF23F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org.springframework.security.authentication.AuthenticationManager;</w:t>
            </w:r>
          </w:p>
          <w:p w14:paraId="1872CB3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org.springframework.security.config.annotation.authentication.builders.AuthenticationManagerBuilder;</w:t>
            </w:r>
          </w:p>
          <w:p w14:paraId="06EBB23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org.springframework.security.config.annotation.method.configuration.EnableGlobalMethodSecurity;</w:t>
            </w:r>
          </w:p>
          <w:p w14:paraId="1B208D4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org.springframework.security.config.annotation.web.builders.HttpSecurity;</w:t>
            </w:r>
          </w:p>
          <w:p w14:paraId="4AD9619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org.springframework.security.config.annotation.web.builders.WebSecurity;</w:t>
            </w:r>
          </w:p>
          <w:p w14:paraId="1082CF6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org.springframework.security.config.annotation.web.configuration.WebSecurityConfigurerAdapter;</w:t>
            </w:r>
          </w:p>
          <w:p w14:paraId="055B769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org.springframework.security.config.http.SessionCreationPolicy;</w:t>
            </w:r>
          </w:p>
          <w:p w14:paraId="20E04B7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org.springframework.security.crypto.bcrypt.BCryptPasswordEncoder;</w:t>
            </w:r>
          </w:p>
          <w:p w14:paraId="57BC670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org.springframework.security.web.authentication.www.BasicAuthenticationFilter;</w:t>
            </w:r>
          </w:p>
          <w:p w14:paraId="71C869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0835E8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@Configuration</w:t>
            </w:r>
          </w:p>
          <w:p w14:paraId="3ACE994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@EnableGlobalMethodSecurity(prePostEnabled = true)</w:t>
            </w:r>
          </w:p>
          <w:p w14:paraId="22DB9ED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 class SecurityConfig extends WebSecurityConfigurerAdapter {</w:t>
            </w:r>
          </w:p>
          <w:p w14:paraId="5E68D08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615B17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3947542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UserServiceImpl userService;</w:t>
            </w:r>
          </w:p>
          <w:p w14:paraId="0073BE6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35D0AC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537444F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RestAuthenticationEntryPoint restAuthenticationEntryPoint;</w:t>
            </w:r>
          </w:p>
          <w:p w14:paraId="2E85E1A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612E0F5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@Autowired</w:t>
            </w:r>
          </w:p>
          <w:p w14:paraId="3F106B3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TokenUtils tokenUtils;</w:t>
            </w:r>
          </w:p>
          <w:p w14:paraId="73EE875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</w:p>
          <w:p w14:paraId="20CB8E7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@Bean</w:t>
            </w:r>
          </w:p>
          <w:p w14:paraId="3C2648E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BCryptPasswordEncoder passwordEncoder() {</w:t>
            </w:r>
          </w:p>
          <w:p w14:paraId="23C854B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new BCryptPasswordEncoder();</w:t>
            </w:r>
          </w:p>
          <w:p w14:paraId="57668ED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FB18412" w14:textId="150B822E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38247E3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6B0A7EA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0CA9F73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AuthenticationManager authenticationManagerBean() throws Exception {</w:t>
            </w:r>
          </w:p>
          <w:p w14:paraId="6F7D6F9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return super.authenticationManagerBean();</w:t>
            </w:r>
          </w:p>
          <w:p w14:paraId="3A2FBF3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54C676A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CC35CF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4DD2E16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void configure(AuthenticationManagerBuilder auth) throws Exception {</w:t>
            </w:r>
          </w:p>
          <w:p w14:paraId="2E1CF1B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auth</w:t>
            </w:r>
          </w:p>
          <w:p w14:paraId="277120F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A0B764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.userDetailsService(userService)</w:t>
            </w:r>
          </w:p>
          <w:p w14:paraId="64C48E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.passwordEncoder(passwordEncoder());</w:t>
            </w:r>
          </w:p>
          <w:p w14:paraId="639AC99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4435906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5F2CA9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5E52DBA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protected void configure(HttpSecurity http) throws Exception {</w:t>
            </w:r>
          </w:p>
          <w:p w14:paraId="2CC7742A" w14:textId="70B97F33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http</w:t>
            </w:r>
          </w:p>
          <w:p w14:paraId="7AC0383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.sessionManagement().sessionCreationPolicy(SessionCreationPolicy.STATELESS).and()</w:t>
            </w:r>
          </w:p>
          <w:p w14:paraId="3B3A52D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789552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.exceptionHandling().authenticationEntryPoint(restAuthenticationEntryPoint).and()</w:t>
            </w:r>
          </w:p>
          <w:p w14:paraId="7A95935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7422AF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.authorizeRequests().antMatchers("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«authController.path»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/**").permitAll()</w:t>
            </w:r>
          </w:p>
          <w:p w14:paraId="20777F7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362502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.anyRequest().authenticated().and()</w:t>
            </w:r>
          </w:p>
          <w:p w14:paraId="0DAA948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.cors().and()</w:t>
            </w:r>
          </w:p>
          <w:p w14:paraId="6411ECF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.addFilterBefore(new TokenAuthenticationFilter(tokenUtils, userService), BasicAuthenticationFilter.class);</w:t>
            </w:r>
          </w:p>
          <w:p w14:paraId="1EBDAB3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D5DEF6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http.csrf().disable();</w:t>
            </w:r>
          </w:p>
          <w:p w14:paraId="47B6833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3FD4700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3DAAC5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0712396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void configure(WebSecurity web) throws Exception {</w:t>
            </w:r>
          </w:p>
          <w:p w14:paraId="61302BC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00C86EE" w14:textId="2042C22B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web.ignoring().antMatchers(HttpMethod.POST,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«authController.path»«Secur</w:t>
            </w:r>
            <w:r w:rsidR="00E94AA4">
              <w:rPr>
                <w:rFonts w:ascii="Consolas" w:hAnsi="Consolas" w:cs="Consolas"/>
                <w:color w:val="00000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DslGenerator.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getLoginEndpoint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(authController)»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");</w:t>
            </w:r>
          </w:p>
          <w:p w14:paraId="4BA101D2" w14:textId="77777777" w:rsidR="000C5402" w:rsidRP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C540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web.ignoring().antMatchers(HttpMethod.GET, "/", "/webjars/**", "/*.html", "favicon.ico", "/**/*.html",</w:t>
            </w:r>
          </w:p>
          <w:p w14:paraId="7ACFB951" w14:textId="77777777" w:rsidR="000C5402" w:rsidRP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0C540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 w:rsidRPr="000C5402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"/**/*.css", "/**/*.js");</w:t>
            </w:r>
          </w:p>
          <w:p w14:paraId="0E05451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7B37AC1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AE050BB" w14:textId="1D8C8800" w:rsidR="00BE1140" w:rsidRPr="00C12D78" w:rsidRDefault="000C5402" w:rsidP="00C12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2F18F49E" w14:textId="19D78415" w:rsidR="00BE1140" w:rsidRDefault="00BE1140" w:rsidP="00BE1140">
      <w:pPr>
        <w:pStyle w:val="Labelaslike"/>
        <w:rPr>
          <w:i/>
          <w:lang w:val="en-US"/>
        </w:rPr>
      </w:pPr>
      <w:r>
        <w:rPr>
          <w:lang w:val="sr-Cyrl-RS"/>
        </w:rPr>
        <w:lastRenderedPageBreak/>
        <w:t>Листинг 5.</w:t>
      </w:r>
      <w:r w:rsidR="000C5402">
        <w:rPr>
          <w:lang w:val="en-US"/>
        </w:rPr>
        <w:t>10</w:t>
      </w:r>
      <w:r>
        <w:rPr>
          <w:lang w:val="sr-Cyrl-RS"/>
        </w:rPr>
        <w:t xml:space="preserve"> - Шаблон за генерисање класе </w:t>
      </w:r>
      <w:r>
        <w:rPr>
          <w:i/>
          <w:lang w:val="en-US"/>
        </w:rPr>
        <w:t>SecurityConfig</w:t>
      </w:r>
      <w:r>
        <w:rPr>
          <w:lang w:val="sr-Cyrl-RS"/>
        </w:rPr>
        <w:t xml:space="preserve"> за конфигурацију безбедносног механизма </w:t>
      </w:r>
      <w:r>
        <w:rPr>
          <w:i/>
          <w:lang w:val="en-US"/>
        </w:rPr>
        <w:t>JWT</w:t>
      </w:r>
    </w:p>
    <w:p w14:paraId="7BF2CE9A" w14:textId="1EBADE8B" w:rsidR="00C12D78" w:rsidRDefault="00C12D78" w:rsidP="00BE1140">
      <w:pPr>
        <w:pStyle w:val="Labelaslike"/>
        <w:rPr>
          <w:i/>
          <w:lang w:val="en-US"/>
        </w:rPr>
      </w:pPr>
    </w:p>
    <w:p w14:paraId="01F8491A" w14:textId="6D1DD229" w:rsidR="00C12D78" w:rsidRDefault="00C12D78" w:rsidP="00BE1140">
      <w:pPr>
        <w:pStyle w:val="Labelaslike"/>
        <w:rPr>
          <w:i/>
          <w:lang w:val="en-US"/>
        </w:rPr>
      </w:pPr>
      <w:r w:rsidRPr="00C12D78">
        <w:rPr>
          <w:i/>
          <w:lang w:val="en-US"/>
        </w:rPr>
        <w:drawing>
          <wp:inline distT="0" distB="0" distL="0" distR="0" wp14:anchorId="0D316B7C" wp14:editId="26A9B74B">
            <wp:extent cx="5416751" cy="5338689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2012" cy="534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63DC" w14:textId="71C7374D" w:rsidR="00C12D78" w:rsidRPr="00C12D78" w:rsidRDefault="00C12D78" w:rsidP="00C12D78">
      <w:pPr>
        <w:pStyle w:val="Labelaslike"/>
        <w:rPr>
          <w:i/>
          <w:lang w:val="en-US"/>
        </w:rPr>
      </w:pPr>
      <w:r>
        <w:rPr>
          <w:lang w:val="sr-Cyrl-RS"/>
        </w:rPr>
        <w:t xml:space="preserve">Слика 5.12 – Пример класе </w:t>
      </w:r>
      <w:r>
        <w:rPr>
          <w:i/>
          <w:lang w:val="en-US"/>
        </w:rPr>
        <w:t xml:space="preserve">SecurityConfig </w:t>
      </w:r>
      <w:r>
        <w:rPr>
          <w:lang w:val="sr-Cyrl-RS"/>
        </w:rPr>
        <w:t xml:space="preserve">за конфигурацију безбедносног механизма </w:t>
      </w:r>
      <w:r>
        <w:rPr>
          <w:i/>
          <w:lang w:val="en-US"/>
        </w:rPr>
        <w:t>JWT</w:t>
      </w:r>
    </w:p>
    <w:p w14:paraId="6ECC1AA2" w14:textId="435F27FF" w:rsidR="000C5402" w:rsidRPr="00A55358" w:rsidRDefault="00C12D78" w:rsidP="00787BDB">
      <w:pPr>
        <w:pStyle w:val="Obiantekst"/>
        <w:rPr>
          <w:color w:val="FF0000"/>
          <w:lang w:val="sr-Cyrl-RS"/>
        </w:rPr>
      </w:pPr>
      <w:r>
        <w:tab/>
      </w:r>
      <w:r w:rsidR="001F1CC2" w:rsidRPr="00A55358">
        <w:rPr>
          <w:color w:val="FF0000"/>
          <w:lang w:val="sr-Cyrl-RS"/>
        </w:rPr>
        <w:t xml:space="preserve">У класи </w:t>
      </w:r>
      <w:r w:rsidR="001F1CC2" w:rsidRPr="00A55358">
        <w:rPr>
          <w:i/>
          <w:color w:val="FF0000"/>
          <w:lang w:val="en-US"/>
        </w:rPr>
        <w:t xml:space="preserve">TokenUtils </w:t>
      </w:r>
      <w:r w:rsidR="001F1CC2" w:rsidRPr="00A55358">
        <w:rPr>
          <w:color w:val="FF0000"/>
          <w:lang w:val="sr-Cyrl-RS"/>
        </w:rPr>
        <w:t>се врши генерисање и верификација токена на основу провере потписа, временског ограничења и слично. Листинг 5.11 приказује шаблон за генерисање ове класе, док се на слици 5.13 налази пример дела класе са методом за генерисање токена.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0C5402" w14:paraId="21CED8AA" w14:textId="77777777" w:rsidTr="000C5402">
        <w:tc>
          <w:tcPr>
            <w:tcW w:w="8872" w:type="dxa"/>
          </w:tcPr>
          <w:p w14:paraId="18F123A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String generateTokenUtils(JWT jwt, String credentialUser)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75F12F8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.util;</w:t>
            </w:r>
          </w:p>
          <w:p w14:paraId="40B85B6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B975BD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java.util.Date;</w:t>
            </w:r>
          </w:p>
          <w:p w14:paraId="78ABA77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C436D9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javax.servlet.http.HttpServletRequest;</w:t>
            </w:r>
          </w:p>
          <w:p w14:paraId="71D04E7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F5E000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org.springframework.beans.factory.annotation.Value;</w:t>
            </w:r>
          </w:p>
          <w:p w14:paraId="343397D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org.springframework.security.core.userdetails.UserDetails;</w:t>
            </w:r>
          </w:p>
          <w:p w14:paraId="3A5596C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org.springframework.stereotype.Component;</w:t>
            </w:r>
          </w:p>
          <w:p w14:paraId="00874C6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18AF70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io.jsonwebtoken.Claims;</w:t>
            </w:r>
          </w:p>
          <w:p w14:paraId="2B33280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io.jsonwebtoken.ExpiredJwtException;</w:t>
            </w:r>
          </w:p>
          <w:p w14:paraId="64925B3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io.jsonwebtoken.Jwts;</w:t>
            </w:r>
          </w:p>
          <w:p w14:paraId="5DC3522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io.jsonwebtoken.SignatureAlgorithm;</w:t>
            </w:r>
          </w:p>
          <w:p w14:paraId="2933B34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.model.User;</w:t>
            </w:r>
          </w:p>
          <w:p w14:paraId="3F728AF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849A7C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@Component</w:t>
            </w:r>
          </w:p>
          <w:p w14:paraId="2CB56D4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 class TokenUtils {</w:t>
            </w:r>
          </w:p>
          <w:p w14:paraId="472E38A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3401BCF" w14:textId="60D4F346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String ISSUER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«Secur</w:t>
            </w:r>
            <w:r w:rsidR="003368A7">
              <w:rPr>
                <w:rFonts w:ascii="Consolas" w:hAnsi="Consolas" w:cs="Consolas"/>
                <w:color w:val="00000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DslGenerator.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findClaimByName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(jwt.claims,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'issuer'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).value»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";</w:t>
            </w:r>
          </w:p>
          <w:p w14:paraId="5D77B66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49E78D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String SECRET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«jwt.secret»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";</w:t>
            </w:r>
          </w:p>
          <w:p w14:paraId="5E8DE8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51C8882" w14:textId="28525A0B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private int EXPIRES_IN =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«Secur</w:t>
            </w:r>
            <w:r w:rsidR="00032F7B">
              <w:rPr>
                <w:rFonts w:ascii="Consolas" w:hAnsi="Consolas" w:cs="Consolas"/>
                <w:color w:val="00000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DslGenerator.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findClaimByName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(jwt.claims,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'expirationTime'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).value»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32ADA43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4A80B1C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@Value("Authorization")</w:t>
            </w:r>
          </w:p>
          <w:p w14:paraId="4631388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String AUTH_HEADER;</w:t>
            </w:r>
          </w:p>
          <w:p w14:paraId="6952319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1463213" w14:textId="0A1DEC38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static final String AUDIENCE_WEB =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«Secur</w:t>
            </w:r>
            <w:r w:rsidR="00032F7B">
              <w:rPr>
                <w:rFonts w:ascii="Consolas" w:hAnsi="Consolas" w:cs="Consolas"/>
                <w:color w:val="00000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DslGenerator.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findClaimByName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(jwt.claims,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'audience'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";</w:t>
            </w:r>
          </w:p>
          <w:p w14:paraId="4CFBB4C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// Algoritam za potpisivanje JWT</w:t>
            </w:r>
          </w:p>
          <w:p w14:paraId="6F541BA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SignatureAlgorithm SIGNATURE_ALGORITHM = SignatureAlgorithm.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«jwt.signatureAlgorithm»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;</w:t>
            </w:r>
          </w:p>
          <w:p w14:paraId="08B4AC5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643FF3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9A3902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public String generateToken(String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«credentialUser»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 {</w:t>
            </w:r>
          </w:p>
          <w:p w14:paraId="22DD8BC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Jwts.builder()</w:t>
            </w:r>
          </w:p>
          <w:p w14:paraId="2847E4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.setIssuer(ISSUER)</w:t>
            </w:r>
          </w:p>
          <w:p w14:paraId="6914E2F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.setSubject(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«findSubjectClaim(jwt.claims).claim_attribute.name»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)</w:t>
            </w:r>
          </w:p>
          <w:p w14:paraId="615475A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.setAudience(generateAudience())</w:t>
            </w:r>
          </w:p>
          <w:p w14:paraId="0033340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.setIssuedAt(new Date())</w:t>
            </w:r>
          </w:p>
          <w:p w14:paraId="4760DE7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.setExpiration(generateExpirationDate())</w:t>
            </w:r>
          </w:p>
          <w:p w14:paraId="6A4466B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.signWith(SIGNATURE_ALGORITHM, SECRET).compact();</w:t>
            </w:r>
          </w:p>
          <w:p w14:paraId="5D251B4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39521E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B41847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B8386E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FDAEBD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String generateAudience() {</w:t>
            </w:r>
          </w:p>
          <w:p w14:paraId="6C96591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EE5AEB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AUDIENCE_WEB;</w:t>
            </w:r>
          </w:p>
          <w:p w14:paraId="2C6C5BA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404DFD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A0C5AE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270920C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Date generateExpirationDate() {</w:t>
            </w:r>
          </w:p>
          <w:p w14:paraId="243BFEC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new Date(new Date().getTime() + EXPIRES_IN);</w:t>
            </w:r>
          </w:p>
          <w:p w14:paraId="2CA951B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76B088E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6D812BA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0F74C42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String getToken(HttpServletRequest request) {</w:t>
            </w:r>
          </w:p>
          <w:p w14:paraId="0D95798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String authHeader = getAuthHeaderFromHeader(request);</w:t>
            </w:r>
          </w:p>
          <w:p w14:paraId="3A6367A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28CACC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if (authHeader != null &amp;&amp; authHeader.startsWith("Bearer ")) {</w:t>
            </w:r>
          </w:p>
          <w:p w14:paraId="39CCA40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return authHeader.substring(7); </w:t>
            </w:r>
          </w:p>
          <w:p w14:paraId="7ABDB60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AFCEC5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4033EF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null;</w:t>
            </w:r>
          </w:p>
          <w:p w14:paraId="7B9250A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372D243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9D2E3B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String getCredentialFromToken(String token) {</w:t>
            </w:r>
          </w:p>
          <w:p w14:paraId="0A77A56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2B1013F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String credential;</w:t>
            </w:r>
          </w:p>
          <w:p w14:paraId="22D9C3A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733422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try {</w:t>
            </w:r>
          </w:p>
          <w:p w14:paraId="247E526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final Claims claims = this.getAllClaimsFromToken(token);</w:t>
            </w:r>
          </w:p>
          <w:p w14:paraId="1D2CDB2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credential = claims.getSubject();</w:t>
            </w:r>
          </w:p>
          <w:p w14:paraId="5CE0C39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(ExpiredJwtException ex) {</w:t>
            </w:r>
          </w:p>
          <w:p w14:paraId="35BCF9F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throw ex;</w:t>
            </w:r>
          </w:p>
          <w:p w14:paraId="2DCF08D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(Exception e) {</w:t>
            </w:r>
          </w:p>
          <w:p w14:paraId="7A94220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credential = null;</w:t>
            </w:r>
          </w:p>
          <w:p w14:paraId="1FEB8B7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2A5325E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2E30E6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credential;</w:t>
            </w:r>
          </w:p>
          <w:p w14:paraId="6BAC515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4CB890B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F94220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Date getIssuedAtDateFromToken(String token) {</w:t>
            </w:r>
          </w:p>
          <w:p w14:paraId="50EA622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Date issueAt;</w:t>
            </w:r>
          </w:p>
          <w:p w14:paraId="4AC526F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try {</w:t>
            </w:r>
          </w:p>
          <w:p w14:paraId="0874008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final Claims claims = this.getAllClaimsFromToken(token);</w:t>
            </w:r>
          </w:p>
          <w:p w14:paraId="654458F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issueAt = claims.getIssuedAt();</w:t>
            </w:r>
          </w:p>
          <w:p w14:paraId="0A15B82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(ExpiredJwtException ex) {</w:t>
            </w:r>
          </w:p>
          <w:p w14:paraId="7E45668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throw ex;</w:t>
            </w:r>
          </w:p>
          <w:p w14:paraId="477B777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(Exception e) {</w:t>
            </w:r>
          </w:p>
          <w:p w14:paraId="66A357C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issueAt = null;</w:t>
            </w:r>
          </w:p>
          <w:p w14:paraId="236AC8E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2A92EF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issueAt;</w:t>
            </w:r>
          </w:p>
          <w:p w14:paraId="3F7A86C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A92499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91E7EB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String getAudienceFromToken(String token) {</w:t>
            </w:r>
          </w:p>
          <w:p w14:paraId="61EF662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String audience;</w:t>
            </w:r>
          </w:p>
          <w:p w14:paraId="382DD64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try {</w:t>
            </w:r>
          </w:p>
          <w:p w14:paraId="518351C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final Claims claims = this.getAllClaimsFromToken(token);</w:t>
            </w:r>
          </w:p>
          <w:p w14:paraId="35E4A77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audience = claims.getAudience();</w:t>
            </w:r>
          </w:p>
          <w:p w14:paraId="1FF9633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(ExpiredJwtException ex) {</w:t>
            </w:r>
          </w:p>
          <w:p w14:paraId="3D5FE66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throw ex;</w:t>
            </w:r>
          </w:p>
          <w:p w14:paraId="231805A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(Exception e) {</w:t>
            </w:r>
          </w:p>
          <w:p w14:paraId="6B9E46B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audience = null;</w:t>
            </w:r>
          </w:p>
          <w:p w14:paraId="320AB86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6051725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audience;</w:t>
            </w:r>
          </w:p>
          <w:p w14:paraId="2F9BE6B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0AEEF16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BAF6D4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Date getExpirationDateFromToken(String token) {</w:t>
            </w:r>
          </w:p>
          <w:p w14:paraId="640048D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Date expiration;</w:t>
            </w:r>
          </w:p>
          <w:p w14:paraId="79F6FFD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try {</w:t>
            </w:r>
          </w:p>
          <w:p w14:paraId="13C30ED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final Claims claims = this.getAllClaimsFromToken(token);</w:t>
            </w:r>
          </w:p>
          <w:p w14:paraId="3D1C24B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expiration = claims.getExpiration();</w:t>
            </w:r>
          </w:p>
          <w:p w14:paraId="7BB8800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(ExpiredJwtException ex) {</w:t>
            </w:r>
          </w:p>
          <w:p w14:paraId="7015662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throw ex;</w:t>
            </w:r>
          </w:p>
          <w:p w14:paraId="7FFE15D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(Exception e) {</w:t>
            </w:r>
          </w:p>
          <w:p w14:paraId="5198507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expiration = null;</w:t>
            </w:r>
          </w:p>
          <w:p w14:paraId="5B54A99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59FB126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0FFE89C9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expiration;</w:t>
            </w:r>
          </w:p>
          <w:p w14:paraId="32F8A19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075CC35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0CBF19D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A4EB475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Claims getAllClaimsFromToken(String token) {</w:t>
            </w:r>
          </w:p>
          <w:p w14:paraId="586DA93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Claims claims;</w:t>
            </w:r>
          </w:p>
          <w:p w14:paraId="0200C1F4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try {</w:t>
            </w:r>
          </w:p>
          <w:p w14:paraId="721D587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claims = Jwts.parser()</w:t>
            </w:r>
          </w:p>
          <w:p w14:paraId="6AD8FC7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.setSigningKey(SECRET)</w:t>
            </w:r>
          </w:p>
          <w:p w14:paraId="2159790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.parseClaimsJws(token)</w:t>
            </w:r>
          </w:p>
          <w:p w14:paraId="0084023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.getBody();</w:t>
            </w:r>
          </w:p>
          <w:p w14:paraId="6356C70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(ExpiredJwtException ex) {</w:t>
            </w:r>
          </w:p>
          <w:p w14:paraId="131F6FAE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throw ex;</w:t>
            </w:r>
          </w:p>
          <w:p w14:paraId="380C345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 catch (Exception e) {</w:t>
            </w:r>
          </w:p>
          <w:p w14:paraId="4741989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claims = null;</w:t>
            </w:r>
          </w:p>
          <w:p w14:paraId="3A86E92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64AAC43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063696C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74207A2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claims;</w:t>
            </w:r>
          </w:p>
          <w:p w14:paraId="18A8118C" w14:textId="6947D863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02B5DC0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15C622C1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Boolean validateToken(String token, UserDetails userDetails) {</w:t>
            </w:r>
          </w:p>
          <w:p w14:paraId="6D2FFA6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User user = (User) userDetails;</w:t>
            </w:r>
          </w:p>
          <w:p w14:paraId="64A69D1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final String credential = getCredentialFromToken(token);</w:t>
            </w:r>
          </w:p>
          <w:p w14:paraId="66E6048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final Date created = getIssuedAtDateFromToken(token);</w:t>
            </w:r>
          </w:p>
          <w:p w14:paraId="2148823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5B84348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return (credential != null </w:t>
            </w:r>
          </w:p>
          <w:p w14:paraId="38FA100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&amp;&amp; credential.equals(userDetails.get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«credentialUser.</w:t>
            </w:r>
            <w:r>
              <w:rPr>
                <w:rFonts w:ascii="Consolas" w:hAnsi="Consolas" w:cs="Consolas"/>
                <w:i/>
                <w:iCs/>
                <w:color w:val="AB3000"/>
                <w:sz w:val="20"/>
                <w:szCs w:val="20"/>
                <w:lang w:val="sr-Cyrl-RS"/>
              </w:rPr>
              <w:t>toFirstUpper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()) </w:t>
            </w:r>
          </w:p>
          <w:p w14:paraId="6C4695F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 xml:space="preserve">&amp;&amp; !isCreatedBeforeLastPasswordReset(created, user.getLastPasswordResetDate()));  </w:t>
            </w:r>
          </w:p>
          <w:p w14:paraId="6AF41D5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321763B6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4658F863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E3DBB70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private Boolean isCreatedBeforeLastPasswordReset(Date created, Date lastPasswordReset) {</w:t>
            </w:r>
          </w:p>
          <w:p w14:paraId="014CB0D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(lastPasswordReset != null &amp;&amp; created.before(lastPasswordReset));</w:t>
            </w:r>
          </w:p>
          <w:p w14:paraId="762943A7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2815612C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73D8B9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public int getExpiredIn() {</w:t>
            </w:r>
          </w:p>
          <w:p w14:paraId="6F21A31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EXPIRES_IN;</w:t>
            </w:r>
          </w:p>
          <w:p w14:paraId="787B2EE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28C43E7F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B9E667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56CE3614" w14:textId="672FEAD5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 String getAuthHeaderFromHeader(HttpServletRequest request) {</w:t>
            </w:r>
          </w:p>
          <w:p w14:paraId="3FFD7C5A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return request.getHeader(AUTH_HEADER);</w:t>
            </w:r>
          </w:p>
          <w:p w14:paraId="7A984F6D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  <w:t>}</w:t>
            </w:r>
          </w:p>
          <w:p w14:paraId="402BF46B" w14:textId="77777777" w:rsidR="000C5402" w:rsidRDefault="000C5402" w:rsidP="000C540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ab/>
            </w:r>
          </w:p>
          <w:p w14:paraId="759CF779" w14:textId="2B9D5B60" w:rsidR="000C5402" w:rsidRPr="00787BDB" w:rsidRDefault="000C5402" w:rsidP="00787BD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4B3F4BB2" w14:textId="21A81E68" w:rsidR="000C5402" w:rsidRDefault="000C5402" w:rsidP="00BE1140">
      <w:pPr>
        <w:pStyle w:val="Labelaslike"/>
        <w:rPr>
          <w:i/>
          <w:lang w:val="en-US"/>
        </w:rPr>
      </w:pPr>
      <w:r>
        <w:rPr>
          <w:lang w:val="sr-Cyrl-RS"/>
        </w:rPr>
        <w:lastRenderedPageBreak/>
        <w:t xml:space="preserve">Листинг 5.11 – Шаблон за генерисање класе </w:t>
      </w:r>
      <w:r>
        <w:rPr>
          <w:i/>
          <w:lang w:val="en-US"/>
        </w:rPr>
        <w:t>TokenUtils</w:t>
      </w:r>
    </w:p>
    <w:p w14:paraId="49A33E78" w14:textId="60AD3498" w:rsidR="00B91C24" w:rsidRDefault="00B91C24" w:rsidP="00BE1140">
      <w:pPr>
        <w:pStyle w:val="Labelaslike"/>
        <w:rPr>
          <w:i/>
          <w:lang w:val="en-US"/>
        </w:rPr>
      </w:pPr>
      <w:r w:rsidRPr="00B91C24">
        <w:rPr>
          <w:i/>
          <w:lang w:val="en-US"/>
        </w:rPr>
        <w:lastRenderedPageBreak/>
        <w:drawing>
          <wp:inline distT="0" distB="0" distL="0" distR="0" wp14:anchorId="66051691" wp14:editId="4A7ABA6D">
            <wp:extent cx="5640070" cy="430149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448" w14:textId="28698E7E" w:rsidR="00070B96" w:rsidRPr="00787BDB" w:rsidRDefault="00B91C24" w:rsidP="00787BDB">
      <w:pPr>
        <w:pStyle w:val="Labelaslike"/>
        <w:rPr>
          <w:lang w:val="sr-Cyrl-RS"/>
        </w:rPr>
      </w:pPr>
      <w:r>
        <w:rPr>
          <w:lang w:val="sr-Cyrl-RS"/>
        </w:rPr>
        <w:t xml:space="preserve">Слика 5.13 – Пример дела класе </w:t>
      </w:r>
      <w:r>
        <w:rPr>
          <w:i/>
          <w:lang w:val="en-US"/>
        </w:rPr>
        <w:t>TokenUtils</w:t>
      </w:r>
      <w:r w:rsidR="00D65B2B">
        <w:rPr>
          <w:i/>
          <w:lang w:val="en-US"/>
        </w:rPr>
        <w:t xml:space="preserve"> </w:t>
      </w:r>
      <w:r w:rsidR="00D65B2B">
        <w:rPr>
          <w:lang w:val="sr-Cyrl-RS"/>
        </w:rPr>
        <w:t>са методом за генерисање токена</w:t>
      </w:r>
    </w:p>
    <w:p w14:paraId="0325E479" w14:textId="3B6173FC" w:rsidR="00787BDB" w:rsidRPr="00701AF6" w:rsidRDefault="00787BDB" w:rsidP="00787BDB">
      <w:pPr>
        <w:pStyle w:val="Obiantekst"/>
        <w:rPr>
          <w:lang w:val="sr-Cyrl-RS"/>
        </w:rPr>
      </w:pPr>
      <w:r>
        <w:tab/>
      </w:r>
      <w:r w:rsidR="00701AF6" w:rsidRPr="00334306">
        <w:rPr>
          <w:color w:val="FF0000"/>
          <w:lang w:val="sr-Cyrl-RS"/>
        </w:rPr>
        <w:t xml:space="preserve">Класа </w:t>
      </w:r>
      <w:r w:rsidR="00701AF6" w:rsidRPr="00334306">
        <w:rPr>
          <w:i/>
          <w:color w:val="FF0000"/>
          <w:lang w:val="en-US"/>
        </w:rPr>
        <w:t xml:space="preserve">TokenAuthenticationFilter </w:t>
      </w:r>
      <w:r w:rsidR="00A55358" w:rsidRPr="00334306">
        <w:rPr>
          <w:color w:val="FF0000"/>
          <w:lang w:val="sr-Cyrl-RS"/>
        </w:rPr>
        <w:t>предс</w:t>
      </w:r>
      <w:r w:rsidR="00701AF6" w:rsidRPr="00334306">
        <w:rPr>
          <w:color w:val="FF0000"/>
          <w:lang w:val="sr-Cyrl-RS"/>
        </w:rPr>
        <w:t>тавља филтер који се користи за проверу валидности токена у корисничким захтевима. На овај начин апликација зна ко је тренутно аутентификован корисник. Листинг 5.12 приказује шаблон за генерисање ове класе, а пример је приказан на слици 5.14.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070B96" w14:paraId="010E3579" w14:textId="77777777" w:rsidTr="00070B96">
        <w:tc>
          <w:tcPr>
            <w:tcW w:w="8872" w:type="dxa"/>
          </w:tcPr>
          <w:p w14:paraId="5C32BFD7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String generateTokenAuthenticationFilter()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21F67BFD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.security.auth;</w:t>
            </w:r>
          </w:p>
          <w:p w14:paraId="07FF6D6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D15EA9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java.io.IOException;</w:t>
            </w:r>
          </w:p>
          <w:p w14:paraId="7CD6076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9E63B1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javax.servlet.FilterChain;</w:t>
            </w:r>
          </w:p>
          <w:p w14:paraId="50764211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javax.servlet.ServletException;</w:t>
            </w:r>
          </w:p>
          <w:p w14:paraId="63D1560C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javax.servlet.http.HttpServletRequest;</w:t>
            </w:r>
          </w:p>
          <w:p w14:paraId="70DEFC53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javax.servlet.http.HttpServletResponse;</w:t>
            </w:r>
          </w:p>
          <w:p w14:paraId="3582E08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8ED90B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import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.util.TokenUtils;</w:t>
            </w:r>
          </w:p>
          <w:p w14:paraId="4CD569E3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org.apache.commons.logging.Log;</w:t>
            </w:r>
          </w:p>
          <w:p w14:paraId="324C064D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org.apache.commons.logging.LogFactory;</w:t>
            </w:r>
          </w:p>
          <w:p w14:paraId="299A93D6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org.springframework.security.core.context.SecurityContextHolder;</w:t>
            </w:r>
          </w:p>
          <w:p w14:paraId="2A2646B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org.springframework.security.core.userdetails.UserDetails;</w:t>
            </w:r>
          </w:p>
          <w:p w14:paraId="1974C43D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org.springframework.security.core.userdetails.UserDetailsService;</w:t>
            </w:r>
          </w:p>
          <w:p w14:paraId="2F990A23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org.springframework.web.filter.OncePerRequestFilter;</w:t>
            </w:r>
          </w:p>
          <w:p w14:paraId="1D26C07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2B2C10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io.jsonwebtoken.ExpiredJwtException;</w:t>
            </w:r>
          </w:p>
          <w:p w14:paraId="4EA489B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944906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lastRenderedPageBreak/>
              <w:tab/>
            </w:r>
          </w:p>
          <w:p w14:paraId="766434C6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 class TokenAuthenticationFilter extends OncePerRequestFilter {</w:t>
            </w:r>
          </w:p>
          <w:p w14:paraId="7D49981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B5BEC6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private TokenUtils tokenUtils;</w:t>
            </w:r>
          </w:p>
          <w:p w14:paraId="608889EC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1201B84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private UserDetailsService userDetailsService;</w:t>
            </w:r>
          </w:p>
          <w:p w14:paraId="77CC8FA9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DB0383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protected final Log LOGGER = LogFactory.getLog(getClass());</w:t>
            </w:r>
          </w:p>
          <w:p w14:paraId="6C694628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DB564F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TokenAuthenticationFilter(TokenUtils tokenHelper, UserDetailsService userDetailsService) {</w:t>
            </w:r>
          </w:p>
          <w:p w14:paraId="52EE477E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this.tokenUtils = tokenHelper;</w:t>
            </w:r>
          </w:p>
          <w:p w14:paraId="1A3993B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this.userDetailsService = userDetailsService;</w:t>
            </w:r>
          </w:p>
          <w:p w14:paraId="2DE51014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47A68A0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B095826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@Override</w:t>
            </w:r>
          </w:p>
          <w:p w14:paraId="10879973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public void doFilterInternal(HttpServletRequest request, HttpServletResponse response, FilterChain chain)</w:t>
            </w:r>
          </w:p>
          <w:p w14:paraId="3D169CF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throws IOException, ServletException {</w:t>
            </w:r>
          </w:p>
          <w:p w14:paraId="2791189C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469E0D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String credential;</w:t>
            </w:r>
          </w:p>
          <w:p w14:paraId="6CE2FBC8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String authToken = tokenUtils.getToken(request);</w:t>
            </w:r>
          </w:p>
          <w:p w14:paraId="5AE20E88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D54606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try {</w:t>
            </w:r>
          </w:p>
          <w:p w14:paraId="19025570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0994684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if (authToken != null) {</w:t>
            </w:r>
          </w:p>
          <w:p w14:paraId="1D7052C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924ECA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credential = tokenUtils.getCredentialFromToken(authToken);</w:t>
            </w:r>
          </w:p>
          <w:p w14:paraId="18983B6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32CC69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if (credential != null) {</w:t>
            </w:r>
          </w:p>
          <w:p w14:paraId="07CBBB0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DD35835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UserDetails userDetails = userDetailsService.loadUserByUsername(credential);</w:t>
            </w:r>
          </w:p>
          <w:p w14:paraId="1FEBC079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243A5E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if (tokenUtils.validateToken(authToken, userDetails)) {</w:t>
            </w:r>
          </w:p>
          <w:p w14:paraId="6840F88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1F8BD3F9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    TokenBasedAuthentication authentication = new TokenBasedAuthentication(userDetails);</w:t>
            </w:r>
          </w:p>
          <w:p w14:paraId="524FCB60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    authentication.setToken(authToken);</w:t>
            </w:r>
          </w:p>
          <w:p w14:paraId="5A3A0C7F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    SecurityContextHolder.getContext().setAuthentication(authentication);</w:t>
            </w:r>
          </w:p>
          <w:p w14:paraId="7FFE502E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}</w:t>
            </w:r>
          </w:p>
          <w:p w14:paraId="5A56F211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}</w:t>
            </w:r>
          </w:p>
          <w:p w14:paraId="54914BA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}</w:t>
            </w:r>
          </w:p>
          <w:p w14:paraId="6510C2A0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4F07565B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} catch (ExpiredJwtException ex) {</w:t>
            </w:r>
          </w:p>
          <w:p w14:paraId="6788BFEA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LOGGER.debug("Token expired!");</w:t>
            </w:r>
          </w:p>
          <w:p w14:paraId="04377291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}</w:t>
            </w:r>
          </w:p>
          <w:p w14:paraId="5E32D02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5E678FAD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chain.doFilter(request, response);</w:t>
            </w:r>
          </w:p>
          <w:p w14:paraId="45FFCC32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014966AC" w14:textId="77777777" w:rsidR="00070B96" w:rsidRDefault="00070B96" w:rsidP="00070B9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665C6150" w14:textId="1BD9B251" w:rsidR="00070B96" w:rsidRPr="00C555FD" w:rsidRDefault="00070B96" w:rsidP="00C555F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</w:tc>
      </w:tr>
    </w:tbl>
    <w:p w14:paraId="4D4DEA02" w14:textId="20F3595D" w:rsidR="00070B96" w:rsidRPr="00070B96" w:rsidRDefault="00070B96" w:rsidP="00070B96">
      <w:pPr>
        <w:pStyle w:val="Labelaslike"/>
        <w:rPr>
          <w:i/>
          <w:lang w:val="en-US"/>
        </w:rPr>
      </w:pPr>
      <w:r>
        <w:rPr>
          <w:lang w:val="sr-Cyrl-RS"/>
        </w:rPr>
        <w:lastRenderedPageBreak/>
        <w:t xml:space="preserve">Листинг 5.12 – Шаблон за генерисање класе </w:t>
      </w:r>
      <w:r w:rsidR="00E1639F">
        <w:rPr>
          <w:i/>
          <w:lang w:val="en-US"/>
        </w:rPr>
        <w:t>TokenAuthenticationFilter</w:t>
      </w:r>
    </w:p>
    <w:p w14:paraId="45D92664" w14:textId="6C639831" w:rsidR="000C5402" w:rsidRDefault="000C5402" w:rsidP="00BE1140">
      <w:pPr>
        <w:pStyle w:val="Labelaslike"/>
        <w:rPr>
          <w:i/>
          <w:lang w:val="en-US"/>
        </w:rPr>
      </w:pPr>
    </w:p>
    <w:p w14:paraId="43D28E81" w14:textId="0C55AB2D" w:rsidR="00B91C24" w:rsidRDefault="00B91C24" w:rsidP="00BE1140">
      <w:pPr>
        <w:pStyle w:val="Labelaslike"/>
        <w:rPr>
          <w:i/>
          <w:lang w:val="en-US"/>
        </w:rPr>
      </w:pPr>
      <w:r w:rsidRPr="00B91C24">
        <w:rPr>
          <w:i/>
          <w:lang w:val="en-US"/>
        </w:rPr>
        <w:lastRenderedPageBreak/>
        <w:drawing>
          <wp:inline distT="0" distB="0" distL="0" distR="0" wp14:anchorId="3B964B2F" wp14:editId="09451773">
            <wp:extent cx="5640070" cy="55308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060" w14:textId="2A2D1958" w:rsidR="0033017F" w:rsidRDefault="009A3276" w:rsidP="0033017F">
      <w:pPr>
        <w:pStyle w:val="Labelaslike"/>
        <w:rPr>
          <w:i/>
          <w:lang w:val="en-US"/>
        </w:rPr>
      </w:pPr>
      <w:r>
        <w:rPr>
          <w:i/>
          <w:lang w:val="sr-Cyrl-RS"/>
        </w:rPr>
        <w:t xml:space="preserve"> </w:t>
      </w:r>
      <w:r>
        <w:rPr>
          <w:lang w:val="sr-Cyrl-RS"/>
        </w:rPr>
        <w:t xml:space="preserve">Слика 5.14 – Пример генерисане класе </w:t>
      </w:r>
      <w:r>
        <w:rPr>
          <w:i/>
          <w:lang w:val="en-US"/>
        </w:rPr>
        <w:t>TokenAuthenticationFilter</w:t>
      </w:r>
    </w:p>
    <w:p w14:paraId="4E84B14B" w14:textId="084060FC" w:rsidR="0033017F" w:rsidRPr="00DC0423" w:rsidRDefault="0033017F" w:rsidP="0033017F">
      <w:pPr>
        <w:pStyle w:val="Obiantekst"/>
        <w:rPr>
          <w:color w:val="FF0000"/>
          <w:lang w:val="sr-Cyrl-RS"/>
        </w:rPr>
      </w:pPr>
      <w:r>
        <w:tab/>
      </w:r>
      <w:r w:rsidRPr="00DC0423">
        <w:rPr>
          <w:color w:val="FF0000"/>
          <w:lang w:val="sr-Cyrl-RS"/>
        </w:rPr>
        <w:t xml:space="preserve">Поред овога, генеришу се и класе које позивају методе из претходно наведених класа. Класе које су резултат генератора </w:t>
      </w:r>
      <w:r w:rsidR="000B1F0C" w:rsidRPr="00DC0423">
        <w:rPr>
          <w:color w:val="FF0000"/>
          <w:lang w:val="sr-Cyrl-RS"/>
        </w:rPr>
        <w:t xml:space="preserve">неопходних за безбедносну конфигурацију помоћу </w:t>
      </w:r>
      <w:r w:rsidR="000B1F0C" w:rsidRPr="00DC0423">
        <w:rPr>
          <w:i/>
          <w:color w:val="FF0000"/>
          <w:lang w:val="en-US"/>
        </w:rPr>
        <w:t xml:space="preserve">JWT </w:t>
      </w:r>
      <w:r w:rsidR="000B1F0C" w:rsidRPr="00DC0423">
        <w:rPr>
          <w:color w:val="FF0000"/>
          <w:lang w:val="sr-Cyrl-RS"/>
        </w:rPr>
        <w:t xml:space="preserve">токена омогућавају сигурну и ефикасну аутентификацију и ауторизацију. Генерисане класе су организоване у пакета (слика 5.15) и чине </w:t>
      </w:r>
      <w:r w:rsidR="000B1F0C" w:rsidRPr="00DC0423">
        <w:rPr>
          <w:i/>
          <w:color w:val="FF0000"/>
          <w:lang w:val="en-US"/>
        </w:rPr>
        <w:t xml:space="preserve">Spring </w:t>
      </w:r>
      <w:r w:rsidR="000B1F0C" w:rsidRPr="00DC0423">
        <w:rPr>
          <w:color w:val="FF0000"/>
          <w:lang w:val="sr-Cyrl-RS"/>
        </w:rPr>
        <w:t>апликацију безбедну за коришћење.</w:t>
      </w:r>
    </w:p>
    <w:p w14:paraId="55FC7CE3" w14:textId="1817EACF" w:rsidR="002E68A7" w:rsidRDefault="002E68A7" w:rsidP="002E68A7">
      <w:pPr>
        <w:pStyle w:val="BodyText"/>
        <w:jc w:val="center"/>
        <w:rPr>
          <w:lang w:val="en-US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 wp14:anchorId="0E344E20" wp14:editId="44108B3F">
            <wp:extent cx="3266711" cy="827479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jw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112" cy="83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C6E3" w14:textId="352D0C98" w:rsidR="004863B4" w:rsidRPr="004863B4" w:rsidRDefault="004863B4" w:rsidP="004863B4">
      <w:pPr>
        <w:pStyle w:val="Labelaslike"/>
        <w:rPr>
          <w:ins w:id="1765" w:author="Jelena Hrnjak" w:date="2023-08-29T01:48:00Z"/>
          <w:i/>
          <w:lang w:val="en-US"/>
        </w:rPr>
      </w:pPr>
      <w:r>
        <w:rPr>
          <w:lang w:val="sr-Cyrl-RS"/>
        </w:rPr>
        <w:t xml:space="preserve">Слика 5.15 – Структура </w:t>
      </w:r>
      <w:r>
        <w:rPr>
          <w:i/>
          <w:lang w:val="en-US"/>
        </w:rPr>
        <w:t xml:space="preserve">Spring </w:t>
      </w:r>
      <w:r>
        <w:rPr>
          <w:lang w:val="sr-Cyrl-RS"/>
        </w:rPr>
        <w:t xml:space="preserve">апликације са конфигурисаним безбедносним механизмом </w:t>
      </w:r>
      <w:r>
        <w:rPr>
          <w:i/>
          <w:lang w:val="en-US"/>
        </w:rPr>
        <w:t>JWT</w:t>
      </w:r>
    </w:p>
    <w:p w14:paraId="5135D0AC" w14:textId="4C2EDBCD" w:rsidR="0039160C" w:rsidRPr="00DC0423" w:rsidRDefault="0039160C">
      <w:pPr>
        <w:pStyle w:val="Heading2"/>
        <w:rPr>
          <w:i/>
          <w:color w:val="FF0000"/>
        </w:rPr>
        <w:pPrChange w:id="1766" w:author="Jelena Hrnjak" w:date="2023-08-29T01:48:00Z">
          <w:pPr>
            <w:pStyle w:val="Heading1"/>
          </w:pPr>
        </w:pPrChange>
      </w:pPr>
      <w:bookmarkStart w:id="1767" w:name="_Toc144365566"/>
      <w:ins w:id="1768" w:author="Jelena Hrnjak" w:date="2023-08-29T01:48:00Z">
        <w:r w:rsidRPr="00DC0423">
          <w:rPr>
            <w:color w:val="FF0000"/>
            <w:lang w:val="sr-Cyrl-RS"/>
          </w:rPr>
          <w:lastRenderedPageBreak/>
          <w:t>Генератор конфигурационих фајлова за</w:t>
        </w:r>
        <w:r w:rsidRPr="00DC0423">
          <w:rPr>
            <w:color w:val="FF0000"/>
          </w:rPr>
          <w:t xml:space="preserve"> </w:t>
        </w:r>
        <w:r w:rsidRPr="00DC0423">
          <w:rPr>
            <w:color w:val="FF0000"/>
            <w:lang w:val="sr-Cyrl-RS"/>
          </w:rPr>
          <w:t xml:space="preserve">стандард </w:t>
        </w:r>
        <w:r w:rsidRPr="00DC0423">
          <w:rPr>
            <w:i/>
            <w:color w:val="FF0000"/>
          </w:rPr>
          <w:t>OAuth2</w:t>
        </w:r>
      </w:ins>
      <w:bookmarkEnd w:id="1767"/>
    </w:p>
    <w:p w14:paraId="32CC607A" w14:textId="5E517CDD" w:rsidR="00E531F2" w:rsidRPr="00DC0423" w:rsidRDefault="00675E07" w:rsidP="00E531F2">
      <w:pPr>
        <w:pStyle w:val="Obiantekst"/>
        <w:ind w:firstLine="360"/>
        <w:rPr>
          <w:color w:val="FF0000"/>
          <w:lang w:val="sr-Cyrl-RS"/>
        </w:rPr>
      </w:pPr>
      <w:r w:rsidRPr="00C61998">
        <w:rPr>
          <w:color w:val="FF0000"/>
        </w:rPr>
        <w:t>Пример</w:t>
      </w:r>
      <w:r>
        <w:rPr>
          <w:color w:val="FF0000"/>
          <w:lang w:val="sr-Cyrl-RS"/>
        </w:rPr>
        <w:t>и приказани у овом поглављу су</w:t>
      </w:r>
      <w:r w:rsidRPr="00C61998">
        <w:rPr>
          <w:i/>
          <w:color w:val="FF0000"/>
          <w:lang w:val="en-US"/>
        </w:rPr>
        <w:t xml:space="preserve"> </w:t>
      </w:r>
      <w:r>
        <w:rPr>
          <w:color w:val="FF0000"/>
        </w:rPr>
        <w:t>генерисани</w:t>
      </w:r>
      <w:r w:rsidRPr="00C61998">
        <w:rPr>
          <w:color w:val="FF0000"/>
        </w:rPr>
        <w:t xml:space="preserve"> на основу модела описаног у поглављу </w:t>
      </w:r>
      <w:r w:rsidRPr="00C61998">
        <w:rPr>
          <w:color w:val="FF0000"/>
          <w:lang w:val="sr-Cyrl-RS"/>
        </w:rPr>
        <w:t>„</w:t>
      </w:r>
      <w:commentRangeStart w:id="1769"/>
      <w:r w:rsidRPr="00C61998">
        <w:rPr>
          <w:color w:val="FF0000"/>
        </w:rPr>
        <w:t>Пример</w:t>
      </w:r>
      <w:commentRangeEnd w:id="1769"/>
      <w:r w:rsidRPr="00C61998">
        <w:rPr>
          <w:rStyle w:val="CommentReference"/>
          <w:color w:val="FF0000"/>
        </w:rPr>
        <w:commentReference w:id="1769"/>
      </w:r>
      <w:r w:rsidRPr="00C61998">
        <w:rPr>
          <w:color w:val="FF0000"/>
        </w:rPr>
        <w:t xml:space="preserve"> модела </w:t>
      </w:r>
      <w:r w:rsidRPr="00C61998">
        <w:rPr>
          <w:i/>
          <w:color w:val="FF0000"/>
        </w:rPr>
        <w:t>Spring</w:t>
      </w:r>
      <w:r w:rsidRPr="00C61998">
        <w:rPr>
          <w:color w:val="FF0000"/>
        </w:rPr>
        <w:t xml:space="preserve"> веб апликације са конфигурисаним безбедносним механизмом </w:t>
      </w:r>
      <w:r w:rsidRPr="00BF750F">
        <w:rPr>
          <w:i/>
          <w:color w:val="FF0000"/>
        </w:rPr>
        <w:t>Oauth2.0</w:t>
      </w:r>
      <w:r>
        <w:rPr>
          <w:color w:val="FF0000"/>
          <w:lang w:val="sr-Cyrl-RS"/>
        </w:rPr>
        <w:t xml:space="preserve">“. </w:t>
      </w:r>
      <w:r w:rsidR="00E531F2" w:rsidRPr="00DC0423">
        <w:rPr>
          <w:color w:val="FF0000"/>
          <w:lang w:val="sr-Cyrl-RS"/>
        </w:rPr>
        <w:t xml:space="preserve">Листинг 5.13 приказује шаблон за генерисање класе </w:t>
      </w:r>
      <w:r w:rsidR="00E531F2" w:rsidRPr="00DC0423">
        <w:rPr>
          <w:i/>
          <w:color w:val="FF0000"/>
          <w:lang w:val="en-US"/>
        </w:rPr>
        <w:t xml:space="preserve">SecurityConfig </w:t>
      </w:r>
      <w:r w:rsidR="00E531F2" w:rsidRPr="00DC0423">
        <w:rPr>
          <w:color w:val="FF0000"/>
          <w:lang w:val="sr-Cyrl-RS"/>
        </w:rPr>
        <w:t>за</w:t>
      </w:r>
      <w:r w:rsidR="001923DD">
        <w:rPr>
          <w:color w:val="FF0000"/>
          <w:lang w:val="sr-Cyrl-RS"/>
        </w:rPr>
        <w:t xml:space="preserve"> конфигурацију безбедносног механиз</w:t>
      </w:r>
      <w:r w:rsidR="00E531F2" w:rsidRPr="00DC0423">
        <w:rPr>
          <w:color w:val="FF0000"/>
          <w:lang w:val="sr-Cyrl-RS"/>
        </w:rPr>
        <w:t>м</w:t>
      </w:r>
      <w:r w:rsidR="001923DD">
        <w:rPr>
          <w:color w:val="FF0000"/>
          <w:lang w:val="sr-Cyrl-RS"/>
        </w:rPr>
        <w:t>а</w:t>
      </w:r>
      <w:r w:rsidR="00E531F2" w:rsidRPr="00DC0423">
        <w:rPr>
          <w:color w:val="FF0000"/>
          <w:lang w:val="sr-Cyrl-RS"/>
        </w:rPr>
        <w:t xml:space="preserve"> </w:t>
      </w:r>
      <w:r w:rsidR="00E531F2" w:rsidRPr="00DC0423">
        <w:rPr>
          <w:i/>
          <w:color w:val="FF0000"/>
          <w:lang w:val="en-US"/>
        </w:rPr>
        <w:t>OAuth2.0.</w:t>
      </w:r>
      <w:r w:rsidR="00E67A9E">
        <w:rPr>
          <w:i/>
          <w:color w:val="FF0000"/>
          <w:lang w:val="en-US"/>
        </w:rPr>
        <w:t xml:space="preserve"> </w:t>
      </w:r>
      <w:r w:rsidR="00E531F2" w:rsidRPr="00DC0423">
        <w:rPr>
          <w:color w:val="FF0000"/>
          <w:lang w:val="sr-Cyrl-RS"/>
        </w:rPr>
        <w:t xml:space="preserve">Пример генерисане класе се налази на слици 5.16 са леве стране. Кључне елементе у аутенфитификацији помоћу безбедносног механизма </w:t>
      </w:r>
      <w:r w:rsidR="00E531F2" w:rsidRPr="00DC0423">
        <w:rPr>
          <w:i/>
          <w:color w:val="FF0000"/>
          <w:lang w:val="en-US"/>
        </w:rPr>
        <w:t xml:space="preserve">OAuht2.0 </w:t>
      </w:r>
      <w:r w:rsidR="00E531F2" w:rsidRPr="00DC0423">
        <w:rPr>
          <w:color w:val="FF0000"/>
          <w:lang w:val="sr-Cyrl-RS"/>
        </w:rPr>
        <w:t xml:space="preserve">чине провајдери. Они се дефинишу у оквиру конфигурационе датотеке </w:t>
      </w:r>
      <w:r w:rsidR="00E531F2" w:rsidRPr="00DC0423">
        <w:rPr>
          <w:i/>
          <w:color w:val="FF0000"/>
          <w:lang w:val="en-US"/>
        </w:rPr>
        <w:t>application.properties.</w:t>
      </w:r>
      <w:r w:rsidR="00E531F2" w:rsidRPr="00DC0423">
        <w:rPr>
          <w:i/>
          <w:color w:val="FF0000"/>
          <w:lang w:val="sr-Cyrl-RS"/>
        </w:rPr>
        <w:t xml:space="preserve"> </w:t>
      </w:r>
      <w:r w:rsidR="00E531F2" w:rsidRPr="00DC0423">
        <w:rPr>
          <w:color w:val="FF0000"/>
          <w:lang w:val="sr-Cyrl-RS"/>
        </w:rPr>
        <w:t>На слици 5.16, са десне стране</w:t>
      </w:r>
      <w:r w:rsidR="002F053D">
        <w:rPr>
          <w:color w:val="FF0000"/>
          <w:lang w:val="sr-Cyrl-RS"/>
        </w:rPr>
        <w:t>,</w:t>
      </w:r>
      <w:r w:rsidR="00E531F2" w:rsidRPr="00DC0423">
        <w:rPr>
          <w:color w:val="FF0000"/>
          <w:lang w:val="sr-Cyrl-RS"/>
        </w:rPr>
        <w:t xml:space="preserve"> приказана је конфигурација за провајдере </w:t>
      </w:r>
      <w:r w:rsidR="00E531F2" w:rsidRPr="00DC0423">
        <w:rPr>
          <w:i/>
          <w:color w:val="FF0000"/>
          <w:lang w:val="en-US"/>
        </w:rPr>
        <w:t xml:space="preserve">Google </w:t>
      </w:r>
      <w:r w:rsidR="00E531F2" w:rsidRPr="00DC0423">
        <w:rPr>
          <w:color w:val="FF0000"/>
          <w:lang w:val="sr-Cyrl-RS"/>
        </w:rPr>
        <w:t xml:space="preserve">и </w:t>
      </w:r>
      <w:r w:rsidR="00E531F2" w:rsidRPr="00DC0423">
        <w:rPr>
          <w:i/>
          <w:color w:val="FF0000"/>
          <w:lang w:val="en-US"/>
        </w:rPr>
        <w:t xml:space="preserve">Github. </w:t>
      </w:r>
      <w:r w:rsidR="00E531F2" w:rsidRPr="00DC0423">
        <w:rPr>
          <w:color w:val="FF0000"/>
          <w:lang w:val="sr-Cyrl-RS"/>
        </w:rPr>
        <w:t>Навођењем идентификационе ознаке и кључа корисника омогућава се аутентификација помоћу одабраних провајдера.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0D6DEF" w14:paraId="157E350A" w14:textId="77777777" w:rsidTr="000D6DEF">
        <w:tc>
          <w:tcPr>
            <w:tcW w:w="8872" w:type="dxa"/>
          </w:tcPr>
          <w:p w14:paraId="6CF4F49F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generateSecurityConfig()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'''</w:t>
            </w:r>
          </w:p>
          <w:p w14:paraId="0C595CD8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package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«</w:t>
            </w:r>
            <w:r>
              <w:rPr>
                <w:rFonts w:ascii="Consolas" w:hAnsi="Consolas" w:cs="Consolas"/>
                <w:color w:val="001AAB"/>
                <w:sz w:val="20"/>
                <w:szCs w:val="20"/>
                <w:lang w:val="sr-Cyrl-RS"/>
              </w:rPr>
              <w:t>packageName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»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.config;</w:t>
            </w:r>
          </w:p>
          <w:p w14:paraId="5B4B7F4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7A5F3C41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org.springframework.context.annotation.Bean;</w:t>
            </w:r>
          </w:p>
          <w:p w14:paraId="32978BEA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org.springframework.context.annotation.Configuration;</w:t>
            </w:r>
          </w:p>
          <w:p w14:paraId="7ADF650C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org.springframework.security.config.annotation.web.builders.HttpSecurity;</w:t>
            </w:r>
          </w:p>
          <w:p w14:paraId="673483C7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org.springframework.security.config.annotation.web.configuration.EnableWebSecurity;</w:t>
            </w:r>
          </w:p>
          <w:p w14:paraId="64B06466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org.springframework.security.web.SecurityFilterChain;</w:t>
            </w:r>
          </w:p>
          <w:p w14:paraId="5E08879A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import static org.springframework.security.config.Customizer.withDefaults;</w:t>
            </w:r>
          </w:p>
          <w:p w14:paraId="08470407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2772354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@Configuration</w:t>
            </w:r>
          </w:p>
          <w:p w14:paraId="6373534A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@EnableWebSecurity</w:t>
            </w:r>
          </w:p>
          <w:p w14:paraId="5A4F1DF1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public class SecurityConfig {</w:t>
            </w:r>
          </w:p>
          <w:p w14:paraId="283C7B26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</w:p>
          <w:p w14:paraId="334D170E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@Bean</w:t>
            </w:r>
          </w:p>
          <w:p w14:paraId="2F7A3B0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SecurityFilterChain securityFilterChain(HttpSecurity http) throws Exception {</w:t>
            </w:r>
          </w:p>
          <w:p w14:paraId="7F37EF5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return http</w:t>
            </w:r>
          </w:p>
          <w:p w14:paraId="1FE67883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.authorizeHttpRequests(auth -&gt; {</w:t>
            </w:r>
          </w:p>
          <w:p w14:paraId="67A9F634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auth.antMatchers("/").permitAll();</w:t>
            </w:r>
          </w:p>
          <w:p w14:paraId="7E572711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    auth.anyRequest().authenticated();</w:t>
            </w:r>
          </w:p>
          <w:p w14:paraId="7082B2E1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})</w:t>
            </w:r>
          </w:p>
          <w:p w14:paraId="61155DBE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.oauth2Login(withDefaults())</w:t>
            </w:r>
          </w:p>
          <w:p w14:paraId="0BBA338B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.formLogin(withDefaults())                </w:t>
            </w:r>
          </w:p>
          <w:p w14:paraId="01581618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            .build();</w:t>
            </w:r>
          </w:p>
          <w:p w14:paraId="2B544BD8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 xml:space="preserve">    }</w:t>
            </w:r>
          </w:p>
          <w:p w14:paraId="5BEE6EFE" w14:textId="77777777" w:rsidR="000D6DEF" w:rsidRDefault="000D6DEF" w:rsidP="000D6DE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CDCDC"/>
                <w:lang w:val="sr-Cyrl-RS"/>
              </w:rPr>
              <w:t>}</w:t>
            </w:r>
          </w:p>
          <w:p w14:paraId="6B2214A0" w14:textId="6524DD3A" w:rsidR="000D6DEF" w:rsidRDefault="000D6DEF" w:rsidP="000D6DEF">
            <w:pPr>
              <w:pStyle w:val="BodyText"/>
              <w:ind w:firstLine="0"/>
              <w:rPr>
                <w:lang w:val="en-US"/>
              </w:rPr>
            </w:pPr>
            <w:r>
              <w:rPr>
                <w:rFonts w:ascii="Consolas" w:hAnsi="Consolas" w:cs="Consolas"/>
                <w:color w:val="2A00FF"/>
                <w:sz w:val="20"/>
                <w:lang w:val="sr-Cyrl-RS"/>
              </w:rPr>
              <w:tab/>
              <w:t>'''</w:t>
            </w:r>
            <w:r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</w:r>
          </w:p>
        </w:tc>
      </w:tr>
    </w:tbl>
    <w:p w14:paraId="42835298" w14:textId="5E391379" w:rsidR="000D6DEF" w:rsidRDefault="000D6DEF" w:rsidP="000D6DEF">
      <w:pPr>
        <w:pStyle w:val="Labelaslike"/>
        <w:rPr>
          <w:i/>
          <w:lang w:val="en-US"/>
        </w:rPr>
      </w:pPr>
      <w:r>
        <w:rPr>
          <w:lang w:val="sr-Cyrl-RS"/>
        </w:rPr>
        <w:t>Листинг 5.</w:t>
      </w:r>
      <w:r w:rsidR="009A0BD2">
        <w:rPr>
          <w:lang w:val="en-US"/>
        </w:rPr>
        <w:t>13</w:t>
      </w:r>
      <w:r>
        <w:rPr>
          <w:lang w:val="sr-Cyrl-RS"/>
        </w:rPr>
        <w:t xml:space="preserve"> –Шаблон за генерисање класе </w:t>
      </w:r>
      <w:r>
        <w:rPr>
          <w:i/>
          <w:lang w:val="en-US"/>
        </w:rPr>
        <w:t>SecurityConfig</w:t>
      </w:r>
      <w:r>
        <w:rPr>
          <w:lang w:val="sr-Cyrl-RS"/>
        </w:rPr>
        <w:t xml:space="preserve"> за конфигурацију безбедносног механизма </w:t>
      </w:r>
      <w:r>
        <w:rPr>
          <w:i/>
          <w:lang w:val="en-US"/>
        </w:rPr>
        <w:t>OAuth2.0</w:t>
      </w:r>
    </w:p>
    <w:p w14:paraId="4EACE5CB" w14:textId="77777777" w:rsidR="00E531F2" w:rsidRDefault="00E531F2" w:rsidP="000D6DEF">
      <w:pPr>
        <w:pStyle w:val="Labelaslike"/>
        <w:rPr>
          <w:i/>
          <w:lang w:val="en-US"/>
        </w:rPr>
      </w:pPr>
    </w:p>
    <w:p w14:paraId="7345CEE6" w14:textId="1664FACC" w:rsidR="009A0BD2" w:rsidRDefault="009A0BD2" w:rsidP="000D6DEF">
      <w:pPr>
        <w:pStyle w:val="Labelaslike"/>
        <w:rPr>
          <w:i/>
          <w:lang w:val="en-US"/>
        </w:rPr>
      </w:pPr>
      <w:r w:rsidRPr="009A0BD2">
        <w:rPr>
          <w:i/>
          <w:lang w:val="en-US"/>
        </w:rPr>
        <w:lastRenderedPageBreak/>
        <w:drawing>
          <wp:inline distT="0" distB="0" distL="0" distR="0" wp14:anchorId="164E6133" wp14:editId="049B51EB">
            <wp:extent cx="5665470" cy="2357920"/>
            <wp:effectExtent l="0" t="0" r="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5529" cy="23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2B97" w14:textId="297EF9F4" w:rsidR="009A0BD2" w:rsidRDefault="009A0BD2" w:rsidP="000D6DEF">
      <w:pPr>
        <w:pStyle w:val="Labelaslike"/>
        <w:rPr>
          <w:i/>
          <w:lang w:val="en-US"/>
        </w:rPr>
      </w:pPr>
      <w:r>
        <w:rPr>
          <w:lang w:val="sr-Cyrl-RS"/>
        </w:rPr>
        <w:t xml:space="preserve">Слика 5.16 – Пример генерисане класе </w:t>
      </w:r>
      <w:r>
        <w:rPr>
          <w:i/>
          <w:lang w:val="en-US"/>
        </w:rPr>
        <w:t xml:space="preserve">SecurityConfig </w:t>
      </w:r>
      <w:r>
        <w:rPr>
          <w:lang w:val="sr-Cyrl-RS"/>
        </w:rPr>
        <w:t xml:space="preserve">и конфигурационе датотеке </w:t>
      </w:r>
      <w:r>
        <w:rPr>
          <w:i/>
          <w:lang w:val="en-US"/>
        </w:rPr>
        <w:t>application.properties</w:t>
      </w:r>
      <w:r w:rsidR="003F72A8">
        <w:rPr>
          <w:i/>
          <w:lang w:val="en-US"/>
        </w:rPr>
        <w:t xml:space="preserve"> </w:t>
      </w:r>
      <w:r w:rsidR="003F72A8">
        <w:rPr>
          <w:lang w:val="sr-Cyrl-RS"/>
        </w:rPr>
        <w:t xml:space="preserve">за безбедносни механизам </w:t>
      </w:r>
      <w:r w:rsidR="003F72A8">
        <w:rPr>
          <w:i/>
          <w:lang w:val="en-US"/>
        </w:rPr>
        <w:t>OAuth2.0</w:t>
      </w:r>
    </w:p>
    <w:p w14:paraId="0747D764" w14:textId="24A8BDA2" w:rsidR="0009298B" w:rsidRPr="00F06235" w:rsidRDefault="0009298B" w:rsidP="0009298B">
      <w:pPr>
        <w:pStyle w:val="Obiantekst"/>
        <w:rPr>
          <w:lang w:val="sr-Cyrl-RS"/>
        </w:rPr>
      </w:pPr>
      <w:r>
        <w:tab/>
      </w:r>
      <w:r w:rsidRPr="00DF6C20">
        <w:rPr>
          <w:color w:val="FF0000"/>
          <w:lang w:val="sr-Cyrl-RS"/>
        </w:rPr>
        <w:t xml:space="preserve">Након генерисања неопходних класа, омогућена је </w:t>
      </w:r>
      <w:r w:rsidR="00F06235" w:rsidRPr="00DF6C20">
        <w:rPr>
          <w:color w:val="FF0000"/>
          <w:lang w:val="sr-Cyrl-RS"/>
        </w:rPr>
        <w:t xml:space="preserve">аутентификација помоћу конфигурисаних провајдера. Класе су организоване у пакете (слика 5.17) и генерисана </w:t>
      </w:r>
      <w:r w:rsidR="00F06235" w:rsidRPr="00DF6C20">
        <w:rPr>
          <w:i/>
          <w:color w:val="FF0000"/>
          <w:lang w:val="en-US"/>
        </w:rPr>
        <w:t xml:space="preserve">Spring </w:t>
      </w:r>
      <w:r w:rsidR="00F06235" w:rsidRPr="00DF6C20">
        <w:rPr>
          <w:color w:val="FF0000"/>
          <w:lang w:val="sr-Cyrl-RS"/>
        </w:rPr>
        <w:t xml:space="preserve">апликација </w:t>
      </w:r>
      <w:r w:rsidR="00DF6C20">
        <w:rPr>
          <w:color w:val="FF0000"/>
          <w:lang w:val="sr-Cyrl-RS"/>
        </w:rPr>
        <w:t>је сигурна за коришћење</w:t>
      </w:r>
      <w:r w:rsidR="00F06235" w:rsidRPr="00DF6C20">
        <w:rPr>
          <w:color w:val="FF0000"/>
          <w:lang w:val="sr-Cyrl-RS"/>
        </w:rPr>
        <w:t>.</w:t>
      </w:r>
    </w:p>
    <w:p w14:paraId="3088F995" w14:textId="29343B29" w:rsidR="002E68A7" w:rsidRDefault="002E68A7" w:rsidP="002E68A7">
      <w:pPr>
        <w:pStyle w:val="BodyText"/>
        <w:jc w:val="center"/>
        <w:rPr>
          <w:lang w:val="en-US"/>
        </w:rPr>
      </w:pPr>
      <w:r w:rsidRPr="002E68A7">
        <w:rPr>
          <w:lang w:val="en-US"/>
        </w:rPr>
        <w:drawing>
          <wp:inline distT="0" distB="0" distL="0" distR="0" wp14:anchorId="370832AF" wp14:editId="5A0E808D">
            <wp:extent cx="2915313" cy="331557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9357" cy="33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03E3" w14:textId="2E505DCF" w:rsidR="00837925" w:rsidRDefault="00837925" w:rsidP="00837925">
      <w:pPr>
        <w:pStyle w:val="Labelaslike"/>
        <w:rPr>
          <w:i/>
          <w:lang w:val="en-US"/>
        </w:rPr>
      </w:pPr>
      <w:r>
        <w:rPr>
          <w:lang w:val="sr-Cyrl-RS"/>
        </w:rPr>
        <w:t>Слика 5.1</w:t>
      </w:r>
      <w:r w:rsidR="009A0BD2">
        <w:rPr>
          <w:lang w:val="sr-Cyrl-RS"/>
        </w:rPr>
        <w:t>7</w:t>
      </w:r>
      <w:r>
        <w:rPr>
          <w:lang w:val="sr-Cyrl-RS"/>
        </w:rPr>
        <w:t xml:space="preserve"> – Структура </w:t>
      </w:r>
      <w:r>
        <w:rPr>
          <w:i/>
          <w:lang w:val="en-US"/>
        </w:rPr>
        <w:t xml:space="preserve">Spring </w:t>
      </w:r>
      <w:r>
        <w:rPr>
          <w:lang w:val="sr-Cyrl-RS"/>
        </w:rPr>
        <w:t xml:space="preserve">апликације са конфигурисаним безбедносним механизмом </w:t>
      </w:r>
      <w:r>
        <w:rPr>
          <w:i/>
          <w:lang w:val="en-US"/>
        </w:rPr>
        <w:t>OAuth2.0</w:t>
      </w:r>
    </w:p>
    <w:p w14:paraId="5C2B88B8" w14:textId="0BF7C732" w:rsidR="00FC4B3D" w:rsidRPr="00D47F3F" w:rsidRDefault="00FC4B3D" w:rsidP="00FC4B3D">
      <w:pPr>
        <w:pStyle w:val="Heading2"/>
        <w:rPr>
          <w:i/>
          <w:color w:val="FF0000"/>
        </w:rPr>
      </w:pPr>
      <w:bookmarkStart w:id="1770" w:name="_Toc144365567"/>
      <w:r w:rsidRPr="00D47F3F">
        <w:rPr>
          <w:color w:val="FF0000"/>
          <w:lang w:val="sr-Cyrl-RS"/>
        </w:rPr>
        <w:t xml:space="preserve">Тестирање генерисаних </w:t>
      </w:r>
      <w:r w:rsidRPr="00D47F3F">
        <w:rPr>
          <w:i/>
          <w:color w:val="FF0000"/>
        </w:rPr>
        <w:t xml:space="preserve">Spring </w:t>
      </w:r>
      <w:r w:rsidRPr="00D47F3F">
        <w:rPr>
          <w:color w:val="FF0000"/>
          <w:lang w:val="sr-Cyrl-RS"/>
        </w:rPr>
        <w:t xml:space="preserve">апликација </w:t>
      </w:r>
      <w:r w:rsidR="001E7E59" w:rsidRPr="00D47F3F">
        <w:rPr>
          <w:color w:val="FF0000"/>
          <w:lang w:val="sr-Cyrl-RS"/>
        </w:rPr>
        <w:t>са конфигурисаном основном аутентификацијом или стандардом</w:t>
      </w:r>
      <w:r w:rsidRPr="00D47F3F">
        <w:rPr>
          <w:color w:val="FF0000"/>
          <w:lang w:val="sr-Cyrl-RS"/>
        </w:rPr>
        <w:t xml:space="preserve"> </w:t>
      </w:r>
      <w:r w:rsidRPr="00D47F3F">
        <w:rPr>
          <w:i/>
          <w:color w:val="FF0000"/>
        </w:rPr>
        <w:t>JWT</w:t>
      </w:r>
      <w:bookmarkEnd w:id="1770"/>
    </w:p>
    <w:p w14:paraId="0A179569" w14:textId="1B0D8F23" w:rsidR="00AA4D30" w:rsidRPr="00D47F3F" w:rsidRDefault="00AA4D30" w:rsidP="000A482C">
      <w:pPr>
        <w:pStyle w:val="Obiantekst"/>
        <w:ind w:left="360" w:firstLine="346"/>
        <w:rPr>
          <w:color w:val="FF0000"/>
          <w:lang w:val="sr-Cyrl-RS"/>
        </w:rPr>
      </w:pPr>
      <w:r w:rsidRPr="00D47F3F">
        <w:rPr>
          <w:i/>
          <w:color w:val="FF0000"/>
          <w:lang w:val="en-US"/>
        </w:rPr>
        <w:t xml:space="preserve">Spring </w:t>
      </w:r>
      <w:r w:rsidRPr="00D47F3F">
        <w:rPr>
          <w:color w:val="FF0000"/>
          <w:lang w:val="sr-Cyrl-RS"/>
        </w:rPr>
        <w:t xml:space="preserve">апликације са конфигурисаном основном аутентификацијом или безбедносним механизмом </w:t>
      </w:r>
      <w:r w:rsidRPr="00D47F3F">
        <w:rPr>
          <w:i/>
          <w:color w:val="FF0000"/>
          <w:lang w:val="en-US"/>
        </w:rPr>
        <w:t xml:space="preserve">JWT </w:t>
      </w:r>
      <w:r w:rsidRPr="00D47F3F">
        <w:rPr>
          <w:color w:val="FF0000"/>
          <w:lang w:val="sr-Cyrl-RS"/>
        </w:rPr>
        <w:t>тестиран</w:t>
      </w:r>
      <w:r w:rsidR="000A482C" w:rsidRPr="00D47F3F">
        <w:rPr>
          <w:color w:val="FF0000"/>
          <w:lang w:val="sr-Cyrl-RS"/>
        </w:rPr>
        <w:t>е</w:t>
      </w:r>
      <w:r w:rsidRPr="00D47F3F">
        <w:rPr>
          <w:color w:val="FF0000"/>
          <w:lang w:val="sr-Cyrl-RS"/>
        </w:rPr>
        <w:t xml:space="preserve"> су помоћу платформе </w:t>
      </w:r>
      <w:r w:rsidRPr="00D47F3F">
        <w:rPr>
          <w:i/>
          <w:color w:val="FF0000"/>
          <w:lang w:val="en-US"/>
        </w:rPr>
        <w:t xml:space="preserve">Postman. </w:t>
      </w:r>
      <w:r w:rsidRPr="00D47F3F">
        <w:rPr>
          <w:color w:val="FF0000"/>
          <w:lang w:val="sr-Cyrl-RS"/>
        </w:rPr>
        <w:t xml:space="preserve">Слика 5.18 приказује </w:t>
      </w:r>
      <w:r w:rsidR="000A482C" w:rsidRPr="00D47F3F">
        <w:rPr>
          <w:color w:val="FF0000"/>
          <w:lang w:val="sr-Cyrl-RS"/>
        </w:rPr>
        <w:t>успешну регистрацију на систем. За успешан</w:t>
      </w:r>
      <w:r w:rsidR="00913E68" w:rsidRPr="00D47F3F">
        <w:rPr>
          <w:color w:val="FF0000"/>
          <w:lang w:val="sr-Cyrl-RS"/>
        </w:rPr>
        <w:t xml:space="preserve"> одговор на</w:t>
      </w:r>
      <w:r w:rsidR="000A482C" w:rsidRPr="00D47F3F">
        <w:rPr>
          <w:color w:val="FF0000"/>
          <w:lang w:val="sr-Cyrl-RS"/>
        </w:rPr>
        <w:t xml:space="preserve"> захтев за </w:t>
      </w:r>
      <w:r w:rsidR="000A482C" w:rsidRPr="00D47F3F">
        <w:rPr>
          <w:color w:val="FF0000"/>
          <w:lang w:val="sr-Cyrl-RS"/>
        </w:rPr>
        <w:lastRenderedPageBreak/>
        <w:t xml:space="preserve">регистрацију неопходно је да се у телу захтева налазе сва </w:t>
      </w:r>
      <w:r w:rsidR="00913E68" w:rsidRPr="00D47F3F">
        <w:rPr>
          <w:color w:val="FF0000"/>
          <w:lang w:val="sr-Cyrl-RS"/>
        </w:rPr>
        <w:t>неопходна</w:t>
      </w:r>
      <w:r w:rsidR="000A482C" w:rsidRPr="00D47F3F">
        <w:rPr>
          <w:color w:val="FF0000"/>
          <w:lang w:val="sr-Cyrl-RS"/>
        </w:rPr>
        <w:t xml:space="preserve"> обележја корисника</w:t>
      </w:r>
      <w:r w:rsidR="00913E68" w:rsidRPr="00D47F3F">
        <w:rPr>
          <w:color w:val="FF0000"/>
          <w:lang w:val="sr-Cyrl-RS"/>
        </w:rPr>
        <w:t xml:space="preserve"> за регистрацију</w:t>
      </w:r>
      <w:r w:rsidR="000A482C" w:rsidRPr="00D47F3F">
        <w:rPr>
          <w:color w:val="FF0000"/>
          <w:lang w:val="sr-Cyrl-RS"/>
        </w:rPr>
        <w:t xml:space="preserve"> и да захтев буде послат на одноварајућу путању. </w:t>
      </w:r>
      <w:r w:rsidR="00834CAD" w:rsidRPr="00D47F3F">
        <w:rPr>
          <w:color w:val="FF0000"/>
          <w:lang w:val="sr-Cyrl-RS"/>
        </w:rPr>
        <w:t>Регистрација на систем је могућа само за кориснике којима је додељена улога која је у моделу дефинисана као клијентска.</w:t>
      </w:r>
    </w:p>
    <w:p w14:paraId="50DD5EB2" w14:textId="552A51CA" w:rsidR="00AA4D30" w:rsidRDefault="00AA4D30" w:rsidP="00AA4D30">
      <w:pPr>
        <w:pStyle w:val="Obiantekst"/>
        <w:ind w:left="360"/>
        <w:jc w:val="center"/>
        <w:rPr>
          <w:lang w:val="sr-Cyrl-RS"/>
        </w:rPr>
      </w:pPr>
      <w:r>
        <w:rPr>
          <w:noProof/>
          <w:lang w:val="sr-Cyrl-RS" w:eastAsia="sr-Cyrl-RS"/>
        </w:rPr>
        <w:drawing>
          <wp:inline distT="0" distB="0" distL="0" distR="0" wp14:anchorId="0C86F111" wp14:editId="363656E8">
            <wp:extent cx="3408082" cy="3467687"/>
            <wp:effectExtent l="0" t="0" r="190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uspesna-registracija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97"/>
                    <a:stretch/>
                  </pic:blipFill>
                  <pic:spPr bwMode="auto">
                    <a:xfrm>
                      <a:off x="0" y="0"/>
                      <a:ext cx="3425777" cy="348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0A5C6" w14:textId="409E89C9" w:rsidR="00AA4D30" w:rsidRDefault="00AA4D30" w:rsidP="00AA4D30">
      <w:pPr>
        <w:pStyle w:val="Labelaslike"/>
        <w:rPr>
          <w:lang w:val="sr-Cyrl-RS"/>
        </w:rPr>
      </w:pPr>
      <w:r>
        <w:rPr>
          <w:lang w:val="sr-Cyrl-RS"/>
        </w:rPr>
        <w:t>Слика 5.18</w:t>
      </w:r>
      <w:r w:rsidR="001D57C6">
        <w:rPr>
          <w:lang w:val="sr-Cyrl-RS"/>
        </w:rPr>
        <w:t xml:space="preserve"> – Успешна регистрација на систем</w:t>
      </w:r>
    </w:p>
    <w:p w14:paraId="1D18C7AD" w14:textId="6453A2BE" w:rsidR="00283BF3" w:rsidRPr="00D47F3F" w:rsidRDefault="00283BF3" w:rsidP="00013E72">
      <w:pPr>
        <w:pStyle w:val="Obiantekst"/>
        <w:ind w:firstLine="706"/>
        <w:rPr>
          <w:color w:val="FF0000"/>
          <w:lang w:val="sr-Cyrl-RS"/>
        </w:rPr>
      </w:pPr>
      <w:r w:rsidRPr="00D47F3F">
        <w:rPr>
          <w:color w:val="FF0000"/>
          <w:lang w:val="sr-Cyrl-RS"/>
        </w:rPr>
        <w:t>На слици 5.19 приказани су захтеви за успешну пријаву и одјаву са ситема.</w:t>
      </w:r>
      <w:r w:rsidR="00013E72" w:rsidRPr="00D47F3F">
        <w:rPr>
          <w:color w:val="FF0000"/>
          <w:lang w:val="sr-Cyrl-RS"/>
        </w:rPr>
        <w:t xml:space="preserve"> За успешну пријаву неопходно је унети валидну комбинацију идентификационог параметра и лозинке.</w:t>
      </w:r>
    </w:p>
    <w:p w14:paraId="5BD95E1C" w14:textId="77777777" w:rsidR="004B1B74" w:rsidRDefault="004B1B74" w:rsidP="00AA4D30">
      <w:pPr>
        <w:pStyle w:val="Labelaslike"/>
        <w:rPr>
          <w:lang w:val="sr-Cyrl-RS"/>
        </w:rPr>
      </w:pPr>
    </w:p>
    <w:p w14:paraId="4C6325D6" w14:textId="64F0C99C" w:rsidR="001E7E59" w:rsidRDefault="004B1B74" w:rsidP="00AA4D30">
      <w:pPr>
        <w:pStyle w:val="Labelaslike"/>
        <w:rPr>
          <w:lang w:val="sr-Cyrl-RS"/>
        </w:rPr>
      </w:pPr>
      <w:r w:rsidRPr="004B1B74">
        <w:rPr>
          <w:lang w:val="sr-Cyrl-RS"/>
        </w:rPr>
        <w:drawing>
          <wp:inline distT="0" distB="0" distL="0" distR="0" wp14:anchorId="04734309" wp14:editId="526067FD">
            <wp:extent cx="5640070" cy="263842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3EB2" w14:textId="10AE5943" w:rsidR="00440EEE" w:rsidRDefault="00440EEE" w:rsidP="00AA4D30">
      <w:pPr>
        <w:pStyle w:val="Labelaslike"/>
        <w:rPr>
          <w:lang w:val="sr-Cyrl-RS"/>
        </w:rPr>
      </w:pPr>
      <w:r>
        <w:rPr>
          <w:lang w:val="sr-Cyrl-RS"/>
        </w:rPr>
        <w:t xml:space="preserve">Слика 5.19 – Успешна пријава </w:t>
      </w:r>
      <w:r w:rsidR="00D958D6">
        <w:rPr>
          <w:lang w:val="sr-Cyrl-RS"/>
        </w:rPr>
        <w:t xml:space="preserve">(лево) </w:t>
      </w:r>
      <w:r w:rsidR="004B1B74">
        <w:rPr>
          <w:lang w:val="sr-Cyrl-RS"/>
        </w:rPr>
        <w:t>и одјава</w:t>
      </w:r>
      <w:r w:rsidR="00D958D6">
        <w:rPr>
          <w:lang w:val="sr-Cyrl-RS"/>
        </w:rPr>
        <w:t xml:space="preserve"> (десно)</w:t>
      </w:r>
      <w:r w:rsidR="004B1B74">
        <w:rPr>
          <w:lang w:val="sr-Cyrl-RS"/>
        </w:rPr>
        <w:t xml:space="preserve"> са система</w:t>
      </w:r>
    </w:p>
    <w:p w14:paraId="53CE5E26" w14:textId="6FA9606A" w:rsidR="00837925" w:rsidRDefault="00837925" w:rsidP="00837925">
      <w:pPr>
        <w:pStyle w:val="Labelaslike"/>
        <w:rPr>
          <w:lang w:val="sr-Cyrl-RS"/>
        </w:rPr>
      </w:pPr>
    </w:p>
    <w:p w14:paraId="6C55278A" w14:textId="3647C076" w:rsidR="00024E05" w:rsidRPr="00890F9E" w:rsidRDefault="00024E05" w:rsidP="00024E05">
      <w:pPr>
        <w:pStyle w:val="Heading2"/>
        <w:rPr>
          <w:i/>
          <w:color w:val="FF0000"/>
        </w:rPr>
      </w:pPr>
      <w:bookmarkStart w:id="1771" w:name="_Toc144365568"/>
      <w:r w:rsidRPr="00890F9E">
        <w:rPr>
          <w:color w:val="FF0000"/>
          <w:lang w:val="sr-Cyrl-RS"/>
        </w:rPr>
        <w:t xml:space="preserve">Тестирање генерисаних </w:t>
      </w:r>
      <w:r w:rsidRPr="00890F9E">
        <w:rPr>
          <w:i/>
          <w:color w:val="FF0000"/>
        </w:rPr>
        <w:t xml:space="preserve">Spring </w:t>
      </w:r>
      <w:r w:rsidRPr="00890F9E">
        <w:rPr>
          <w:color w:val="FF0000"/>
          <w:lang w:val="sr-Cyrl-RS"/>
        </w:rPr>
        <w:t xml:space="preserve">апликација са конфигурисаним стандардом </w:t>
      </w:r>
      <w:r w:rsidRPr="00890F9E">
        <w:rPr>
          <w:i/>
          <w:color w:val="FF0000"/>
        </w:rPr>
        <w:t>OAuth2.0</w:t>
      </w:r>
      <w:bookmarkEnd w:id="1771"/>
    </w:p>
    <w:p w14:paraId="79AF500C" w14:textId="3B2520BA" w:rsidR="00024E05" w:rsidRDefault="00024E05" w:rsidP="00024E05">
      <w:pPr>
        <w:pStyle w:val="Obiantekst"/>
        <w:ind w:firstLine="360"/>
        <w:rPr>
          <w:lang w:val="sr-Cyrl-RS"/>
        </w:rPr>
      </w:pPr>
      <w:r w:rsidRPr="00890F9E">
        <w:rPr>
          <w:color w:val="FF0000"/>
          <w:lang w:val="sr-Cyrl-RS"/>
        </w:rPr>
        <w:t xml:space="preserve">Уколико је у питању генерисана </w:t>
      </w:r>
      <w:r w:rsidRPr="00890F9E">
        <w:rPr>
          <w:i/>
          <w:color w:val="FF0000"/>
          <w:lang w:val="en-US"/>
        </w:rPr>
        <w:t xml:space="preserve">Spring </w:t>
      </w:r>
      <w:r w:rsidRPr="00890F9E">
        <w:rPr>
          <w:color w:val="FF0000"/>
          <w:lang w:val="sr-Cyrl-RS"/>
        </w:rPr>
        <w:t xml:space="preserve">апликација са конфигурисаним безбедносним механизмом </w:t>
      </w:r>
      <w:r w:rsidRPr="00890F9E">
        <w:rPr>
          <w:i/>
          <w:color w:val="FF0000"/>
          <w:lang w:val="en-US"/>
        </w:rPr>
        <w:t xml:space="preserve">OAuth2.0, </w:t>
      </w:r>
      <w:r w:rsidRPr="00890F9E">
        <w:rPr>
          <w:color w:val="FF0000"/>
          <w:lang w:val="sr-Cyrl-RS"/>
        </w:rPr>
        <w:t>приликом пријаве на систем могуће је одабрати пријаву помоћу неког од конфигурисаних провајдера (слика 5.2</w:t>
      </w:r>
      <w:r w:rsidR="00D47F3F" w:rsidRPr="00890F9E">
        <w:rPr>
          <w:color w:val="FF0000"/>
          <w:lang w:val="sr-Cyrl-RS"/>
        </w:rPr>
        <w:t>0</w:t>
      </w:r>
      <w:r w:rsidRPr="00890F9E">
        <w:rPr>
          <w:color w:val="FF0000"/>
          <w:lang w:val="sr-Cyrl-RS"/>
        </w:rPr>
        <w:t>).</w:t>
      </w:r>
      <w:r w:rsidR="005B05E9" w:rsidRPr="00890F9E">
        <w:rPr>
          <w:color w:val="FF0000"/>
          <w:lang w:val="sr-Cyrl-RS"/>
        </w:rPr>
        <w:t xml:space="preserve"> Одабиром жељеног провајдера, корисник се преусмерава на страницу за аутентификацију</w:t>
      </w:r>
      <w:r w:rsidR="005B05E9">
        <w:rPr>
          <w:lang w:val="sr-Cyrl-RS"/>
        </w:rPr>
        <w:t>.</w:t>
      </w:r>
    </w:p>
    <w:p w14:paraId="19BBE240" w14:textId="2C329A48" w:rsidR="005B05E9" w:rsidRDefault="005B05E9" w:rsidP="00024E05">
      <w:pPr>
        <w:pStyle w:val="Obiantekst"/>
        <w:ind w:firstLine="360"/>
        <w:rPr>
          <w:lang w:val="sr-Cyrl-RS"/>
        </w:rPr>
      </w:pPr>
      <w:r w:rsidRPr="005B05E9">
        <w:rPr>
          <w:lang w:val="sr-Cyrl-RS"/>
        </w:rPr>
        <w:drawing>
          <wp:inline distT="0" distB="0" distL="0" distR="0" wp14:anchorId="61CC7160" wp14:editId="73C339E3">
            <wp:extent cx="5640070" cy="19640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7E9F" w14:textId="27838C47" w:rsidR="00051AD5" w:rsidRPr="00051AD5" w:rsidRDefault="00051AD5" w:rsidP="00051AD5">
      <w:pPr>
        <w:pStyle w:val="Labelaslike"/>
        <w:rPr>
          <w:i/>
          <w:lang w:val="en-US"/>
        </w:rPr>
      </w:pPr>
      <w:r>
        <w:rPr>
          <w:lang w:val="sr-Cyrl-RS"/>
        </w:rPr>
        <w:t>Слика 5.2</w:t>
      </w:r>
      <w:r w:rsidR="00D47F3F">
        <w:rPr>
          <w:lang w:val="sr-Cyrl-RS"/>
        </w:rPr>
        <w:t>0</w:t>
      </w:r>
      <w:r>
        <w:rPr>
          <w:lang w:val="sr-Cyrl-RS"/>
        </w:rPr>
        <w:t xml:space="preserve"> – Пријава на систем у случају конфигурисаног безбедносног механизма </w:t>
      </w:r>
      <w:r>
        <w:rPr>
          <w:i/>
          <w:lang w:val="en-US"/>
        </w:rPr>
        <w:t>OAuth2.0</w:t>
      </w:r>
    </w:p>
    <w:p w14:paraId="4FE4AD5B" w14:textId="5F804235" w:rsidR="00EE4D02" w:rsidRDefault="00EE4D02">
      <w:pPr>
        <w:rPr>
          <w:sz w:val="18"/>
          <w:szCs w:val="16"/>
          <w:lang w:val="sr-Cyrl-RS"/>
        </w:rPr>
      </w:pPr>
      <w:r>
        <w:rPr>
          <w:lang w:val="sr-Cyrl-RS"/>
        </w:rPr>
        <w:br w:type="page"/>
      </w:r>
    </w:p>
    <w:p w14:paraId="5678D2E1" w14:textId="77777777" w:rsidR="00024E05" w:rsidRPr="00F56263" w:rsidRDefault="00024E05" w:rsidP="00837925">
      <w:pPr>
        <w:pStyle w:val="Labelaslike"/>
        <w:rPr>
          <w:lang w:val="sr-Cyrl-RS"/>
        </w:rPr>
      </w:pPr>
    </w:p>
    <w:p w14:paraId="44D6B0D8" w14:textId="0F216859" w:rsidR="00953A8C" w:rsidRDefault="00953A8C" w:rsidP="00F56263">
      <w:pPr>
        <w:pStyle w:val="Heading1"/>
        <w:rPr>
          <w:color w:val="FF0000"/>
          <w:lang w:val="sr-Cyrl-RS"/>
        </w:rPr>
      </w:pPr>
      <w:bookmarkStart w:id="1772" w:name="_Toc144365569"/>
      <w:r w:rsidRPr="001774CB">
        <w:rPr>
          <w:color w:val="FF0000"/>
          <w:lang w:val="sr-Cyrl-RS"/>
        </w:rPr>
        <w:lastRenderedPageBreak/>
        <w:t>Закључак</w:t>
      </w:r>
      <w:bookmarkEnd w:id="1772"/>
    </w:p>
    <w:p w14:paraId="25B541DC" w14:textId="7B0C00F0" w:rsidR="002D377E" w:rsidRDefault="00B568F5" w:rsidP="000406C0">
      <w:pPr>
        <w:pStyle w:val="Obiantekst"/>
        <w:ind w:firstLine="360"/>
        <w:rPr>
          <w:color w:val="FF0000"/>
          <w:lang w:val="sr-Cyrl-RS"/>
        </w:rPr>
      </w:pPr>
      <w:r>
        <w:rPr>
          <w:color w:val="FF0000"/>
          <w:lang w:val="sr-Cyrl-RS"/>
        </w:rPr>
        <w:t>Н</w:t>
      </w:r>
      <w:r w:rsidR="006A539D">
        <w:rPr>
          <w:color w:val="FF0000"/>
          <w:lang w:val="sr-Cyrl-RS"/>
        </w:rPr>
        <w:t>аменски језик</w:t>
      </w:r>
      <w:r w:rsidR="00FA3B2F">
        <w:rPr>
          <w:color w:val="FF0000"/>
          <w:lang w:val="sr-Cyrl-RS"/>
        </w:rPr>
        <w:t xml:space="preserve"> </w:t>
      </w:r>
      <w:r w:rsidR="00FA3B2F">
        <w:rPr>
          <w:i/>
          <w:color w:val="FF0000"/>
          <w:lang w:val="en-US"/>
        </w:rPr>
        <w:t>securaDSL</w:t>
      </w:r>
      <w:r w:rsidR="00FA3B2F">
        <w:rPr>
          <w:color w:val="FF0000"/>
          <w:lang w:val="sr-Cyrl-RS"/>
        </w:rPr>
        <w:t xml:space="preserve"> </w:t>
      </w:r>
      <w:r>
        <w:rPr>
          <w:color w:val="FF0000"/>
          <w:lang w:val="sr-Cyrl-RS"/>
        </w:rPr>
        <w:t xml:space="preserve">описан у овом раду </w:t>
      </w:r>
      <w:r w:rsidR="0070673C">
        <w:rPr>
          <w:color w:val="FF0000"/>
          <w:lang w:val="sr-Cyrl-RS"/>
        </w:rPr>
        <w:t xml:space="preserve">садржи концепте неопходне за </w:t>
      </w:r>
      <w:r>
        <w:rPr>
          <w:color w:val="FF0000"/>
          <w:lang w:val="sr-Cyrl-RS"/>
        </w:rPr>
        <w:t>моделовање</w:t>
      </w:r>
      <w:r w:rsidR="0070673C">
        <w:rPr>
          <w:color w:val="FF0000"/>
          <w:lang w:val="sr-Cyrl-RS"/>
        </w:rPr>
        <w:t xml:space="preserve"> </w:t>
      </w:r>
      <w:r w:rsidR="00E02C42">
        <w:rPr>
          <w:color w:val="FF0000"/>
          <w:lang w:val="sr-Cyrl-RS"/>
        </w:rPr>
        <w:t xml:space="preserve">целокупне структуре </w:t>
      </w:r>
      <w:r w:rsidR="0070673C">
        <w:rPr>
          <w:i/>
          <w:color w:val="FF0000"/>
          <w:lang w:val="en-US"/>
        </w:rPr>
        <w:t xml:space="preserve">Spring </w:t>
      </w:r>
      <w:r w:rsidR="00E02C42">
        <w:rPr>
          <w:color w:val="FF0000"/>
          <w:lang w:val="sr-Cyrl-RS"/>
        </w:rPr>
        <w:t>апликација, а додатно</w:t>
      </w:r>
      <w:r w:rsidR="0070673C">
        <w:rPr>
          <w:color w:val="FF0000"/>
          <w:lang w:val="sr-Cyrl-RS"/>
        </w:rPr>
        <w:t xml:space="preserve"> </w:t>
      </w:r>
      <w:r w:rsidR="009B4AC8">
        <w:rPr>
          <w:color w:val="FF0000"/>
          <w:lang w:val="sr-Cyrl-RS"/>
        </w:rPr>
        <w:t xml:space="preserve">подржава </w:t>
      </w:r>
      <w:r w:rsidR="00793DE0">
        <w:rPr>
          <w:color w:val="FF0000"/>
          <w:lang w:val="sr-Cyrl-RS"/>
        </w:rPr>
        <w:t xml:space="preserve">конфигурацију </w:t>
      </w:r>
      <w:r w:rsidR="009B4AC8">
        <w:rPr>
          <w:color w:val="FF0000"/>
          <w:lang w:val="sr-Cyrl-RS"/>
        </w:rPr>
        <w:t xml:space="preserve">три безбедносна механизма: </w:t>
      </w:r>
      <w:r w:rsidR="00A31B70">
        <w:rPr>
          <w:color w:val="FF0000"/>
          <w:lang w:val="sr-Cyrl-RS"/>
        </w:rPr>
        <w:t>основн</w:t>
      </w:r>
      <w:r w:rsidR="00023BA5">
        <w:rPr>
          <w:color w:val="FF0000"/>
          <w:lang w:val="sr-Cyrl-RS"/>
        </w:rPr>
        <w:t>е</w:t>
      </w:r>
      <w:r w:rsidR="00A31B70">
        <w:rPr>
          <w:color w:val="FF0000"/>
          <w:lang w:val="sr-Cyrl-RS"/>
        </w:rPr>
        <w:t xml:space="preserve"> аутентификациj</w:t>
      </w:r>
      <w:r w:rsidR="00023BA5">
        <w:rPr>
          <w:color w:val="FF0000"/>
          <w:lang w:val="sr-Cyrl-RS"/>
        </w:rPr>
        <w:t>е</w:t>
      </w:r>
      <w:r w:rsidR="009B4AC8">
        <w:rPr>
          <w:color w:val="FF0000"/>
          <w:lang w:val="sr-Cyrl-RS"/>
        </w:rPr>
        <w:t xml:space="preserve">, </w:t>
      </w:r>
      <w:r w:rsidR="009B4AC8">
        <w:rPr>
          <w:i/>
          <w:color w:val="FF0000"/>
          <w:lang w:val="en-US"/>
        </w:rPr>
        <w:t xml:space="preserve">JWT </w:t>
      </w:r>
      <w:r w:rsidR="009B4AC8">
        <w:rPr>
          <w:color w:val="FF0000"/>
          <w:lang w:val="sr-Cyrl-RS"/>
        </w:rPr>
        <w:t xml:space="preserve">и </w:t>
      </w:r>
      <w:r w:rsidR="009B4AC8">
        <w:rPr>
          <w:i/>
          <w:color w:val="FF0000"/>
          <w:lang w:val="en-US"/>
        </w:rPr>
        <w:t>OAuth2.0.</w:t>
      </w:r>
      <w:r w:rsidR="0008055C">
        <w:rPr>
          <w:i/>
          <w:color w:val="FF0000"/>
          <w:lang w:val="en-US"/>
        </w:rPr>
        <w:t xml:space="preserve"> </w:t>
      </w:r>
      <w:r w:rsidR="0008055C">
        <w:rPr>
          <w:color w:val="FF0000"/>
          <w:lang w:val="sr-Cyrl-RS"/>
        </w:rPr>
        <w:t>Поред наменског језика, описани су генератори који су развијени у циљу генерисања извршивог кода на основу модела</w:t>
      </w:r>
      <w:r w:rsidR="00793DE0">
        <w:rPr>
          <w:color w:val="FF0000"/>
          <w:lang w:val="sr-Cyrl-RS"/>
        </w:rPr>
        <w:t xml:space="preserve"> креираног помоћу језика </w:t>
      </w:r>
      <w:r w:rsidR="00793DE0">
        <w:rPr>
          <w:i/>
          <w:color w:val="FF0000"/>
          <w:lang w:val="en-US"/>
        </w:rPr>
        <w:t>securaDSL</w:t>
      </w:r>
      <w:r w:rsidR="001F7A65">
        <w:rPr>
          <w:color w:val="FF0000"/>
          <w:lang w:val="sr-Cyrl-RS"/>
        </w:rPr>
        <w:t>.</w:t>
      </w:r>
    </w:p>
    <w:p w14:paraId="6BF9E316" w14:textId="0DB4F131" w:rsidR="00FB0646" w:rsidRDefault="00341E4A" w:rsidP="00341E4A">
      <w:pPr>
        <w:pStyle w:val="Obiantekst"/>
        <w:ind w:firstLine="360"/>
        <w:rPr>
          <w:color w:val="FF0000"/>
          <w:lang w:val="sr-Cyrl-RS"/>
        </w:rPr>
      </w:pPr>
      <w:r>
        <w:rPr>
          <w:color w:val="FF0000"/>
          <w:lang w:val="sr-Cyrl-RS"/>
        </w:rPr>
        <w:t xml:space="preserve">Наменски језик </w:t>
      </w:r>
      <w:r w:rsidR="00260D70">
        <w:rPr>
          <w:i/>
          <w:color w:val="FF0000"/>
          <w:lang w:val="en-US"/>
        </w:rPr>
        <w:t>s</w:t>
      </w:r>
      <w:r>
        <w:rPr>
          <w:i/>
          <w:color w:val="FF0000"/>
          <w:lang w:val="en-US"/>
        </w:rPr>
        <w:t xml:space="preserve">ecuraDSL </w:t>
      </w:r>
      <w:r>
        <w:rPr>
          <w:color w:val="FF0000"/>
          <w:lang w:val="sr-Cyrl-RS"/>
        </w:rPr>
        <w:t xml:space="preserve">намењен је експертима у пољу безбедносне конфигурације </w:t>
      </w:r>
      <w:r w:rsidR="004263BD">
        <w:rPr>
          <w:color w:val="FF0000"/>
          <w:lang w:val="sr-Cyrl-RS"/>
        </w:rPr>
        <w:t>софтвера</w:t>
      </w:r>
      <w:r>
        <w:rPr>
          <w:color w:val="FF0000"/>
          <w:lang w:val="sr-Cyrl-RS"/>
        </w:rPr>
        <w:t xml:space="preserve">. </w:t>
      </w:r>
      <w:r w:rsidR="0063404B">
        <w:rPr>
          <w:color w:val="FF0000"/>
          <w:lang w:val="sr-Cyrl-RS"/>
        </w:rPr>
        <w:t xml:space="preserve">Развој наменског језика за моделовање </w:t>
      </w:r>
      <w:r w:rsidR="0063404B">
        <w:rPr>
          <w:i/>
          <w:color w:val="FF0000"/>
          <w:lang w:val="en-US"/>
        </w:rPr>
        <w:t>Spring</w:t>
      </w:r>
      <w:r w:rsidR="0063404B">
        <w:rPr>
          <w:color w:val="FF0000"/>
          <w:lang w:val="sr-Cyrl-RS"/>
        </w:rPr>
        <w:t xml:space="preserve"> апликација</w:t>
      </w:r>
      <w:r w:rsidR="00260D70">
        <w:rPr>
          <w:color w:val="FF0000"/>
          <w:lang w:val="en-US"/>
        </w:rPr>
        <w:t xml:space="preserve"> </w:t>
      </w:r>
      <w:r w:rsidR="00260D70">
        <w:rPr>
          <w:color w:val="FF0000"/>
          <w:lang w:val="sr-Cyrl-RS"/>
        </w:rPr>
        <w:t>са конфигурисаним безбедносним аспектима</w:t>
      </w:r>
      <w:r w:rsidR="0063404B">
        <w:rPr>
          <w:color w:val="FF0000"/>
          <w:lang w:val="sr-Cyrl-RS"/>
        </w:rPr>
        <w:t xml:space="preserve"> и пропратних генератора</w:t>
      </w:r>
      <w:r w:rsidR="007B1DCD">
        <w:rPr>
          <w:color w:val="FF0000"/>
          <w:lang w:val="sr-Cyrl-RS"/>
        </w:rPr>
        <w:t xml:space="preserve"> значајно убрзава процес развоја софтвера</w:t>
      </w:r>
      <w:r w:rsidR="002E1321">
        <w:rPr>
          <w:color w:val="FF0000"/>
          <w:lang w:val="sr-Cyrl-RS"/>
        </w:rPr>
        <w:t xml:space="preserve"> </w:t>
      </w:r>
      <w:r w:rsidR="007B1DCD">
        <w:rPr>
          <w:color w:val="FF0000"/>
          <w:lang w:val="sr-Cyrl-RS"/>
        </w:rPr>
        <w:t>и умањује могућност грешке која настаје при ручном писању кода.</w:t>
      </w:r>
      <w:r w:rsidR="00C42F97">
        <w:rPr>
          <w:color w:val="FF0000"/>
          <w:lang w:val="sr-Cyrl-RS"/>
        </w:rPr>
        <w:t xml:space="preserve"> </w:t>
      </w:r>
      <w:r w:rsidR="006B6BC1">
        <w:rPr>
          <w:color w:val="FF0000"/>
          <w:lang w:val="sr-Cyrl-RS"/>
        </w:rPr>
        <w:t>Постојање модела апликације</w:t>
      </w:r>
      <w:r w:rsidR="004263BD">
        <w:rPr>
          <w:color w:val="FF0000"/>
          <w:lang w:val="sr-Cyrl-RS"/>
        </w:rPr>
        <w:t xml:space="preserve"> помаже у уочавању делова </w:t>
      </w:r>
      <w:r w:rsidR="006B6BC1">
        <w:rPr>
          <w:color w:val="FF0000"/>
          <w:lang w:val="sr-Cyrl-RS"/>
        </w:rPr>
        <w:t xml:space="preserve">које захтевају измену, а које би иначе </w:t>
      </w:r>
      <w:r w:rsidR="004263BD">
        <w:rPr>
          <w:color w:val="FF0000"/>
          <w:lang w:val="sr-Cyrl-RS"/>
        </w:rPr>
        <w:t>изазвале</w:t>
      </w:r>
      <w:r w:rsidR="006B6BC1">
        <w:rPr>
          <w:color w:val="FF0000"/>
          <w:lang w:val="sr-Cyrl-RS"/>
        </w:rPr>
        <w:t xml:space="preserve"> ручну </w:t>
      </w:r>
      <w:r w:rsidR="00F206D4">
        <w:rPr>
          <w:color w:val="FF0000"/>
          <w:lang w:val="sr-Cyrl-RS"/>
        </w:rPr>
        <w:t>дораду</w:t>
      </w:r>
      <w:r w:rsidR="006B6BC1">
        <w:rPr>
          <w:color w:val="FF0000"/>
          <w:lang w:val="sr-Cyrl-RS"/>
        </w:rPr>
        <w:t xml:space="preserve"> која би утицала на велики број линија кода</w:t>
      </w:r>
      <w:r w:rsidR="00F206D4">
        <w:rPr>
          <w:color w:val="FF0000"/>
          <w:lang w:val="sr-Cyrl-RS"/>
        </w:rPr>
        <w:t xml:space="preserve"> и самим тим довела до грешака</w:t>
      </w:r>
      <w:r w:rsidR="00945168">
        <w:rPr>
          <w:color w:val="FF0000"/>
          <w:lang w:val="sr-Cyrl-RS"/>
        </w:rPr>
        <w:t xml:space="preserve"> које се тешко </w:t>
      </w:r>
      <w:r w:rsidR="004D1833">
        <w:rPr>
          <w:color w:val="FF0000"/>
          <w:lang w:val="sr-Cyrl-RS"/>
        </w:rPr>
        <w:t>идентификују</w:t>
      </w:r>
      <w:r w:rsidR="00945168">
        <w:rPr>
          <w:color w:val="FF0000"/>
          <w:lang w:val="sr-Cyrl-RS"/>
        </w:rPr>
        <w:t xml:space="preserve"> и отклањају</w:t>
      </w:r>
      <w:r w:rsidR="006B6BC1">
        <w:rPr>
          <w:color w:val="FF0000"/>
          <w:lang w:val="sr-Cyrl-RS"/>
        </w:rPr>
        <w:t xml:space="preserve">. Поред овога, структура саме апликације је видљивија и подложнија дискусији унутар развојног тима. </w:t>
      </w:r>
      <w:r w:rsidR="00C42F97">
        <w:rPr>
          <w:color w:val="FF0000"/>
          <w:lang w:val="sr-Cyrl-RS"/>
        </w:rPr>
        <w:t>Аутоматско генерисање кода повећава ефикасност и доприноси конзист</w:t>
      </w:r>
      <w:r w:rsidR="00E57305">
        <w:rPr>
          <w:color w:val="FF0000"/>
          <w:lang w:val="sr-Cyrl-RS"/>
        </w:rPr>
        <w:t xml:space="preserve">ентности, што доприноси </w:t>
      </w:r>
      <w:r w:rsidR="00C42F97">
        <w:rPr>
          <w:color w:val="FF0000"/>
          <w:lang w:val="sr-Cyrl-RS"/>
        </w:rPr>
        <w:t>квалитету</w:t>
      </w:r>
      <w:r w:rsidR="00DB248A">
        <w:rPr>
          <w:color w:val="FF0000"/>
          <w:lang w:val="sr-Cyrl-RS"/>
        </w:rPr>
        <w:t xml:space="preserve"> саме апликације</w:t>
      </w:r>
      <w:r w:rsidR="00C42F97">
        <w:rPr>
          <w:color w:val="FF0000"/>
          <w:lang w:val="sr-Cyrl-RS"/>
        </w:rPr>
        <w:t>.</w:t>
      </w:r>
      <w:r w:rsidR="00FB0646">
        <w:rPr>
          <w:color w:val="FF0000"/>
          <w:lang w:val="sr-Cyrl-RS"/>
        </w:rPr>
        <w:t xml:space="preserve"> </w:t>
      </w:r>
    </w:p>
    <w:p w14:paraId="130019B8" w14:textId="3B01DB40" w:rsidR="00E54B5A" w:rsidRDefault="00AD782E" w:rsidP="006B6BC1">
      <w:pPr>
        <w:pStyle w:val="Obiantekst"/>
        <w:ind w:firstLine="360"/>
        <w:rPr>
          <w:color w:val="FF0000"/>
          <w:lang w:val="sr-Cyrl-RS"/>
        </w:rPr>
      </w:pPr>
      <w:r>
        <w:rPr>
          <w:color w:val="FF0000"/>
          <w:lang w:val="sr-Cyrl-RS"/>
        </w:rPr>
        <w:t xml:space="preserve">Додатни развој и проширење језика </w:t>
      </w:r>
      <w:r>
        <w:rPr>
          <w:i/>
          <w:color w:val="FF0000"/>
          <w:lang w:val="en-US"/>
        </w:rPr>
        <w:t xml:space="preserve">securaDSL </w:t>
      </w:r>
      <w:r w:rsidR="00AD429C">
        <w:rPr>
          <w:color w:val="FF0000"/>
          <w:lang w:val="sr-Cyrl-RS"/>
        </w:rPr>
        <w:t>може да укључује</w:t>
      </w:r>
      <w:r>
        <w:rPr>
          <w:color w:val="FF0000"/>
          <w:lang w:val="sr-Cyrl-RS"/>
        </w:rPr>
        <w:t xml:space="preserve"> увођење </w:t>
      </w:r>
      <w:r w:rsidR="008D2002">
        <w:rPr>
          <w:color w:val="FF0000"/>
          <w:lang w:val="sr-Cyrl-RS"/>
        </w:rPr>
        <w:t>нових концепата</w:t>
      </w:r>
      <w:r w:rsidR="00C7644C">
        <w:rPr>
          <w:color w:val="FF0000"/>
          <w:lang w:val="sr-Cyrl-RS"/>
        </w:rPr>
        <w:t xml:space="preserve"> за опис</w:t>
      </w:r>
      <w:r w:rsidR="00142F3A">
        <w:rPr>
          <w:color w:val="FF0000"/>
          <w:lang w:val="sr-Cyrl-RS"/>
        </w:rPr>
        <w:t xml:space="preserve"> слоја за моделовање под</w:t>
      </w:r>
      <w:r w:rsidR="008D2002">
        <w:rPr>
          <w:color w:val="FF0000"/>
          <w:lang w:val="sr-Cyrl-RS"/>
        </w:rPr>
        <w:t xml:space="preserve">атака из базе података </w:t>
      </w:r>
      <w:r w:rsidR="00142F3A">
        <w:rPr>
          <w:color w:val="FF0000"/>
          <w:lang w:val="sr-Cyrl-RS"/>
        </w:rPr>
        <w:t>и слој</w:t>
      </w:r>
      <w:r w:rsidR="008D2002">
        <w:rPr>
          <w:color w:val="FF0000"/>
          <w:lang w:val="sr-Cyrl-RS"/>
        </w:rPr>
        <w:t>а</w:t>
      </w:r>
      <w:r w:rsidR="00142F3A">
        <w:rPr>
          <w:color w:val="FF0000"/>
          <w:lang w:val="sr-Cyrl-RS"/>
        </w:rPr>
        <w:t xml:space="preserve"> </w:t>
      </w:r>
      <w:r w:rsidR="008D2002">
        <w:rPr>
          <w:color w:val="FF0000"/>
          <w:lang w:val="sr-Cyrl-RS"/>
        </w:rPr>
        <w:t>за обраду захтева</w:t>
      </w:r>
      <w:r w:rsidR="00142F3A">
        <w:rPr>
          <w:color w:val="FF0000"/>
          <w:lang w:val="sr-Cyrl-RS"/>
        </w:rPr>
        <w:t xml:space="preserve">, што би допринело </w:t>
      </w:r>
      <w:r w:rsidR="002921AC">
        <w:rPr>
          <w:color w:val="FF0000"/>
          <w:lang w:val="sr-Cyrl-RS"/>
        </w:rPr>
        <w:t>п</w:t>
      </w:r>
      <w:r w:rsidR="00D05F6A">
        <w:rPr>
          <w:color w:val="FF0000"/>
          <w:lang w:val="sr-Cyrl-RS"/>
        </w:rPr>
        <w:t>рилагођавању другим гранама индустрије</w:t>
      </w:r>
      <w:r w:rsidR="002921AC">
        <w:rPr>
          <w:color w:val="FF0000"/>
          <w:lang w:val="sr-Cyrl-RS"/>
        </w:rPr>
        <w:t>.</w:t>
      </w:r>
      <w:r w:rsidR="007A2294">
        <w:rPr>
          <w:color w:val="FF0000"/>
          <w:lang w:val="sr-Cyrl-RS"/>
        </w:rPr>
        <w:t xml:space="preserve"> </w:t>
      </w:r>
      <w:r w:rsidR="00C976CB">
        <w:rPr>
          <w:color w:val="FF0000"/>
          <w:lang w:val="sr-Cyrl-RS"/>
        </w:rPr>
        <w:t>Остављен је простор за проширење т</w:t>
      </w:r>
      <w:r w:rsidR="00C7644C">
        <w:rPr>
          <w:color w:val="FF0000"/>
          <w:lang w:val="sr-Cyrl-RS"/>
        </w:rPr>
        <w:t xml:space="preserve">ренутног начина за моделовање и генератора </w:t>
      </w:r>
      <w:r w:rsidR="00C976CB">
        <w:rPr>
          <w:color w:val="FF0000"/>
          <w:lang w:val="sr-Cyrl-RS"/>
        </w:rPr>
        <w:t xml:space="preserve">за безбедносни механизам </w:t>
      </w:r>
      <w:r w:rsidR="00C976CB">
        <w:rPr>
          <w:i/>
          <w:color w:val="FF0000"/>
          <w:lang w:val="en-US"/>
        </w:rPr>
        <w:t xml:space="preserve">OAuth 2.0 </w:t>
      </w:r>
      <w:r w:rsidR="00C976CB">
        <w:rPr>
          <w:color w:val="FF0000"/>
          <w:lang w:val="sr-Cyrl-RS"/>
        </w:rPr>
        <w:t xml:space="preserve">увођењем регистрације на систем. </w:t>
      </w:r>
      <w:r w:rsidR="007A2294">
        <w:rPr>
          <w:color w:val="FF0000"/>
          <w:lang w:val="sr-Cyrl-RS"/>
        </w:rPr>
        <w:t xml:space="preserve">Такође, могуће је увести подршку за додатне безбедносне механизме </w:t>
      </w:r>
      <w:r w:rsidR="003A317B">
        <w:rPr>
          <w:color w:val="FF0000"/>
          <w:lang w:val="sr-Cyrl-RS"/>
        </w:rPr>
        <w:t>увођењем нових безбедносних концепата.</w:t>
      </w:r>
      <w:r w:rsidR="00AD429C">
        <w:rPr>
          <w:color w:val="FF0000"/>
          <w:lang w:val="sr-Cyrl-RS"/>
        </w:rPr>
        <w:t xml:space="preserve"> </w:t>
      </w:r>
      <w:r w:rsidR="0080104F">
        <w:rPr>
          <w:color w:val="FF0000"/>
          <w:lang w:val="sr-Cyrl-RS"/>
        </w:rPr>
        <w:t>Са апекта подршке нових технологија, могуће је увођење подршке за друге програмске језике и радне оквире. Ово би захтевало измену апстрактне и конкрет</w:t>
      </w:r>
      <w:r w:rsidR="00BE4AFA">
        <w:rPr>
          <w:color w:val="FF0000"/>
          <w:lang w:val="sr-Cyrl-RS"/>
        </w:rPr>
        <w:t>не синтаксе, али и развој нових генератора који би креирали код у различитим програмским језицима.</w:t>
      </w:r>
      <w:r w:rsidR="00D92DCE">
        <w:rPr>
          <w:color w:val="FF0000"/>
          <w:lang w:val="sr-Cyrl-RS"/>
        </w:rPr>
        <w:t xml:space="preserve"> О</w:t>
      </w:r>
      <w:r w:rsidR="00866FA1">
        <w:rPr>
          <w:color w:val="FF0000"/>
          <w:lang w:val="sr-Cyrl-RS"/>
        </w:rPr>
        <w:t>ваква</w:t>
      </w:r>
      <w:r w:rsidR="00D92DCE">
        <w:rPr>
          <w:color w:val="FF0000"/>
          <w:lang w:val="sr-Cyrl-RS"/>
        </w:rPr>
        <w:t xml:space="preserve"> унапре</w:t>
      </w:r>
      <w:r w:rsidR="00866FA1">
        <w:rPr>
          <w:color w:val="FF0000"/>
          <w:lang w:val="sr-Cyrl-RS"/>
        </w:rPr>
        <w:t>ђења</w:t>
      </w:r>
      <w:r w:rsidR="00D92DCE">
        <w:rPr>
          <w:color w:val="FF0000"/>
          <w:lang w:val="sr-Cyrl-RS"/>
        </w:rPr>
        <w:t xml:space="preserve"> би </w:t>
      </w:r>
      <w:r w:rsidR="00866FA1">
        <w:rPr>
          <w:color w:val="FF0000"/>
          <w:lang w:val="sr-Cyrl-RS"/>
        </w:rPr>
        <w:t xml:space="preserve">допринела </w:t>
      </w:r>
      <w:r w:rsidR="00D92DCE">
        <w:rPr>
          <w:color w:val="FF0000"/>
          <w:lang w:val="sr-Cyrl-RS"/>
        </w:rPr>
        <w:t>значај</w:t>
      </w:r>
      <w:r w:rsidR="00866FA1">
        <w:rPr>
          <w:color w:val="FF0000"/>
          <w:lang w:val="sr-Cyrl-RS"/>
        </w:rPr>
        <w:t>у и примени</w:t>
      </w:r>
      <w:r w:rsidR="00D92DCE">
        <w:rPr>
          <w:color w:val="FF0000"/>
          <w:lang w:val="sr-Cyrl-RS"/>
        </w:rPr>
        <w:t xml:space="preserve"> намесног језика </w:t>
      </w:r>
      <w:r w:rsidR="00D92DCE" w:rsidRPr="00D92DCE">
        <w:rPr>
          <w:i/>
          <w:color w:val="FF0000"/>
          <w:lang w:val="en-US"/>
        </w:rPr>
        <w:t>securaDSL</w:t>
      </w:r>
      <w:r w:rsidR="00D92DCE">
        <w:rPr>
          <w:i/>
          <w:color w:val="FF0000"/>
          <w:lang w:val="sr-Cyrl-RS"/>
        </w:rPr>
        <w:t xml:space="preserve"> </w:t>
      </w:r>
      <w:r w:rsidR="00D92DCE">
        <w:rPr>
          <w:color w:val="FF0000"/>
          <w:lang w:val="sr-Cyrl-RS"/>
        </w:rPr>
        <w:t xml:space="preserve">и </w:t>
      </w:r>
      <w:r w:rsidR="00866FA1">
        <w:rPr>
          <w:color w:val="FF0000"/>
          <w:lang w:val="sr-Cyrl-RS"/>
        </w:rPr>
        <w:t xml:space="preserve">развијених </w:t>
      </w:r>
      <w:r w:rsidR="00D92DCE">
        <w:rPr>
          <w:color w:val="FF0000"/>
          <w:lang w:val="sr-Cyrl-RS"/>
        </w:rPr>
        <w:t>генератора.</w:t>
      </w:r>
    </w:p>
    <w:p w14:paraId="5144F380" w14:textId="77777777" w:rsidR="00E54B5A" w:rsidRDefault="00E54B5A">
      <w:pPr>
        <w:rPr>
          <w:color w:val="FF0000"/>
          <w:szCs w:val="20"/>
          <w:lang w:val="sr-Cyrl-RS"/>
        </w:rPr>
      </w:pPr>
      <w:r>
        <w:rPr>
          <w:color w:val="FF0000"/>
          <w:lang w:val="sr-Cyrl-RS"/>
        </w:rPr>
        <w:br w:type="page"/>
      </w:r>
    </w:p>
    <w:p w14:paraId="7EFC958A" w14:textId="77777777" w:rsidR="00341E4A" w:rsidRPr="00D92DCE" w:rsidRDefault="00341E4A" w:rsidP="006B6BC1">
      <w:pPr>
        <w:pStyle w:val="Obiantekst"/>
        <w:ind w:firstLine="360"/>
        <w:rPr>
          <w:color w:val="FF0000"/>
          <w:lang w:val="sr-Cyrl-RS"/>
        </w:rPr>
      </w:pPr>
    </w:p>
    <w:p w14:paraId="5149EA36" w14:textId="1FE3F250" w:rsidR="00DC14B5" w:rsidRPr="00A43182" w:rsidRDefault="00DC14B5" w:rsidP="002D1B5B">
      <w:pPr>
        <w:pStyle w:val="Heading1"/>
        <w:numPr>
          <w:ilvl w:val="0"/>
          <w:numId w:val="0"/>
        </w:numPr>
        <w:ind w:left="360"/>
        <w:rPr>
          <w:lang w:val="sr-Cyrl-RS"/>
        </w:rPr>
      </w:pPr>
      <w:bookmarkStart w:id="1773" w:name="_Toc144365570"/>
      <w:r w:rsidRPr="00A43182">
        <w:rPr>
          <w:lang w:val="sr-Cyrl-RS"/>
        </w:rPr>
        <w:lastRenderedPageBreak/>
        <w:t>Скраћенице</w:t>
      </w:r>
      <w:bookmarkEnd w:id="1773"/>
    </w:p>
    <w:p w14:paraId="20EB0A89" w14:textId="0DAD8FE3" w:rsidR="00BE60FB" w:rsidRPr="00A43182" w:rsidRDefault="00D812C8" w:rsidP="002D1B5B">
      <w:pPr>
        <w:pStyle w:val="BodyText"/>
        <w:numPr>
          <w:ilvl w:val="0"/>
          <w:numId w:val="30"/>
        </w:numPr>
        <w:rPr>
          <w:lang w:val="sr-Cyrl-RS"/>
        </w:rPr>
      </w:pPr>
      <w:ins w:id="1774" w:author="Jelena Hrnjak" w:date="2023-08-30T05:20:00Z">
        <w:r>
          <w:rPr>
            <w:i/>
            <w:lang w:val="en-US"/>
          </w:rPr>
          <w:t>s</w:t>
        </w:r>
      </w:ins>
      <w:r w:rsidR="00BE60FB" w:rsidRPr="00A43182">
        <w:rPr>
          <w:i/>
          <w:lang w:val="sr-Cyrl-RS"/>
        </w:rPr>
        <w:t>ecu</w:t>
      </w:r>
      <w:r w:rsidR="003368A7">
        <w:rPr>
          <w:i/>
          <w:lang w:val="en-US"/>
        </w:rPr>
        <w:t>ra</w:t>
      </w:r>
      <w:r w:rsidR="00BE60FB" w:rsidRPr="00A43182">
        <w:rPr>
          <w:i/>
          <w:lang w:val="sr-Cyrl-RS"/>
        </w:rPr>
        <w:t>DSL – Secu</w:t>
      </w:r>
      <w:r w:rsidR="003368A7">
        <w:rPr>
          <w:i/>
          <w:lang w:val="en-US"/>
        </w:rPr>
        <w:t xml:space="preserve">ra </w:t>
      </w:r>
      <w:r w:rsidR="00BE60FB" w:rsidRPr="00A43182">
        <w:rPr>
          <w:i/>
          <w:lang w:val="sr-Cyrl-RS"/>
        </w:rPr>
        <w:t>Domain-Specific Language</w:t>
      </w:r>
    </w:p>
    <w:p w14:paraId="126AE8D1" w14:textId="067D9CEC" w:rsidR="002D1B5B" w:rsidRPr="00A43182" w:rsidRDefault="00DC14B5" w:rsidP="002D1B5B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JWT</w:t>
      </w:r>
      <w:r w:rsidR="002D1B5B" w:rsidRPr="00A43182">
        <w:rPr>
          <w:i/>
          <w:lang w:val="sr-Cyrl-RS"/>
        </w:rPr>
        <w:t xml:space="preserve"> </w:t>
      </w:r>
      <w:r w:rsidR="00BE60FB" w:rsidRPr="00A43182">
        <w:rPr>
          <w:i/>
          <w:lang w:val="sr-Cyrl-RS"/>
        </w:rPr>
        <w:t xml:space="preserve"> - </w:t>
      </w:r>
      <w:r w:rsidR="00B23741" w:rsidRPr="00A43182">
        <w:rPr>
          <w:i/>
          <w:lang w:val="sr-Cyrl-RS"/>
        </w:rPr>
        <w:t>JSON Web Token</w:t>
      </w:r>
    </w:p>
    <w:p w14:paraId="1BF9CAA0" w14:textId="7481646C" w:rsidR="00DF2849" w:rsidRPr="00A43182" w:rsidRDefault="00DF2849" w:rsidP="00DF2849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OAuth2</w:t>
      </w:r>
      <w:r w:rsidR="00F50005" w:rsidRPr="00A43182">
        <w:rPr>
          <w:i/>
          <w:lang w:val="sr-Cyrl-RS"/>
        </w:rPr>
        <w:t>.0</w:t>
      </w:r>
      <w:r w:rsidRPr="00A43182">
        <w:rPr>
          <w:i/>
          <w:lang w:val="sr-Cyrl-RS"/>
        </w:rPr>
        <w:t xml:space="preserve"> – Open Authorization</w:t>
      </w:r>
      <w:r w:rsidR="00375BA1" w:rsidRPr="00A43182">
        <w:rPr>
          <w:i/>
          <w:lang w:val="sr-Cyrl-RS"/>
        </w:rPr>
        <w:t xml:space="preserve"> 2.0</w:t>
      </w:r>
    </w:p>
    <w:p w14:paraId="1BAAED9D" w14:textId="42141E30" w:rsidR="00DC14B5" w:rsidRPr="00A43182" w:rsidRDefault="002D1B5B" w:rsidP="00CB077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i/>
          <w:lang w:val="sr-Cyrl-RS"/>
        </w:rPr>
        <w:t>OCL</w:t>
      </w:r>
      <w:r w:rsidR="00CB0779" w:rsidRPr="00A43182">
        <w:rPr>
          <w:lang w:val="sr-Cyrl-RS"/>
        </w:rPr>
        <w:t xml:space="preserve"> – </w:t>
      </w:r>
      <w:r w:rsidR="00CB0779" w:rsidRPr="00A43182">
        <w:rPr>
          <w:i/>
          <w:lang w:val="sr-Cyrl-RS"/>
        </w:rPr>
        <w:t>Object Constraint Language</w:t>
      </w:r>
    </w:p>
    <w:p w14:paraId="3D9E73CF" w14:textId="0C88923B" w:rsidR="005C1751" w:rsidRPr="00A43182" w:rsidRDefault="005C1751" w:rsidP="00DC14B5">
      <w:pPr>
        <w:pStyle w:val="BodyText"/>
        <w:numPr>
          <w:ilvl w:val="0"/>
          <w:numId w:val="30"/>
        </w:numPr>
        <w:rPr>
          <w:lang w:val="sr-Cyrl-RS"/>
        </w:rPr>
      </w:pPr>
      <w:r w:rsidRPr="00D35A35">
        <w:rPr>
          <w:i/>
          <w:lang w:val="sr-Cyrl-RS"/>
        </w:rPr>
        <w:t>URL</w:t>
      </w:r>
      <w:r w:rsidR="00BE60FB" w:rsidRPr="00A43182">
        <w:rPr>
          <w:lang w:val="sr-Cyrl-RS"/>
        </w:rPr>
        <w:t xml:space="preserve"> </w:t>
      </w:r>
      <w:r w:rsidR="00B23741" w:rsidRPr="00A43182">
        <w:rPr>
          <w:lang w:val="sr-Cyrl-RS"/>
        </w:rPr>
        <w:t xml:space="preserve">– </w:t>
      </w:r>
      <w:r w:rsidR="00B23741" w:rsidRPr="00A43182">
        <w:rPr>
          <w:i/>
          <w:lang w:val="sr-Cyrl-RS"/>
        </w:rPr>
        <w:t>Uniform Resource Locator</w:t>
      </w:r>
    </w:p>
    <w:p w14:paraId="1A46B6D9" w14:textId="77777777" w:rsidR="00D35A35" w:rsidRPr="00D35A35" w:rsidRDefault="00DC14B5" w:rsidP="00867769">
      <w:pPr>
        <w:pStyle w:val="BodyText"/>
        <w:numPr>
          <w:ilvl w:val="0"/>
          <w:numId w:val="30"/>
        </w:numPr>
        <w:rPr>
          <w:lang w:val="sr-Cyrl-RS"/>
        </w:rPr>
      </w:pPr>
      <w:r w:rsidRPr="00D35A35">
        <w:rPr>
          <w:i/>
          <w:lang w:val="sr-Cyrl-RS"/>
        </w:rPr>
        <w:t>HTTP</w:t>
      </w:r>
      <w:r w:rsidR="00B23741" w:rsidRPr="00A43182">
        <w:rPr>
          <w:lang w:val="sr-Cyrl-RS"/>
        </w:rPr>
        <w:t xml:space="preserve"> – </w:t>
      </w:r>
      <w:r w:rsidR="00B23741" w:rsidRPr="00A43182">
        <w:rPr>
          <w:i/>
          <w:lang w:val="sr-Cyrl-RS"/>
        </w:rPr>
        <w:t>Hypertext Transfer Protocol</w:t>
      </w:r>
    </w:p>
    <w:p w14:paraId="0B03ADD0" w14:textId="77777777" w:rsidR="00E54B5A" w:rsidRDefault="00D35A35" w:rsidP="00867769">
      <w:pPr>
        <w:pStyle w:val="BodyText"/>
        <w:numPr>
          <w:ilvl w:val="0"/>
          <w:numId w:val="30"/>
        </w:numPr>
        <w:rPr>
          <w:i/>
          <w:lang w:val="en-US"/>
        </w:rPr>
      </w:pPr>
      <w:r w:rsidRPr="00D35A35">
        <w:rPr>
          <w:i/>
          <w:lang w:val="en-US"/>
        </w:rPr>
        <w:t>DTO</w:t>
      </w:r>
      <w:r>
        <w:rPr>
          <w:lang w:val="en-US"/>
        </w:rPr>
        <w:t xml:space="preserve"> – </w:t>
      </w:r>
      <w:r>
        <w:rPr>
          <w:i/>
          <w:lang w:val="en-US"/>
        </w:rPr>
        <w:t>Data Transfer Object</w:t>
      </w:r>
    </w:p>
    <w:p w14:paraId="6AEB1DDD" w14:textId="77777777" w:rsidR="00E54B5A" w:rsidRDefault="00E54B5A">
      <w:pPr>
        <w:rPr>
          <w:i/>
          <w:szCs w:val="20"/>
        </w:rPr>
      </w:pPr>
      <w:r>
        <w:rPr>
          <w:i/>
        </w:rPr>
        <w:br w:type="page"/>
      </w:r>
    </w:p>
    <w:p w14:paraId="110D5B91" w14:textId="272FAC20" w:rsidR="00BE60FB" w:rsidRPr="00A43182" w:rsidRDefault="007E68D7" w:rsidP="0086776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lastRenderedPageBreak/>
        <w:br w:type="page"/>
      </w:r>
    </w:p>
    <w:p w14:paraId="7CEABE56" w14:textId="13D25676" w:rsidR="00612F68" w:rsidRDefault="00D016EE" w:rsidP="00612F68">
      <w:pPr>
        <w:pStyle w:val="Heading1"/>
        <w:numPr>
          <w:ilvl w:val="0"/>
          <w:numId w:val="0"/>
        </w:numPr>
        <w:rPr>
          <w:lang w:val="sr-Cyrl-RS"/>
        </w:rPr>
      </w:pPr>
      <w:bookmarkStart w:id="1775" w:name="_Литература"/>
      <w:bookmarkStart w:id="1776" w:name="_Toc144365571"/>
      <w:bookmarkEnd w:id="1775"/>
      <w:r w:rsidRPr="00A43182">
        <w:rPr>
          <w:lang w:val="sr-Cyrl-RS"/>
        </w:rPr>
        <w:lastRenderedPageBreak/>
        <w:t>Литература</w:t>
      </w:r>
      <w:bookmarkEnd w:id="1776"/>
    </w:p>
    <w:p w14:paraId="75287104" w14:textId="41EAB753" w:rsidR="006513E3" w:rsidRPr="00D227FF" w:rsidRDefault="006513E3" w:rsidP="008B6D41">
      <w:pPr>
        <w:pStyle w:val="BodyText"/>
        <w:numPr>
          <w:ilvl w:val="0"/>
          <w:numId w:val="36"/>
        </w:numPr>
        <w:jc w:val="left"/>
        <w:rPr>
          <w:ins w:id="1777" w:author="Jelena Hrnjak" w:date="2023-08-29T15:56:00Z"/>
          <w:rStyle w:val="Hyperlink"/>
          <w:color w:val="auto"/>
          <w:u w:val="none"/>
          <w:lang w:val="sr-Cyrl-RS"/>
        </w:rPr>
      </w:pPr>
      <w:r w:rsidRPr="00D227FF">
        <w:rPr>
          <w:lang w:val="sr-Cyrl-RS"/>
        </w:rPr>
        <w:t>Java</w:t>
      </w:r>
      <w:r w:rsidR="00C24CEF" w:rsidRPr="00D227FF">
        <w:rPr>
          <w:lang w:val="en-US"/>
        </w:rPr>
        <w:t xml:space="preserve"> Programming Language</w:t>
      </w:r>
      <w:ins w:id="1778" w:author="Jelena Hrnjak" w:date="2023-08-29T17:37:00Z">
        <w:r w:rsidR="000E246B" w:rsidRPr="00D227FF">
          <w:rPr>
            <w:lang w:val="en-US"/>
          </w:rPr>
          <w:t xml:space="preserve">. </w:t>
        </w:r>
      </w:ins>
      <w:hyperlink r:id="rId50" w:history="1">
        <w:r w:rsidR="00130623" w:rsidRPr="00D227FF">
          <w:rPr>
            <w:rStyle w:val="Hyperlink"/>
            <w:u w:val="none"/>
            <w:lang w:val="sr-Cyrl-RS"/>
          </w:rPr>
          <w:t>https://docs.oracle.com/en/java/</w:t>
        </w:r>
      </w:hyperlink>
    </w:p>
    <w:p w14:paraId="3B8B7951" w14:textId="6680FE75" w:rsidR="003532D3" w:rsidRPr="00D227FF" w:rsidRDefault="006C5B11" w:rsidP="008B6D41">
      <w:pPr>
        <w:pStyle w:val="Obiantekst"/>
        <w:numPr>
          <w:ilvl w:val="0"/>
          <w:numId w:val="36"/>
        </w:numPr>
        <w:jc w:val="left"/>
        <w:rPr>
          <w:color w:val="000000" w:themeColor="text1"/>
          <w:lang w:val="en-US"/>
          <w:rPrChange w:id="1779" w:author="Jelena Hrnjak" w:date="2023-08-29T17:26:00Z">
            <w:rPr>
              <w:i/>
              <w:lang w:val="sr-Cyrl-RS"/>
            </w:rPr>
          </w:rPrChange>
        </w:rPr>
      </w:pPr>
      <w:r w:rsidRPr="00D227FF">
        <w:rPr>
          <w:rStyle w:val="Hyperlink"/>
          <w:color w:val="000000" w:themeColor="text1"/>
          <w:u w:val="none"/>
        </w:rPr>
        <w:t>Sujay</w:t>
      </w:r>
      <w:r w:rsidR="00C761C4" w:rsidRPr="00D227FF">
        <w:rPr>
          <w:rStyle w:val="Hyperlink"/>
          <w:color w:val="000000" w:themeColor="text1"/>
          <w:u w:val="none"/>
        </w:rPr>
        <w:t>,</w:t>
      </w:r>
      <w:r w:rsidRPr="00D227FF">
        <w:rPr>
          <w:rStyle w:val="Hyperlink"/>
          <w:color w:val="000000" w:themeColor="text1"/>
          <w:u w:val="none"/>
        </w:rPr>
        <w:t xml:space="preserve"> Vailshery</w:t>
      </w:r>
      <w:r w:rsidR="00C761C4" w:rsidRPr="00D227FF">
        <w:rPr>
          <w:rStyle w:val="Hyperlink"/>
          <w:color w:val="000000" w:themeColor="text1"/>
          <w:u w:val="none"/>
        </w:rPr>
        <w:t>,</w:t>
      </w:r>
      <w:r w:rsidRPr="00D227FF">
        <w:rPr>
          <w:rStyle w:val="Hyperlink"/>
          <w:color w:val="000000" w:themeColor="text1"/>
          <w:u w:val="none"/>
        </w:rPr>
        <w:t xml:space="preserve"> L</w:t>
      </w:r>
      <w:ins w:id="1780" w:author="Jelena Hrnjak" w:date="2023-08-29T17:29:00Z">
        <w:r w:rsidR="00FE1DC3" w:rsidRPr="00D227FF">
          <w:rPr>
            <w:rStyle w:val="Hyperlink"/>
            <w:color w:val="000000" w:themeColor="text1"/>
            <w:u w:val="none"/>
          </w:rPr>
          <w:t xml:space="preserve">. </w:t>
        </w:r>
        <w:r w:rsidR="00FE1DC3" w:rsidRPr="00D227FF">
          <w:rPr>
            <w:rStyle w:val="Hyperlink"/>
            <w:color w:val="000000" w:themeColor="text1"/>
            <w:u w:val="none"/>
            <w:rPrChange w:id="1781" w:author="Jelena Hrnjak" w:date="2023-08-29T19:33:00Z">
              <w:rPr>
                <w:rStyle w:val="Hyperlink"/>
                <w:i/>
                <w:color w:val="000000" w:themeColor="text1"/>
                <w:u w:val="none"/>
              </w:rPr>
            </w:rPrChange>
          </w:rPr>
          <w:t>(202</w:t>
        </w:r>
      </w:ins>
      <w:ins w:id="1782" w:author="Jelena Hrnjak" w:date="2023-08-29T17:31:00Z">
        <w:r w:rsidR="00630306" w:rsidRPr="00D227FF">
          <w:rPr>
            <w:rStyle w:val="Hyperlink"/>
            <w:color w:val="000000" w:themeColor="text1"/>
            <w:u w:val="none"/>
            <w:rPrChange w:id="1783" w:author="Jelena Hrnjak" w:date="2023-08-29T19:33:00Z">
              <w:rPr>
                <w:rStyle w:val="Hyperlink"/>
                <w:i/>
                <w:color w:val="000000" w:themeColor="text1"/>
                <w:u w:val="none"/>
              </w:rPr>
            </w:rPrChange>
          </w:rPr>
          <w:t>3</w:t>
        </w:r>
      </w:ins>
      <w:ins w:id="1784" w:author="Jelena Hrnjak" w:date="2023-08-29T17:29:00Z">
        <w:r w:rsidR="00FE1DC3" w:rsidRPr="00D227FF">
          <w:rPr>
            <w:rStyle w:val="Hyperlink"/>
            <w:color w:val="000000" w:themeColor="text1"/>
            <w:u w:val="none"/>
            <w:rPrChange w:id="1785" w:author="Jelena Hrnjak" w:date="2023-08-29T19:33:00Z">
              <w:rPr>
                <w:rStyle w:val="Hyperlink"/>
                <w:i/>
                <w:color w:val="000000" w:themeColor="text1"/>
                <w:u w:val="none"/>
              </w:rPr>
            </w:rPrChange>
          </w:rPr>
          <w:t>)</w:t>
        </w:r>
        <w:r w:rsidR="00FE1DC3" w:rsidRPr="00D227FF">
          <w:rPr>
            <w:rStyle w:val="Hyperlink"/>
            <w:color w:val="000000" w:themeColor="text1"/>
            <w:u w:val="none"/>
          </w:rPr>
          <w:t xml:space="preserve">. Most </w:t>
        </w:r>
      </w:ins>
      <w:ins w:id="1786" w:author="Jelena Hrnjak" w:date="2023-08-29T17:31:00Z">
        <w:r w:rsidR="00630306" w:rsidRPr="00D227FF">
          <w:rPr>
            <w:rStyle w:val="Hyperlink"/>
            <w:color w:val="000000" w:themeColor="text1"/>
            <w:u w:val="none"/>
          </w:rPr>
          <w:t>u</w:t>
        </w:r>
      </w:ins>
      <w:ins w:id="1787" w:author="Jelena Hrnjak" w:date="2023-08-29T17:29:00Z">
        <w:r w:rsidR="00FE1DC3" w:rsidRPr="00D227FF">
          <w:rPr>
            <w:rStyle w:val="Hyperlink"/>
            <w:color w:val="000000" w:themeColor="text1"/>
            <w:u w:val="none"/>
          </w:rPr>
          <w:t xml:space="preserve">sed </w:t>
        </w:r>
      </w:ins>
      <w:ins w:id="1788" w:author="Jelena Hrnjak" w:date="2023-08-29T17:31:00Z">
        <w:r w:rsidR="00630306" w:rsidRPr="00D227FF">
          <w:rPr>
            <w:rStyle w:val="Hyperlink"/>
            <w:color w:val="000000" w:themeColor="text1"/>
            <w:u w:val="none"/>
          </w:rPr>
          <w:t>p</w:t>
        </w:r>
      </w:ins>
      <w:ins w:id="1789" w:author="Jelena Hrnjak" w:date="2023-08-29T17:29:00Z">
        <w:r w:rsidR="00FE1DC3" w:rsidRPr="00D227FF">
          <w:rPr>
            <w:rStyle w:val="Hyperlink"/>
            <w:color w:val="000000" w:themeColor="text1"/>
            <w:u w:val="none"/>
          </w:rPr>
          <w:t xml:space="preserve">rogramming </w:t>
        </w:r>
      </w:ins>
      <w:ins w:id="1790" w:author="Jelena Hrnjak" w:date="2023-08-29T17:31:00Z">
        <w:r w:rsidR="00630306" w:rsidRPr="00D227FF">
          <w:rPr>
            <w:rStyle w:val="Hyperlink"/>
            <w:color w:val="000000" w:themeColor="text1"/>
            <w:u w:val="none"/>
          </w:rPr>
          <w:t>l</w:t>
        </w:r>
      </w:ins>
      <w:ins w:id="1791" w:author="Jelena Hrnjak" w:date="2023-08-29T17:29:00Z">
        <w:r w:rsidR="00FE1DC3" w:rsidRPr="00D227FF">
          <w:rPr>
            <w:rStyle w:val="Hyperlink"/>
            <w:color w:val="000000" w:themeColor="text1"/>
            <w:u w:val="none"/>
          </w:rPr>
          <w:t xml:space="preserve">angugages </w:t>
        </w:r>
      </w:ins>
      <w:ins w:id="1792" w:author="Jelena Hrnjak" w:date="2023-08-29T17:31:00Z">
        <w:r w:rsidR="00630306" w:rsidRPr="00D227FF">
          <w:rPr>
            <w:rStyle w:val="Hyperlink"/>
            <w:color w:val="000000" w:themeColor="text1"/>
            <w:u w:val="none"/>
          </w:rPr>
          <w:t>w</w:t>
        </w:r>
      </w:ins>
      <w:ins w:id="1793" w:author="Jelena Hrnjak" w:date="2023-08-29T17:30:00Z">
        <w:r w:rsidR="00FE1DC3" w:rsidRPr="00D227FF">
          <w:rPr>
            <w:rStyle w:val="Hyperlink"/>
            <w:color w:val="000000" w:themeColor="text1"/>
            <w:u w:val="none"/>
          </w:rPr>
          <w:t>orldwide</w:t>
        </w:r>
      </w:ins>
      <w:ins w:id="1794" w:author="Jelena Hrnjak" w:date="2023-08-29T15:56:00Z">
        <w:r w:rsidR="003532D3" w:rsidRPr="00D227FF">
          <w:rPr>
            <w:rStyle w:val="Hyperlink"/>
            <w:color w:val="000000" w:themeColor="text1"/>
            <w:u w:val="none"/>
            <w:lang w:val="en-US"/>
          </w:rPr>
          <w:t xml:space="preserve"> </w:t>
        </w:r>
      </w:ins>
      <w:ins w:id="1795" w:author="Jelena Hrnjak" w:date="2023-08-29T17:31:00Z">
        <w:r w:rsidR="00630306" w:rsidRPr="00D227FF">
          <w:rPr>
            <w:rStyle w:val="Hyperlink"/>
            <w:color w:val="000000" w:themeColor="text1"/>
            <w:u w:val="none"/>
            <w:lang w:val="en-US"/>
          </w:rPr>
          <w:t xml:space="preserve">as of 2023. </w:t>
        </w:r>
      </w:ins>
      <w:ins w:id="1796" w:author="Jelena Hrnjak" w:date="2023-08-29T17:29:00Z">
        <w:r w:rsidR="008E2C97" w:rsidRPr="00D227FF">
          <w:rPr>
            <w:rStyle w:val="Hyperlink"/>
            <w:color w:val="000000" w:themeColor="text1"/>
            <w:u w:val="none"/>
            <w:lang w:val="en-US"/>
          </w:rPr>
          <w:fldChar w:fldCharType="begin"/>
        </w:r>
        <w:r w:rsidR="008E2C97" w:rsidRPr="00D227FF">
          <w:rPr>
            <w:rStyle w:val="Hyperlink"/>
            <w:color w:val="000000" w:themeColor="text1"/>
            <w:u w:val="none"/>
            <w:lang w:val="en-US"/>
          </w:rPr>
          <w:instrText xml:space="preserve"> HYPERLINK  \l "_Литература" </w:instrText>
        </w:r>
        <w:r w:rsidR="008E2C97" w:rsidRPr="00D227FF">
          <w:rPr>
            <w:rStyle w:val="Hyperlink"/>
            <w:color w:val="000000" w:themeColor="text1"/>
            <w:u w:val="none"/>
            <w:lang w:val="en-US"/>
          </w:rPr>
          <w:fldChar w:fldCharType="separate"/>
        </w:r>
        <w:r w:rsidR="008E2C97" w:rsidRPr="00D227FF">
          <w:rPr>
            <w:rStyle w:val="Hyperlink"/>
            <w:u w:val="none"/>
            <w:lang w:val="en-US"/>
            <w:rPrChange w:id="1797" w:author="Jelena Hrnjak" w:date="2023-08-29T17:29:00Z">
              <w:rPr>
                <w:rStyle w:val="Hyperlink"/>
                <w:i/>
                <w:lang w:val="en-US"/>
              </w:rPr>
            </w:rPrChange>
          </w:rPr>
          <w:t>h</w:t>
        </w:r>
        <w:r w:rsidR="008E2C97" w:rsidRPr="00D227FF">
          <w:rPr>
            <w:rStyle w:val="Hyperlink"/>
            <w:u w:val="none"/>
            <w:lang w:val="en-US"/>
            <w:rPrChange w:id="1798" w:author="Jelena Hrnjak" w:date="2023-08-29T17:29:00Z">
              <w:rPr>
                <w:rStyle w:val="Hyperlink"/>
                <w:i/>
                <w:lang w:val="en-US"/>
              </w:rPr>
            </w:rPrChange>
          </w:rPr>
          <w:t>t</w:t>
        </w:r>
        <w:r w:rsidR="008E2C97" w:rsidRPr="00D227FF">
          <w:rPr>
            <w:rStyle w:val="Hyperlink"/>
            <w:u w:val="none"/>
            <w:lang w:val="en-US"/>
            <w:rPrChange w:id="1799" w:author="Jelena Hrnjak" w:date="2023-08-29T17:29:00Z">
              <w:rPr>
                <w:rStyle w:val="Hyperlink"/>
                <w:i/>
                <w:lang w:val="en-US"/>
              </w:rPr>
            </w:rPrChange>
          </w:rPr>
          <w:t>tps://www.statista.</w:t>
        </w:r>
        <w:r w:rsidR="008E2C97" w:rsidRPr="00D227FF">
          <w:rPr>
            <w:rStyle w:val="Hyperlink"/>
            <w:u w:val="none"/>
            <w:lang w:val="en-US"/>
            <w:rPrChange w:id="1800" w:author="Jelena Hrnjak" w:date="2023-08-29T17:29:00Z">
              <w:rPr>
                <w:rStyle w:val="Hyperlink"/>
                <w:i/>
                <w:lang w:val="en-US"/>
              </w:rPr>
            </w:rPrChange>
          </w:rPr>
          <w:t>c</w:t>
        </w:r>
        <w:r w:rsidR="008E2C97" w:rsidRPr="00D227FF">
          <w:rPr>
            <w:rStyle w:val="Hyperlink"/>
            <w:u w:val="none"/>
            <w:lang w:val="en-US"/>
            <w:rPrChange w:id="1801" w:author="Jelena Hrnjak" w:date="2023-08-29T17:29:00Z">
              <w:rPr>
                <w:rStyle w:val="Hyperlink"/>
                <w:i/>
                <w:lang w:val="en-US"/>
              </w:rPr>
            </w:rPrChange>
          </w:rPr>
          <w:t>om/sta</w:t>
        </w:r>
        <w:r w:rsidR="008E2C97" w:rsidRPr="00D227FF">
          <w:rPr>
            <w:rStyle w:val="Hyperlink"/>
            <w:u w:val="none"/>
            <w:lang w:val="en-US"/>
            <w:rPrChange w:id="1802" w:author="Jelena Hrnjak" w:date="2023-08-29T17:29:00Z">
              <w:rPr>
                <w:rStyle w:val="Hyperlink"/>
                <w:i/>
                <w:lang w:val="en-US"/>
              </w:rPr>
            </w:rPrChange>
          </w:rPr>
          <w:t>t</w:t>
        </w:r>
        <w:r w:rsidR="008E2C97" w:rsidRPr="00D227FF">
          <w:rPr>
            <w:rStyle w:val="Hyperlink"/>
            <w:u w:val="none"/>
            <w:lang w:val="en-US"/>
            <w:rPrChange w:id="1803" w:author="Jelena Hrnjak" w:date="2023-08-29T17:29:00Z">
              <w:rPr>
                <w:rStyle w:val="Hyperlink"/>
                <w:i/>
                <w:lang w:val="en-US"/>
              </w:rPr>
            </w:rPrChange>
          </w:rPr>
          <w:t>is</w:t>
        </w:r>
        <w:r w:rsidR="008E2C97" w:rsidRPr="00D227FF">
          <w:rPr>
            <w:rStyle w:val="Hyperlink"/>
            <w:u w:val="none"/>
            <w:lang w:val="en-US"/>
            <w:rPrChange w:id="1804" w:author="Jelena Hrnjak" w:date="2023-08-29T17:29:00Z">
              <w:rPr>
                <w:rStyle w:val="Hyperlink"/>
                <w:i/>
                <w:lang w:val="en-US"/>
              </w:rPr>
            </w:rPrChange>
          </w:rPr>
          <w:t>t</w:t>
        </w:r>
        <w:r w:rsidR="008E2C97" w:rsidRPr="00D227FF">
          <w:rPr>
            <w:rStyle w:val="Hyperlink"/>
            <w:u w:val="none"/>
            <w:lang w:val="en-US"/>
            <w:rPrChange w:id="1805" w:author="Jelena Hrnjak" w:date="2023-08-29T17:29:00Z">
              <w:rPr>
                <w:rStyle w:val="Hyperlink"/>
                <w:i/>
                <w:lang w:val="en-US"/>
              </w:rPr>
            </w:rPrChange>
          </w:rPr>
          <w:t>ics/793628/worldwide-developer-survey-most-used-languages/</w:t>
        </w:r>
        <w:r w:rsidR="008E2C97" w:rsidRPr="00D227FF">
          <w:rPr>
            <w:rStyle w:val="Hyperlink"/>
            <w:color w:val="000000" w:themeColor="text1"/>
            <w:u w:val="none"/>
            <w:lang w:val="en-US"/>
          </w:rPr>
          <w:fldChar w:fldCharType="end"/>
        </w:r>
      </w:ins>
    </w:p>
    <w:p w14:paraId="78E65D2B" w14:textId="37B9764F" w:rsidR="00EF7200" w:rsidRPr="00D227FF" w:rsidRDefault="00130623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sr-Cyrl-RS"/>
        </w:rPr>
        <w:t xml:space="preserve">Spring </w:t>
      </w:r>
      <w:r w:rsidR="00C24CEF" w:rsidRPr="00D227FF">
        <w:rPr>
          <w:lang w:val="en-US"/>
        </w:rPr>
        <w:t>Framework</w:t>
      </w:r>
      <w:del w:id="1806" w:author="Jelena Hrnjak" w:date="2023-08-29T17:37:00Z">
        <w:r w:rsidRPr="00D227FF" w:rsidDel="000E246B">
          <w:rPr>
            <w:lang w:val="sr-Cyrl-RS"/>
          </w:rPr>
          <w:delText>Boot</w:delText>
        </w:r>
        <w:r w:rsidR="00D53A0D" w:rsidRPr="00D227FF" w:rsidDel="000E246B">
          <w:rPr>
            <w:lang w:val="sr-Cyrl-RS"/>
          </w:rPr>
          <w:delText xml:space="preserve"> </w:delText>
        </w:r>
        <w:r w:rsidRPr="00D227FF" w:rsidDel="000E246B">
          <w:rPr>
            <w:lang w:val="sr-Cyrl-RS"/>
          </w:rPr>
          <w:delText xml:space="preserve">, </w:delText>
        </w:r>
      </w:del>
      <w:ins w:id="1807" w:author="Jelena Hrnjak" w:date="2023-08-29T17:37:00Z">
        <w:r w:rsidR="000E246B" w:rsidRPr="00D227FF">
          <w:rPr>
            <w:lang w:val="sr-Cyrl-RS"/>
          </w:rPr>
          <w:t xml:space="preserve">. </w:t>
        </w:r>
      </w:ins>
      <w:ins w:id="1808" w:author="Jelena Hrnjak" w:date="2023-08-29T17:38:00Z">
        <w:r w:rsidR="000E246B" w:rsidRPr="00D227FF">
          <w:rPr>
            <w:lang w:val="sr-Cyrl-RS"/>
          </w:rPr>
          <w:fldChar w:fldCharType="begin"/>
        </w:r>
        <w:r w:rsidR="000E246B" w:rsidRPr="00D227FF">
          <w:rPr>
            <w:lang w:val="sr-Cyrl-RS"/>
          </w:rPr>
          <w:instrText xml:space="preserve"> HYPERLINK  \l "_Литература" </w:instrText>
        </w:r>
        <w:r w:rsidR="000E246B" w:rsidRPr="00D227FF">
          <w:rPr>
            <w:lang w:val="sr-Cyrl-RS"/>
          </w:rPr>
          <w:fldChar w:fldCharType="separate"/>
        </w:r>
        <w:r w:rsidR="000E246B" w:rsidRPr="00D227FF">
          <w:rPr>
            <w:rStyle w:val="Hyperlink"/>
            <w:u w:val="none"/>
            <w:lang w:val="sr-Cyrl-RS"/>
            <w:rPrChange w:id="1809" w:author="Jelena Hrnjak" w:date="2023-08-29T17:38:00Z">
              <w:rPr>
                <w:rStyle w:val="Hyperlink"/>
                <w:i/>
                <w:lang w:val="sr-Cyrl-RS"/>
              </w:rPr>
            </w:rPrChange>
          </w:rPr>
          <w:t>https://spring.io/</w:t>
        </w:r>
        <w:r w:rsidR="000E246B" w:rsidRPr="00D227FF">
          <w:rPr>
            <w:lang w:val="sr-Cyrl-RS"/>
          </w:rPr>
          <w:fldChar w:fldCharType="end"/>
        </w:r>
      </w:ins>
      <w:del w:id="1810" w:author="Jelena Hrnjak" w:date="2023-08-29T17:38:00Z">
        <w:r w:rsidR="006A26A7" w:rsidRPr="00D227FF" w:rsidDel="000E246B">
          <w:rPr>
            <w:lang w:val="sr-Cyrl-RS"/>
          </w:rPr>
          <w:delText xml:space="preserve"> </w:delText>
        </w:r>
      </w:del>
    </w:p>
    <w:p w14:paraId="36EDEBD4" w14:textId="0A6760D4" w:rsidR="001E282F" w:rsidRPr="00D227FF" w:rsidRDefault="00C761C4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Maple, S., &amp; Binstock A.</w:t>
      </w:r>
      <w:ins w:id="1811" w:author="Jelena Hrnjak" w:date="2023-08-29T19:33:00Z">
        <w:r w:rsidR="006F4FF2" w:rsidRPr="00D227FF">
          <w:rPr>
            <w:lang w:val="en-US"/>
          </w:rPr>
          <w:t xml:space="preserve"> (</w:t>
        </w:r>
        <w:r w:rsidR="00204EB5" w:rsidRPr="00D227FF">
          <w:rPr>
            <w:lang w:val="en-US"/>
          </w:rPr>
          <w:t>2018</w:t>
        </w:r>
        <w:r w:rsidR="006F4FF2" w:rsidRPr="00D227FF">
          <w:rPr>
            <w:lang w:val="en-US"/>
          </w:rPr>
          <w:t xml:space="preserve">). </w:t>
        </w:r>
      </w:ins>
      <w:ins w:id="1812" w:author="Jelena Hrnjak" w:date="2023-08-29T19:34:00Z">
        <w:r w:rsidR="006F4FF2" w:rsidRPr="00D227FF">
          <w:rPr>
            <w:lang w:val="en-US"/>
          </w:rPr>
          <w:t>J</w:t>
        </w:r>
        <w:r w:rsidR="00077741" w:rsidRPr="00D227FF">
          <w:rPr>
            <w:lang w:val="en-US"/>
          </w:rPr>
          <w:t>VM E</w:t>
        </w:r>
      </w:ins>
      <w:ins w:id="1813" w:author="Jelena Hrnjak" w:date="2023-08-29T19:38:00Z">
        <w:r w:rsidR="00077741" w:rsidRPr="00D227FF">
          <w:rPr>
            <w:lang w:val="en-US"/>
          </w:rPr>
          <w:t>cosystem Report 2018:</w:t>
        </w:r>
      </w:ins>
      <w:r w:rsidR="001A5ED8" w:rsidRPr="00D227FF">
        <w:rPr>
          <w:lang w:val="en-US"/>
        </w:rPr>
        <w:t xml:space="preserve"> About your</w:t>
      </w:r>
      <w:ins w:id="1814" w:author="Jelena Hrnjak" w:date="2023-08-29T19:38:00Z">
        <w:r w:rsidR="00077741" w:rsidRPr="00D227FF">
          <w:rPr>
            <w:lang w:val="en-US"/>
          </w:rPr>
          <w:t xml:space="preserve"> Platform &amp; Application</w:t>
        </w:r>
      </w:ins>
      <w:r w:rsidR="001A5ED8" w:rsidRPr="00D227FF">
        <w:rPr>
          <w:lang w:val="en-US"/>
        </w:rPr>
        <w:t>.</w:t>
      </w:r>
      <w:r w:rsidR="007E3C48" w:rsidRPr="00D227FF">
        <w:rPr>
          <w:lang w:val="en-US"/>
        </w:rPr>
        <w:t xml:space="preserve"> </w:t>
      </w:r>
      <w:ins w:id="1815" w:author="Jelena Hrnjak" w:date="2023-08-29T19:40:00Z">
        <w:r w:rsidR="00077741" w:rsidRPr="00D227FF">
          <w:rPr>
            <w:lang w:val="sr-Cyrl-RS"/>
          </w:rPr>
          <w:fldChar w:fldCharType="begin"/>
        </w:r>
        <w:r w:rsidR="00077741" w:rsidRPr="00D227FF">
          <w:rPr>
            <w:lang w:val="sr-Cyrl-RS"/>
          </w:rPr>
          <w:instrText xml:space="preserve"> HYPERLINK "https://snyk.io/blog/jvm-ecosystem-report-2018-platform-application/" </w:instrText>
        </w:r>
        <w:r w:rsidR="00077741" w:rsidRPr="00D227FF">
          <w:rPr>
            <w:lang w:val="sr-Cyrl-RS"/>
          </w:rPr>
          <w:fldChar w:fldCharType="separate"/>
        </w:r>
        <w:r w:rsidR="00077741" w:rsidRPr="00D227FF">
          <w:rPr>
            <w:rStyle w:val="Hyperlink"/>
            <w:u w:val="none"/>
            <w:lang w:val="sr-Cyrl-RS"/>
            <w:rPrChange w:id="1816" w:author="Jelena Hrnjak" w:date="2023-08-29T19:40:00Z">
              <w:rPr>
                <w:rStyle w:val="Hyperlink"/>
                <w:lang w:val="sr-Cyrl-RS"/>
              </w:rPr>
            </w:rPrChange>
          </w:rPr>
          <w:t>https://snyk.io/blog/jvm-ecosystem-report-2018-platform-application/</w:t>
        </w:r>
        <w:r w:rsidR="00077741" w:rsidRPr="00D227FF">
          <w:rPr>
            <w:lang w:val="sr-Cyrl-RS"/>
          </w:rPr>
          <w:fldChar w:fldCharType="end"/>
        </w:r>
      </w:ins>
    </w:p>
    <w:p w14:paraId="7406C8DB" w14:textId="5745D8DB" w:rsidR="00320240" w:rsidRPr="00D227FF" w:rsidRDefault="00320240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sr-Cyrl-RS"/>
        </w:rPr>
        <w:t>Brambilla, M., Cabot, J., &amp; Wimmer, M. (201</w:t>
      </w:r>
      <w:r w:rsidR="00AA1AF9" w:rsidRPr="00D227FF">
        <w:rPr>
          <w:lang w:val="en-US"/>
        </w:rPr>
        <w:t>2</w:t>
      </w:r>
      <w:r w:rsidRPr="00D227FF">
        <w:rPr>
          <w:lang w:val="sr-Cyrl-RS"/>
        </w:rPr>
        <w:t>). Model-driven software engineering in practice.</w:t>
      </w:r>
      <w:r w:rsidR="00AD3354" w:rsidRPr="00D227FF">
        <w:t xml:space="preserve"> Kentfield, California.</w:t>
      </w:r>
      <w:r w:rsidRPr="00D227FF">
        <w:rPr>
          <w:lang w:val="sr-Cyrl-RS"/>
        </w:rPr>
        <w:t xml:space="preserve"> Morgan &amp; Claypool P</w:t>
      </w:r>
      <w:r w:rsidR="00C8197D">
        <w:rPr>
          <w:lang w:val="sr-Cyrl-RS"/>
        </w:rPr>
        <w:t>ublishers</w:t>
      </w:r>
    </w:p>
    <w:p w14:paraId="5D65B89B" w14:textId="69279C8D" w:rsidR="00A42522" w:rsidRPr="00D227FF" w:rsidRDefault="001A5ED8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 xml:space="preserve">Beydeda, S., Book, M., </w:t>
      </w:r>
      <w:r w:rsidR="0030095A" w:rsidRPr="00D227FF">
        <w:rPr>
          <w:lang w:val="en-US"/>
        </w:rPr>
        <w:t xml:space="preserve">&amp; </w:t>
      </w:r>
      <w:r w:rsidRPr="00D227FF">
        <w:rPr>
          <w:lang w:val="en-US"/>
        </w:rPr>
        <w:t>Gruhn, V.</w:t>
      </w:r>
      <w:r w:rsidR="0030095A" w:rsidRPr="00D227FF">
        <w:rPr>
          <w:lang w:val="en-US"/>
        </w:rPr>
        <w:t xml:space="preserve"> </w:t>
      </w:r>
      <w:r w:rsidR="00AA1AF9" w:rsidRPr="00D227FF">
        <w:rPr>
          <w:lang w:val="en-US"/>
        </w:rPr>
        <w:t>(1998). Model-Driven Software Development.</w:t>
      </w:r>
      <w:r w:rsidR="00524C29" w:rsidRPr="00D227FF">
        <w:rPr>
          <w:lang w:val="en-US"/>
        </w:rPr>
        <w:t>Berlin</w:t>
      </w:r>
      <w:r w:rsidR="00AD3354" w:rsidRPr="00D227FF">
        <w:rPr>
          <w:lang w:val="en-US"/>
        </w:rPr>
        <w:t>, Germany</w:t>
      </w:r>
      <w:r w:rsidR="00524C29" w:rsidRPr="00D227FF">
        <w:rPr>
          <w:lang w:val="en-US"/>
        </w:rPr>
        <w:t>. S</w:t>
      </w:r>
      <w:r w:rsidR="00C8197D">
        <w:rPr>
          <w:lang w:val="en-US"/>
        </w:rPr>
        <w:t>pringer-Verlag</w:t>
      </w:r>
    </w:p>
    <w:p w14:paraId="68C4929B" w14:textId="67396266" w:rsidR="009E1E48" w:rsidRPr="00D227FF" w:rsidRDefault="00A92268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 xml:space="preserve">Eclipse Modeling Framework. </w:t>
      </w:r>
      <w:hyperlink r:id="rId51" w:history="1">
        <w:r w:rsidR="006F6AC1" w:rsidRPr="00D227FF">
          <w:rPr>
            <w:rStyle w:val="Hyperlink"/>
            <w:u w:val="none"/>
            <w:lang w:val="en-US"/>
          </w:rPr>
          <w:t>https://eclipse.dev/modeling/emf/</w:t>
        </w:r>
      </w:hyperlink>
      <w:r w:rsidR="009E1E48" w:rsidRPr="00D227FF">
        <w:rPr>
          <w:lang w:val="en-US"/>
        </w:rPr>
        <w:t xml:space="preserve"> </w:t>
      </w:r>
    </w:p>
    <w:p w14:paraId="6B2C6394" w14:textId="77777777" w:rsidR="008B6D41" w:rsidRPr="00D227FF" w:rsidRDefault="005050C6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 xml:space="preserve">Eclipse OCL (Object Constraint Language). </w:t>
      </w:r>
      <w:hyperlink r:id="rId52" w:history="1">
        <w:r w:rsidRPr="00D227FF">
          <w:rPr>
            <w:rStyle w:val="Hyperlink"/>
            <w:u w:val="none"/>
            <w:lang w:val="en-US"/>
          </w:rPr>
          <w:t>https://projects.eclipse.org/projects/modeling.mdt.ocl</w:t>
        </w:r>
      </w:hyperlink>
    </w:p>
    <w:p w14:paraId="59CB6B90" w14:textId="2FEB2663" w:rsidR="008B6D41" w:rsidRPr="00D227FF" w:rsidRDefault="008B6D41" w:rsidP="008B6D4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 xml:space="preserve">Xtext. </w:t>
      </w:r>
      <w:hyperlink r:id="rId53" w:history="1">
        <w:r w:rsidRPr="00D227FF">
          <w:rPr>
            <w:rStyle w:val="Hyperlink"/>
            <w:u w:val="none"/>
            <w:lang w:val="en-US"/>
          </w:rPr>
          <w:t>https://projects.eclipse.org/projects/modeling.tmf.xtext</w:t>
        </w:r>
      </w:hyperlink>
    </w:p>
    <w:p w14:paraId="6715CC3C" w14:textId="764BD70A" w:rsidR="008B6D41" w:rsidRPr="00D227FF" w:rsidRDefault="008B6D41" w:rsidP="000B0005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Xtend</w:t>
      </w:r>
      <w:r w:rsidR="000B0005" w:rsidRPr="00D227FF">
        <w:rPr>
          <w:lang w:val="en-US"/>
        </w:rPr>
        <w:t xml:space="preserve">. </w:t>
      </w:r>
      <w:hyperlink r:id="rId54" w:history="1">
        <w:r w:rsidR="000B0005" w:rsidRPr="00D227FF">
          <w:rPr>
            <w:rStyle w:val="Hyperlink"/>
            <w:u w:val="none"/>
            <w:lang w:val="en-US"/>
          </w:rPr>
          <w:t>https://eclipse.dev/Xtext/xtend/documentation/index.html</w:t>
        </w:r>
      </w:hyperlink>
    </w:p>
    <w:p w14:paraId="2552B398" w14:textId="2012FB1A" w:rsidR="008B6D41" w:rsidRPr="00D227FF" w:rsidRDefault="008B6D41" w:rsidP="000B0005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Spring Boot</w:t>
      </w:r>
      <w:r w:rsidR="000B0005" w:rsidRPr="00D227FF">
        <w:rPr>
          <w:lang w:val="en-US"/>
        </w:rPr>
        <w:t xml:space="preserve">. </w:t>
      </w:r>
      <w:hyperlink r:id="rId55" w:history="1">
        <w:r w:rsidR="000B0005" w:rsidRPr="00D227FF">
          <w:rPr>
            <w:rStyle w:val="Hyperlink"/>
            <w:u w:val="none"/>
            <w:lang w:val="en-US"/>
          </w:rPr>
          <w:t>https://spring.io/projects/spring-boot</w:t>
        </w:r>
      </w:hyperlink>
    </w:p>
    <w:p w14:paraId="59878A35" w14:textId="03DDCE55" w:rsidR="008B6D41" w:rsidRPr="00D227FF" w:rsidRDefault="008B6D41" w:rsidP="006D2A40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Spring Security</w:t>
      </w:r>
      <w:r w:rsidR="000B0005" w:rsidRPr="00D227FF">
        <w:rPr>
          <w:lang w:val="sr-Cyrl-RS"/>
        </w:rPr>
        <w:t>.</w:t>
      </w:r>
      <w:r w:rsidR="006D2A40" w:rsidRPr="00D227FF">
        <w:rPr>
          <w:lang w:val="en-US"/>
        </w:rPr>
        <w:t xml:space="preserve"> </w:t>
      </w:r>
      <w:hyperlink r:id="rId56" w:history="1">
        <w:r w:rsidR="006D2A40" w:rsidRPr="00D227FF">
          <w:rPr>
            <w:rStyle w:val="Hyperlink"/>
            <w:u w:val="none"/>
            <w:lang w:val="en-US"/>
          </w:rPr>
          <w:t>https://spring.io/projects/spring-security</w:t>
        </w:r>
      </w:hyperlink>
    </w:p>
    <w:p w14:paraId="7A8D2632" w14:textId="57D59E34" w:rsidR="001E282F" w:rsidRPr="00D227FF" w:rsidRDefault="00EF7200" w:rsidP="008B6D41">
      <w:pPr>
        <w:pStyle w:val="Obiantekst"/>
        <w:numPr>
          <w:ilvl w:val="0"/>
          <w:numId w:val="36"/>
        </w:numPr>
        <w:jc w:val="left"/>
        <w:rPr>
          <w:rStyle w:val="Hyperlink"/>
          <w:color w:val="auto"/>
          <w:u w:val="none"/>
          <w:lang w:val="sr-Cyrl-RS"/>
        </w:rPr>
      </w:pPr>
      <w:r w:rsidRPr="00D227FF">
        <w:rPr>
          <w:lang w:val="sr-Cyrl-RS"/>
        </w:rPr>
        <w:t>Postgre</w:t>
      </w:r>
      <w:r w:rsidR="00493160" w:rsidRPr="00D227FF">
        <w:rPr>
          <w:lang w:val="sr-Cyrl-RS"/>
        </w:rPr>
        <w:t>SQL</w:t>
      </w:r>
      <w:r w:rsidR="006D2A40" w:rsidRPr="00D227FF">
        <w:rPr>
          <w:lang w:val="sr-Cyrl-RS"/>
        </w:rPr>
        <w:t>.</w:t>
      </w:r>
      <w:r w:rsidRPr="00D227FF">
        <w:rPr>
          <w:lang w:val="sr-Cyrl-RS"/>
        </w:rPr>
        <w:t xml:space="preserve"> </w:t>
      </w:r>
      <w:hyperlink r:id="rId57" w:history="1">
        <w:r w:rsidRPr="00D227FF">
          <w:rPr>
            <w:rStyle w:val="Hyperlink"/>
            <w:u w:val="none"/>
            <w:lang w:val="sr-Cyrl-RS"/>
          </w:rPr>
          <w:t>https://www.postgresql.org/about/</w:t>
        </w:r>
      </w:hyperlink>
    </w:p>
    <w:p w14:paraId="371DC956" w14:textId="2C988BF3" w:rsidR="00463800" w:rsidRPr="00D227FF" w:rsidRDefault="00463800" w:rsidP="006D2A40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MySQL</w:t>
      </w:r>
      <w:r w:rsidR="006D2A40" w:rsidRPr="00D227FF">
        <w:rPr>
          <w:lang w:val="en-US"/>
        </w:rPr>
        <w:t xml:space="preserve">. </w:t>
      </w:r>
      <w:hyperlink r:id="rId58" w:history="1">
        <w:r w:rsidR="005E5091" w:rsidRPr="00D227FF">
          <w:rPr>
            <w:rStyle w:val="Hyperlink"/>
            <w:u w:val="none"/>
            <w:lang w:val="en-US"/>
          </w:rPr>
          <w:t>https://dev.mysql.com/doc/</w:t>
        </w:r>
      </w:hyperlink>
    </w:p>
    <w:p w14:paraId="7F36C991" w14:textId="52776838" w:rsidR="00463800" w:rsidRPr="00D227FF" w:rsidRDefault="00463800" w:rsidP="005E5091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Oracle Database</w:t>
      </w:r>
      <w:r w:rsidR="005E5091" w:rsidRPr="00D227FF">
        <w:rPr>
          <w:lang w:val="en-US"/>
        </w:rPr>
        <w:t xml:space="preserve">. </w:t>
      </w:r>
      <w:hyperlink r:id="rId59" w:history="1">
        <w:r w:rsidR="005E5091" w:rsidRPr="00D227FF">
          <w:rPr>
            <w:rStyle w:val="Hyperlink"/>
            <w:u w:val="none"/>
            <w:lang w:val="en-US"/>
          </w:rPr>
          <w:t>https://docs.oracle.com/en/database/</w:t>
        </w:r>
      </w:hyperlink>
    </w:p>
    <w:p w14:paraId="437B6F14" w14:textId="5A9DBE54" w:rsidR="00DF5ABC" w:rsidRPr="007F6348" w:rsidRDefault="00DF5ABC" w:rsidP="007F6348">
      <w:pPr>
        <w:pStyle w:val="Obiantekst"/>
        <w:numPr>
          <w:ilvl w:val="0"/>
          <w:numId w:val="36"/>
        </w:numPr>
        <w:rPr>
          <w:rStyle w:val="Hyperlink"/>
          <w:color w:val="auto"/>
          <w:u w:val="none"/>
          <w:lang w:val="en-US"/>
        </w:rPr>
      </w:pPr>
      <w:r w:rsidRPr="00D227FF">
        <w:rPr>
          <w:lang w:val="sr-Cyrl-RS"/>
        </w:rPr>
        <w:t xml:space="preserve"> </w:t>
      </w:r>
      <w:r w:rsidR="00D227FF" w:rsidRPr="00D227FF">
        <w:rPr>
          <w:lang w:val="en-US"/>
        </w:rPr>
        <w:t xml:space="preserve">Reschke, J., (2015). </w:t>
      </w:r>
      <w:r w:rsidR="007F6348">
        <w:rPr>
          <w:lang w:val="en-US"/>
        </w:rPr>
        <w:t>The ‘B</w:t>
      </w:r>
      <w:r w:rsidR="00D227FF" w:rsidRPr="00D227FF">
        <w:rPr>
          <w:lang w:val="en-US"/>
        </w:rPr>
        <w:t xml:space="preserve">asic’ </w:t>
      </w:r>
      <w:r w:rsidR="007F6348">
        <w:rPr>
          <w:lang w:val="en-US"/>
        </w:rPr>
        <w:t>HTTP authentication scheme</w:t>
      </w:r>
      <w:r w:rsidR="00D44A08">
        <w:rPr>
          <w:lang w:val="en-US"/>
        </w:rPr>
        <w:t xml:space="preserve">. </w:t>
      </w:r>
      <w:r w:rsidR="00D227FF" w:rsidRPr="00D227FF">
        <w:rPr>
          <w:lang w:val="en-US"/>
        </w:rPr>
        <w:t>I</w:t>
      </w:r>
      <w:r w:rsidR="00D44A08">
        <w:rPr>
          <w:lang w:val="en-US"/>
        </w:rPr>
        <w:t xml:space="preserve">nternet Engineering Task Force </w:t>
      </w:r>
    </w:p>
    <w:p w14:paraId="3DE62CAC" w14:textId="0DF0E687" w:rsidR="005B6B50" w:rsidRPr="007F6348" w:rsidRDefault="00D44A08" w:rsidP="005B6B50">
      <w:pPr>
        <w:pStyle w:val="Obiantekst"/>
        <w:numPr>
          <w:ilvl w:val="0"/>
          <w:numId w:val="36"/>
        </w:numPr>
        <w:rPr>
          <w:rStyle w:val="Hyperlink"/>
          <w:color w:val="auto"/>
          <w:u w:val="none"/>
          <w:lang w:val="en-US"/>
        </w:rPr>
      </w:pPr>
      <w:r>
        <w:rPr>
          <w:lang w:val="en-US"/>
        </w:rPr>
        <w:t xml:space="preserve">Jones, M., </w:t>
      </w:r>
      <w:r w:rsidR="008271ED">
        <w:rPr>
          <w:lang w:val="en-US"/>
        </w:rPr>
        <w:t xml:space="preserve">Bradley, J. &amp; Sakimura. N. </w:t>
      </w:r>
      <w:r>
        <w:rPr>
          <w:lang w:val="en-US"/>
        </w:rPr>
        <w:t xml:space="preserve">(2015). </w:t>
      </w:r>
      <w:r w:rsidR="008B6B6B">
        <w:rPr>
          <w:lang w:val="en-US"/>
        </w:rPr>
        <w:t>JSON W</w:t>
      </w:r>
      <w:r w:rsidR="00463800" w:rsidRPr="00D227FF">
        <w:rPr>
          <w:lang w:val="en-US"/>
        </w:rPr>
        <w:t>eb Token</w:t>
      </w:r>
      <w:r w:rsidR="008B6B6B">
        <w:rPr>
          <w:lang w:val="en-US"/>
        </w:rPr>
        <w:t xml:space="preserve"> (JWT). </w:t>
      </w:r>
      <w:r w:rsidRPr="00D227FF">
        <w:rPr>
          <w:lang w:val="en-US"/>
        </w:rPr>
        <w:t>I</w:t>
      </w:r>
      <w:r>
        <w:rPr>
          <w:lang w:val="en-US"/>
        </w:rPr>
        <w:t>nternet Engineering Task Force</w:t>
      </w:r>
      <w:r w:rsidR="005B6B50" w:rsidRPr="005B6B50">
        <w:rPr>
          <w:rStyle w:val="Hyperlink"/>
          <w:color w:val="auto"/>
          <w:u w:val="none"/>
          <w:lang w:val="en-US"/>
        </w:rPr>
        <w:t xml:space="preserve"> </w:t>
      </w:r>
    </w:p>
    <w:p w14:paraId="424C8E03" w14:textId="1C92F2B2" w:rsidR="005B6B50" w:rsidRPr="00D227FF" w:rsidRDefault="0067753E" w:rsidP="005B6B50">
      <w:pPr>
        <w:pStyle w:val="Obiantekst"/>
        <w:numPr>
          <w:ilvl w:val="0"/>
          <w:numId w:val="36"/>
        </w:numPr>
        <w:jc w:val="left"/>
        <w:rPr>
          <w:rStyle w:val="Hyperlink"/>
          <w:color w:val="auto"/>
          <w:u w:val="none"/>
          <w:lang w:val="sr-Cyrl-RS"/>
        </w:rPr>
      </w:pPr>
      <w:r>
        <w:rPr>
          <w:lang w:val="en-US"/>
        </w:rPr>
        <w:t>Hardt, D. Ed.</w:t>
      </w:r>
      <w:r w:rsidR="005B6B50">
        <w:rPr>
          <w:lang w:val="en-US"/>
        </w:rPr>
        <w:t xml:space="preserve"> (201</w:t>
      </w:r>
      <w:r w:rsidR="00897D1A">
        <w:rPr>
          <w:lang w:val="en-US"/>
        </w:rPr>
        <w:t>2</w:t>
      </w:r>
      <w:r w:rsidR="005B6B50">
        <w:rPr>
          <w:lang w:val="en-US"/>
        </w:rPr>
        <w:t xml:space="preserve">). </w:t>
      </w:r>
      <w:r w:rsidR="00897D1A">
        <w:rPr>
          <w:lang w:val="en-US"/>
        </w:rPr>
        <w:t>The OAuth 2.0 Authorization Framework</w:t>
      </w:r>
      <w:r w:rsidR="005B6B50">
        <w:rPr>
          <w:lang w:val="en-US"/>
        </w:rPr>
        <w:t xml:space="preserve">. </w:t>
      </w:r>
      <w:r w:rsidR="005B6B50" w:rsidRPr="00D227FF">
        <w:rPr>
          <w:lang w:val="en-US"/>
        </w:rPr>
        <w:t>I</w:t>
      </w:r>
      <w:r w:rsidR="005B6B50">
        <w:rPr>
          <w:lang w:val="en-US"/>
        </w:rPr>
        <w:t>nternet Engineering Task Force</w:t>
      </w:r>
    </w:p>
    <w:p w14:paraId="5A412441" w14:textId="661C7399" w:rsidR="00C37DC6" w:rsidRPr="00D227FF" w:rsidRDefault="00C37DC6" w:rsidP="00B91508">
      <w:pPr>
        <w:pStyle w:val="Obiantekst"/>
        <w:numPr>
          <w:ilvl w:val="0"/>
          <w:numId w:val="36"/>
        </w:numPr>
        <w:jc w:val="left"/>
        <w:rPr>
          <w:lang w:val="sr-Cyrl-RS"/>
        </w:rPr>
      </w:pPr>
      <w:r w:rsidRPr="00D227FF">
        <w:rPr>
          <w:lang w:val="en-US"/>
        </w:rPr>
        <w:t>Spring Initializer</w:t>
      </w:r>
      <w:r w:rsidRPr="00D227FF">
        <w:rPr>
          <w:lang w:val="sr-Cyrl-RS"/>
        </w:rPr>
        <w:t xml:space="preserve">. </w:t>
      </w:r>
      <w:hyperlink r:id="rId60" w:history="1">
        <w:r w:rsidR="00B91508" w:rsidRPr="00B91508">
          <w:rPr>
            <w:rStyle w:val="Hyperlink"/>
            <w:u w:val="none"/>
            <w:lang w:val="sr-Cyrl-RS"/>
          </w:rPr>
          <w:t>https://start.spring.io/</w:t>
        </w:r>
      </w:hyperlink>
    </w:p>
    <w:p w14:paraId="731FB13A" w14:textId="434CD4B4" w:rsidR="00C37DC6" w:rsidRPr="00825DD2" w:rsidRDefault="00C37DC6" w:rsidP="008B6D41">
      <w:pPr>
        <w:pStyle w:val="Obiantekst"/>
        <w:numPr>
          <w:ilvl w:val="0"/>
          <w:numId w:val="36"/>
        </w:numPr>
        <w:rPr>
          <w:lang w:val="sr-Cyrl-RS"/>
        </w:rPr>
      </w:pPr>
      <w:r w:rsidRPr="00D227FF">
        <w:t xml:space="preserve">Šuljkanović, A., Milosavljević, B., Inđić, V., </w:t>
      </w:r>
      <w:r w:rsidR="00112E95" w:rsidRPr="00D227FF">
        <w:t>Dejanović, I. (2022). Developing Microservice-Based Applications Using the Silvera Domain-Specific Language</w:t>
      </w:r>
    </w:p>
    <w:p w14:paraId="44C4191A" w14:textId="1FCCC121" w:rsidR="00825DD2" w:rsidRPr="00825DD2" w:rsidRDefault="00EC155B" w:rsidP="00825DD2">
      <w:pPr>
        <w:pStyle w:val="Obiantekst"/>
        <w:numPr>
          <w:ilvl w:val="0"/>
          <w:numId w:val="36"/>
        </w:numPr>
        <w:rPr>
          <w:lang w:val="sr-Cyrl-RS"/>
        </w:rPr>
      </w:pPr>
      <w:r>
        <w:lastRenderedPageBreak/>
        <w:t>Terzić, B., Dimitrieski, V., Kordić, S., Milosavljević, G., Luković, I. (2017)</w:t>
      </w:r>
      <w:r w:rsidR="00D84646">
        <w:t>. MicroBuilder: A Model-Driven Tool for the Specification of REST Microservice A</w:t>
      </w:r>
      <w:r w:rsidR="00C8197D">
        <w:t>rchitectures</w:t>
      </w:r>
    </w:p>
    <w:p w14:paraId="187872A7" w14:textId="14609D47" w:rsidR="002B0B97" w:rsidRPr="00090A2E" w:rsidRDefault="002B0B97" w:rsidP="002B0B97">
      <w:pPr>
        <w:pStyle w:val="Obiantekst"/>
        <w:numPr>
          <w:ilvl w:val="0"/>
          <w:numId w:val="36"/>
        </w:numPr>
        <w:rPr>
          <w:rStyle w:val="Hyperlink"/>
          <w:color w:val="auto"/>
          <w:u w:val="none"/>
          <w:lang w:val="sr-Cyrl-RS"/>
        </w:rPr>
      </w:pPr>
      <w:r>
        <w:rPr>
          <w:i/>
          <w:lang w:val="en-US"/>
        </w:rPr>
        <w:t xml:space="preserve">JHipster. </w:t>
      </w:r>
      <w:hyperlink r:id="rId61" w:history="1">
        <w:r w:rsidRPr="00A50DC5">
          <w:rPr>
            <w:rStyle w:val="Hyperlink"/>
            <w:i/>
            <w:u w:val="none"/>
            <w:lang w:val="en-US"/>
          </w:rPr>
          <w:t>https://www.jhipster.tech/</w:t>
        </w:r>
      </w:hyperlink>
    </w:p>
    <w:p w14:paraId="24C48AA0" w14:textId="69B30A3A" w:rsidR="00090A2E" w:rsidRPr="001E282F" w:rsidRDefault="00090A2E" w:rsidP="009D3C53">
      <w:pPr>
        <w:pStyle w:val="Obiantekst"/>
        <w:rPr>
          <w:lang w:val="sr-Cyrl-RS"/>
        </w:rPr>
      </w:pPr>
    </w:p>
    <w:p w14:paraId="32C89401" w14:textId="77777777" w:rsidR="007E68D7" w:rsidRPr="00A43182" w:rsidRDefault="007E68D7" w:rsidP="006513E3">
      <w:pPr>
        <w:pStyle w:val="Labelaslike"/>
        <w:rPr>
          <w:lang w:val="sr-Cyrl-RS"/>
        </w:rPr>
      </w:pPr>
    </w:p>
    <w:p w14:paraId="3193259D" w14:textId="353A391A" w:rsidR="006513E3" w:rsidRPr="00A43182" w:rsidRDefault="007E68D7" w:rsidP="00485A36">
      <w:pPr>
        <w:rPr>
          <w:sz w:val="18"/>
          <w:szCs w:val="16"/>
          <w:lang w:val="sr-Cyrl-RS"/>
        </w:rPr>
      </w:pPr>
      <w:r w:rsidRPr="00A43182">
        <w:rPr>
          <w:lang w:val="sr-Cyrl-RS"/>
        </w:rPr>
        <w:br w:type="page"/>
      </w:r>
    </w:p>
    <w:p w14:paraId="5D74642A" w14:textId="04AA3CC2" w:rsidR="009D352E" w:rsidRPr="00A43182" w:rsidRDefault="009D352E" w:rsidP="009D352E">
      <w:pPr>
        <w:pStyle w:val="Heading1"/>
        <w:numPr>
          <w:ilvl w:val="0"/>
          <w:numId w:val="0"/>
        </w:numPr>
        <w:rPr>
          <w:lang w:val="sr-Cyrl-RS"/>
        </w:rPr>
      </w:pPr>
      <w:bookmarkStart w:id="1817" w:name="_Toc144365572"/>
      <w:r w:rsidRPr="00A43182">
        <w:rPr>
          <w:lang w:val="sr-Cyrl-RS"/>
        </w:rPr>
        <w:lastRenderedPageBreak/>
        <w:t>Биографија</w:t>
      </w:r>
      <w:bookmarkEnd w:id="1817"/>
    </w:p>
    <w:p w14:paraId="11E98598" w14:textId="53A05470" w:rsidR="009D352E" w:rsidRPr="00A43182" w:rsidRDefault="009D352E" w:rsidP="00AA58ED">
      <w:pPr>
        <w:pStyle w:val="Obiantekst"/>
        <w:ind w:firstLine="708"/>
        <w:rPr>
          <w:lang w:val="sr-Cyrl-RS"/>
        </w:rPr>
      </w:pPr>
      <w:r w:rsidRPr="00A43182">
        <w:rPr>
          <w:lang w:val="sr-Cyrl-RS"/>
        </w:rPr>
        <w:t>Јелена Хрњак рођена</w:t>
      </w:r>
      <w:r w:rsidR="00055550" w:rsidRPr="00A43182">
        <w:rPr>
          <w:lang w:val="sr-Cyrl-RS"/>
        </w:rPr>
        <w:t xml:space="preserve"> је</w:t>
      </w:r>
      <w:r w:rsidRPr="00A43182">
        <w:rPr>
          <w:lang w:val="sr-Cyrl-RS"/>
        </w:rPr>
        <w:t xml:space="preserve"> 21.</w:t>
      </w:r>
      <w:r w:rsidR="003640B9" w:rsidRPr="00A43182">
        <w:rPr>
          <w:lang w:val="sr-Cyrl-RS"/>
        </w:rPr>
        <w:t xml:space="preserve"> августа </w:t>
      </w:r>
      <w:r w:rsidRPr="00A43182">
        <w:rPr>
          <w:lang w:val="sr-Cyrl-RS"/>
        </w:rPr>
        <w:t>1999. године у Бачкој Тополи где је стекла основно образовање</w:t>
      </w:r>
      <w:r w:rsidR="0094575C" w:rsidRPr="00A43182">
        <w:rPr>
          <w:lang w:val="sr-Cyrl-RS"/>
        </w:rPr>
        <w:t xml:space="preserve"> у основној школи ,,Никола Тесла”</w:t>
      </w:r>
      <w:r w:rsidRPr="00A43182">
        <w:rPr>
          <w:lang w:val="sr-Cyrl-RS"/>
        </w:rPr>
        <w:t>. Даље школовање наставила</w:t>
      </w:r>
      <w:r w:rsidR="00C51352">
        <w:rPr>
          <w:lang w:val="en-US"/>
        </w:rPr>
        <w:t xml:space="preserve"> </w:t>
      </w:r>
      <w:r w:rsidR="00C51352" w:rsidRPr="00A43182">
        <w:rPr>
          <w:lang w:val="sr-Cyrl-RS"/>
        </w:rPr>
        <w:t>је</w:t>
      </w:r>
      <w:r w:rsidRPr="00A43182">
        <w:rPr>
          <w:lang w:val="sr-Cyrl-RS"/>
        </w:rPr>
        <w:t xml:space="preserve"> у Суботици где је </w:t>
      </w:r>
      <w:r w:rsidR="002857B6" w:rsidRPr="00A43182">
        <w:rPr>
          <w:lang w:val="sr-Cyrl-RS"/>
        </w:rPr>
        <w:t>завршила</w:t>
      </w:r>
      <w:r w:rsidR="0010650E" w:rsidRPr="00A43182">
        <w:rPr>
          <w:lang w:val="sr-Cyrl-RS"/>
        </w:rPr>
        <w:t xml:space="preserve"> </w:t>
      </w:r>
      <w:r w:rsidR="00C0591F" w:rsidRPr="00A43182">
        <w:rPr>
          <w:lang w:val="sr-Cyrl-RS"/>
        </w:rPr>
        <w:t>Гимназију</w:t>
      </w:r>
      <w:r w:rsidR="007B1DD2" w:rsidRPr="00A43182">
        <w:rPr>
          <w:lang w:val="sr-Cyrl-RS"/>
        </w:rPr>
        <w:t xml:space="preserve"> ,,Светозар Марковић”</w:t>
      </w:r>
      <w:r w:rsidR="0010650E" w:rsidRPr="00A43182">
        <w:rPr>
          <w:lang w:val="sr-Cyrl-RS"/>
        </w:rPr>
        <w:t>,</w:t>
      </w:r>
      <w:r w:rsidR="00AA58ED" w:rsidRPr="00A43182">
        <w:rPr>
          <w:lang w:val="sr-Cyrl-RS"/>
        </w:rPr>
        <w:t xml:space="preserve"> природно-математички смер. </w:t>
      </w:r>
      <w:r w:rsidR="00056616" w:rsidRPr="00A43182">
        <w:rPr>
          <w:lang w:val="sr-Cyrl-RS"/>
        </w:rPr>
        <w:t>Школске 2018/2019 године уписује се на Факултет техничких наука Универзитета у Но</w:t>
      </w:r>
      <w:r w:rsidR="0064338E" w:rsidRPr="00A43182">
        <w:rPr>
          <w:lang w:val="sr-Cyrl-RS"/>
        </w:rPr>
        <w:t xml:space="preserve">вом Саду, смер </w:t>
      </w:r>
      <w:r w:rsidR="00056616" w:rsidRPr="00A43182">
        <w:rPr>
          <w:lang w:val="sr-Cyrl-RS"/>
        </w:rPr>
        <w:t>Рачунарство и аутоматика.</w:t>
      </w:r>
      <w:r w:rsidR="00082CAD" w:rsidRPr="00A43182">
        <w:rPr>
          <w:lang w:val="sr-Cyrl-RS"/>
        </w:rPr>
        <w:t xml:space="preserve"> Основне академске студије завршила је 2022. године и исте године уписује се на мастер академске студије на студијском програму Рачунарство и аутиматика Факултета теничких наука.</w:t>
      </w:r>
      <w:r w:rsidR="00056616" w:rsidRPr="00A43182">
        <w:rPr>
          <w:lang w:val="sr-Cyrl-RS"/>
        </w:rPr>
        <w:t xml:space="preserve"> П</w:t>
      </w:r>
      <w:r w:rsidR="000206BB" w:rsidRPr="00A43182">
        <w:rPr>
          <w:lang w:val="sr-Cyrl-RS"/>
        </w:rPr>
        <w:t>оложила ј</w:t>
      </w:r>
      <w:r w:rsidR="00056616" w:rsidRPr="00A43182">
        <w:rPr>
          <w:lang w:val="sr-Cyrl-RS"/>
        </w:rPr>
        <w:t>е све испите предвиђене планом и про</w:t>
      </w:r>
      <w:r w:rsidR="006C1057" w:rsidRPr="00A43182">
        <w:rPr>
          <w:lang w:val="sr-Cyrl-RS"/>
        </w:rPr>
        <w:t>г</w:t>
      </w:r>
      <w:r w:rsidR="00056616" w:rsidRPr="00A43182">
        <w:rPr>
          <w:lang w:val="sr-Cyrl-RS"/>
        </w:rPr>
        <w:t>рамом</w:t>
      </w:r>
      <w:r w:rsidR="00082CAD" w:rsidRPr="00A43182">
        <w:rPr>
          <w:lang w:val="sr-Cyrl-RS"/>
        </w:rPr>
        <w:t xml:space="preserve"> мастер академских студија</w:t>
      </w:r>
      <w:r w:rsidR="006C1057" w:rsidRPr="00A43182">
        <w:rPr>
          <w:lang w:val="sr-Cyrl-RS"/>
        </w:rPr>
        <w:t>.</w:t>
      </w:r>
    </w:p>
    <w:sectPr w:rsidR="009D352E" w:rsidRPr="00A43182" w:rsidSect="00447516">
      <w:headerReference w:type="default" r:id="rId62"/>
      <w:footerReference w:type="default" r:id="rId63"/>
      <w:type w:val="oddPage"/>
      <w:pgSz w:w="11906" w:h="16838" w:code="9"/>
      <w:pgMar w:top="1138" w:right="1296" w:bottom="1138" w:left="1440" w:header="1022" w:footer="1022" w:gutter="288"/>
      <w:pgNumType w:start="1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Vladimir Dimitrieski" w:date="2023-08-13T10:12:00Z" w:initials="VD">
    <w:p w14:paraId="0E8BC00B" w14:textId="1C085738" w:rsidR="009E2C85" w:rsidRDefault="009E2C85">
      <w:pPr>
        <w:pStyle w:val="CommentText"/>
      </w:pPr>
      <w:r>
        <w:rPr>
          <w:rStyle w:val="CommentReference"/>
        </w:rPr>
        <w:annotationRef/>
      </w:r>
      <w:r>
        <w:t>ovo na kraju proveriti</w:t>
      </w:r>
    </w:p>
  </w:comment>
  <w:comment w:id="1" w:author="Jelena Hrnjak" w:date="2023-08-31T09:25:00Z" w:initials="JH">
    <w:p w14:paraId="52C63C70" w14:textId="52F0F56C" w:rsidR="00423970" w:rsidRDefault="00423970">
      <w:pPr>
        <w:pStyle w:val="CommentText"/>
      </w:pPr>
      <w:r>
        <w:rPr>
          <w:rStyle w:val="CommentReference"/>
        </w:rPr>
        <w:annotationRef/>
      </w:r>
      <w:r>
        <w:rPr>
          <w:lang w:val="sr-Cyrl-RS"/>
        </w:rPr>
        <w:t>Овде нисам сигурна шта иде од ова два јер је у примерима различито</w:t>
      </w:r>
    </w:p>
  </w:comment>
  <w:comment w:id="2" w:author="Vladimir Dimitrieski" w:date="2023-08-13T10:13:00Z" w:initials="VD">
    <w:p w14:paraId="0706BA77" w14:textId="6B2CD8A5" w:rsidR="006034B1" w:rsidRDefault="006034B1">
      <w:pPr>
        <w:pStyle w:val="CommentText"/>
      </w:pPr>
      <w:r>
        <w:rPr>
          <w:rStyle w:val="CommentReference"/>
        </w:rPr>
        <w:annotationRef/>
      </w:r>
      <w:r>
        <w:t>ovo cemo na kraju</w:t>
      </w:r>
    </w:p>
  </w:comment>
  <w:comment w:id="4" w:author="Jelena Hrnjak" w:date="2023-08-25T15:58:00Z" w:initials="JH">
    <w:p w14:paraId="43EB7CDE" w14:textId="36DC3EBE" w:rsidR="009E2C85" w:rsidRPr="002F0D1D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нисам сигурна шта иде од ова два јер је у примерима различито.</w:t>
      </w:r>
    </w:p>
  </w:comment>
  <w:comment w:id="11" w:author="Vladimir Dimitrieski" w:date="2023-08-13T10:16:00Z" w:initials="VD">
    <w:p w14:paraId="3E2421A3" w14:textId="236E5020" w:rsidR="009E2C85" w:rsidRPr="00FB5C3D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требало би бројеви да буду уз десну ивицу поравнати а не овако</w:t>
      </w:r>
    </w:p>
  </w:comment>
  <w:comment w:id="32" w:author="Vladimir Dimitrieski" w:date="2023-08-13T10:20:00Z" w:initials="VD">
    <w:p w14:paraId="38D67FDC" w14:textId="6C9185B7" w:rsidR="009E2C85" w:rsidRPr="00F573F1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недостаје један паус пре овог који уводи зашто баш спринг. МОжда пронаћи процентуално колико апликација је у Јави па колико у спрингу или тако нешто чисто да се оправда зашто смо баш одабрали п.о. Спринг (вероватно јер се често користи)</w:t>
      </w:r>
    </w:p>
  </w:comment>
  <w:comment w:id="40" w:author="Vladimir Dimitrieski" w:date="2023-08-13T10:24:00Z" w:initials="VD">
    <w:p w14:paraId="6D05A89D" w14:textId="5A373D9B" w:rsidR="009E2C85" w:rsidRPr="00B06791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када одговориш на питање из једног од претходних коментара, тамо ће бити вероватно прво појављивање Јаве и Спринга па ће тамо ићи и референце.</w:t>
      </w:r>
    </w:p>
  </w:comment>
  <w:comment w:id="470" w:author="Vladimir Dimitrieski" w:date="2023-08-13T10:26:00Z" w:initials="VD">
    <w:p w14:paraId="701E047F" w14:textId="5D695D27" w:rsidR="009E2C85" w:rsidRPr="00A946DE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без да знам да користиш мејвен, појма не бих имао шта је ово. Мораш некако преформулисати реченицу да буде јасно. Можда можеш рећи да је потребно дефинисати мета податке о самој апликацији па доле опишеш шта је то конкретно.</w:t>
      </w:r>
    </w:p>
  </w:comment>
  <w:comment w:id="480" w:author="Vladimir Dimitrieski" w:date="2023-08-13T10:27:00Z" w:initials="VD">
    <w:p w14:paraId="6137A77D" w14:textId="018A4AAD" w:rsidR="009E2C85" w:rsidRPr="00A946DE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ни ово није јасно</w:t>
      </w:r>
    </w:p>
  </w:comment>
  <w:comment w:id="490" w:author="Vladimir Dimitrieski" w:date="2023-08-13T10:27:00Z" w:initials="VD">
    <w:p w14:paraId="4C219941" w14:textId="2D740ED8" w:rsidR="009E2C85" w:rsidRPr="003A1C42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треба рећи да је то део слоја који моделује податке из базе података, је л’?</w:t>
      </w:r>
    </w:p>
  </w:comment>
  <w:comment w:id="512" w:author="Vladimir Dimitrieski" w:date="2023-08-13T10:27:00Z" w:initials="VD">
    <w:p w14:paraId="19BC64BE" w14:textId="77777777" w:rsidR="009E2C85" w:rsidRPr="003A1C42" w:rsidRDefault="009E2C85" w:rsidP="0098240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треба рећи да је то део слоја који моделује податке из базе података, је л’?</w:t>
      </w:r>
    </w:p>
  </w:comment>
  <w:comment w:id="523" w:author="Vladimir Dimitrieski" w:date="2023-08-13T10:28:00Z" w:initials="VD">
    <w:p w14:paraId="72776CB2" w14:textId="305E31FD" w:rsidR="009E2C85" w:rsidRPr="00DC1151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који су у вези с.... нису везани шпагом</w:t>
      </w:r>
    </w:p>
  </w:comment>
  <w:comment w:id="537" w:author="Vladimir Dimitrieski" w:date="2023-08-13T10:30:00Z" w:initials="VD">
    <w:p w14:paraId="0175EACA" w14:textId="638DB9AE" w:rsidR="009E2C85" w:rsidRPr="00EB5260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улоге? :)</w:t>
      </w:r>
    </w:p>
  </w:comment>
  <w:comment w:id="538" w:author="Vladimir Dimitrieski" w:date="2023-08-13T10:31:00Z" w:initials="VD">
    <w:p w14:paraId="159F747C" w14:textId="30FC839A" w:rsidR="009E2C85" w:rsidRPr="00B5617F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требало би у целом рраду то исправити</w:t>
      </w:r>
    </w:p>
  </w:comment>
  <w:comment w:id="543" w:author="Vladimir Dimitrieski" w:date="2023-08-13T10:31:00Z" w:initials="VD">
    <w:p w14:paraId="725C267A" w14:textId="36C1BEC5" w:rsidR="009E2C85" w:rsidRPr="00DF1F24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тачка увезивања или функционалност. Не бих остављао енглеску реч за ово.</w:t>
      </w:r>
    </w:p>
  </w:comment>
  <w:comment w:id="552" w:author="Vladimir Dimitrieski" w:date="2023-08-13T10:32:00Z" w:initials="VD">
    <w:p w14:paraId="5506C14A" w14:textId="4B5C1662" w:rsidR="009E2C85" w:rsidRPr="00CC2EA9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ево овде си назвала ендпоинт методом можда тако и у остатку поглавља искористити?</w:t>
      </w:r>
    </w:p>
  </w:comment>
  <w:comment w:id="553" w:author="Jelena Hrnjak" w:date="2023-08-23T17:47:00Z" w:initials="JH">
    <w:p w14:paraId="2380FCA4" w14:textId="2945095C" w:rsidR="009E2C85" w:rsidRPr="00EF601F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 xml:space="preserve">Тако сам исправила у целом раду </w:t>
      </w:r>
      <w:r w:rsidRPr="00EF601F">
        <w:rPr>
          <w:lang w:val="sr-Cyrl-RS"/>
        </w:rPr>
        <w:sym w:font="Wingdings" w:char="F04A"/>
      </w:r>
    </w:p>
  </w:comment>
  <w:comment w:id="555" w:author="Jelena Hrnjak" w:date="2023-08-31T06:49:00Z" w:initials="JH">
    <w:p w14:paraId="76528719" w14:textId="72DDF4FE" w:rsidR="009E2C85" w:rsidRPr="005F6F8B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Додате референце на табеле у целом раду</w:t>
      </w:r>
    </w:p>
  </w:comment>
  <w:comment w:id="556" w:author="Vladimir Dimitrieski" w:date="2023-08-13T10:34:00Z" w:initials="VD">
    <w:p w14:paraId="1237B18C" w14:textId="7238CBC7" w:rsidR="009E2C85" w:rsidRPr="00F82E79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треба бољи опис</w:t>
      </w:r>
    </w:p>
  </w:comment>
  <w:comment w:id="564" w:author="Vladimir Dimitrieski" w:date="2023-08-13T10:35:00Z" w:initials="VD">
    <w:p w14:paraId="46F7AB7F" w14:textId="0387CBEE" w:rsidR="009E2C85" w:rsidRPr="008768EE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испред ове табеле недостаје најава шта је у табели описано као и референца на саму табелу. Исто као што си урадила за табелу 4.1. Ово те молим да исправиш по потреби у целом раду.</w:t>
      </w:r>
    </w:p>
  </w:comment>
  <w:comment w:id="635" w:author="Vladimir Dimitrieski" w:date="2023-08-13T10:38:00Z" w:initials="VD">
    <w:p w14:paraId="41236B04" w14:textId="698CDAD0" w:rsidR="009E2C85" w:rsidRPr="00614898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зар не би требало прво описати ентитет па ово?</w:t>
      </w:r>
    </w:p>
  </w:comment>
  <w:comment w:id="636" w:author="Vladimir Dimitrieski" w:date="2023-08-13T10:39:00Z" w:initials="VD">
    <w:p w14:paraId="7C663CD9" w14:textId="3EFF6A9A" w:rsidR="009E2C85" w:rsidRPr="004E20C2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није ми позната ова реч на спрском :)</w:t>
      </w:r>
    </w:p>
  </w:comment>
  <w:comment w:id="861" w:author="Vladimir Dimitrieski" w:date="2023-08-13T10:44:00Z" w:initials="VD">
    <w:p w14:paraId="55F11FD8" w14:textId="7D913A96" w:rsidR="009E2C85" w:rsidRPr="00906820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концепта Роле или концепта који моделује улоге. И молим те улога уместо роле, ово бас проузрокује да очи крваре :)</w:t>
      </w:r>
    </w:p>
  </w:comment>
  <w:comment w:id="1015" w:author="Vladimir Dimitrieski" w:date="2023-08-13T10:51:00Z" w:initials="VD">
    <w:p w14:paraId="21ACCE6A" w14:textId="28850A5C" w:rsidR="009E2C85" w:rsidRPr="006D5BDE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би овде требало да буде 4.3.1 и слично? као што имаш у поглављу 4.1. Генерално требало би да имаш конзистентну нумерацију кроз цео рад.</w:t>
      </w:r>
    </w:p>
  </w:comment>
  <w:comment w:id="1021" w:author="Vladimir Dimitrieski" w:date="2023-08-13T10:50:00Z" w:initials="VD">
    <w:p w14:paraId="4526A57C" w14:textId="563A0701" w:rsidR="009E2C85" w:rsidRPr="00D46004" w:rsidRDefault="009E2C85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је концепт малим или великим словом? треба бити конѕистентан у целом раду</w:t>
      </w:r>
    </w:p>
  </w:comment>
  <w:comment w:id="1759" w:author="Vladimir Dimitrieski" w:date="2023-08-13T10:51:00Z" w:initials="VD">
    <w:p w14:paraId="07E7E255" w14:textId="77777777" w:rsidR="009E2C85" w:rsidRPr="006D5BDE" w:rsidRDefault="009E2C85" w:rsidP="00B4096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би овде требало да буде 4.3.1 и слично? као што имаш у поглављу 4.1. Генерално требало би да имаш конзистентну нумерацију кроз цео рад.</w:t>
      </w:r>
    </w:p>
  </w:comment>
  <w:comment w:id="1764" w:author="Vladimir Dimitrieski" w:date="2023-08-13T10:51:00Z" w:initials="VD">
    <w:p w14:paraId="3B8DB6AC" w14:textId="77777777" w:rsidR="009E2C85" w:rsidRPr="006D5BDE" w:rsidRDefault="009E2C85" w:rsidP="00DA00A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би овде требало да буде 4.3.1 и слично? као што имаш у поглављу 4.1. Генерално требало би да имаш конзистентну нумерацију кроз цео рад.</w:t>
      </w:r>
    </w:p>
  </w:comment>
  <w:comment w:id="1769" w:author="Vladimir Dimitrieski" w:date="2023-08-13T10:51:00Z" w:initials="VD">
    <w:p w14:paraId="06B758DF" w14:textId="77777777" w:rsidR="009E2C85" w:rsidRPr="006D5BDE" w:rsidRDefault="009E2C85" w:rsidP="00675E07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би овде требало да буде 4.3.1 и слично? као што имаш у поглављу 4.1. Генерално требало би да имаш конзистентну нумерацију кроз цео рад.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E8BC00B" w15:done="0"/>
  <w15:commentEx w15:paraId="52C63C70" w15:done="0"/>
  <w15:commentEx w15:paraId="0706BA77" w15:done="0"/>
  <w15:commentEx w15:paraId="43EB7CDE" w15:done="0"/>
  <w15:commentEx w15:paraId="3E2421A3" w15:done="1"/>
  <w15:commentEx w15:paraId="38D67FDC" w15:done="1"/>
  <w15:commentEx w15:paraId="6D05A89D" w15:done="1"/>
  <w15:commentEx w15:paraId="701E047F" w15:done="0"/>
  <w15:commentEx w15:paraId="6137A77D" w15:done="0"/>
  <w15:commentEx w15:paraId="4C219941" w15:done="0"/>
  <w15:commentEx w15:paraId="19BC64BE" w15:done="0"/>
  <w15:commentEx w15:paraId="72776CB2" w15:done="0"/>
  <w15:commentEx w15:paraId="0175EACA" w15:done="0"/>
  <w15:commentEx w15:paraId="159F747C" w15:paraIdParent="0175EACA" w15:done="0"/>
  <w15:commentEx w15:paraId="725C267A" w15:done="0"/>
  <w15:commentEx w15:paraId="5506C14A" w15:done="0"/>
  <w15:commentEx w15:paraId="2380FCA4" w15:paraIdParent="5506C14A" w15:done="0"/>
  <w15:commentEx w15:paraId="76528719" w15:done="0"/>
  <w15:commentEx w15:paraId="1237B18C" w15:done="0"/>
  <w15:commentEx w15:paraId="46F7AB7F" w15:done="0"/>
  <w15:commentEx w15:paraId="41236B04" w15:done="1"/>
  <w15:commentEx w15:paraId="7C663CD9" w15:done="0"/>
  <w15:commentEx w15:paraId="55F11FD8" w15:done="0"/>
  <w15:commentEx w15:paraId="21ACCE6A" w15:done="1"/>
  <w15:commentEx w15:paraId="4526A57C" w15:done="1"/>
  <w15:commentEx w15:paraId="07E7E255" w15:done="1"/>
  <w15:commentEx w15:paraId="3B8DB6AC" w15:done="1"/>
  <w15:commentEx w15:paraId="06B758DF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832B20" w16cex:dateUtc="2023-08-13T08:12:00Z"/>
  <w16cex:commentExtensible w16cex:durableId="28832B2F" w16cex:dateUtc="2023-08-13T08:13:00Z"/>
  <w16cex:commentExtensible w16cex:durableId="28832C12" w16cex:dateUtc="2023-08-13T08:16:00Z"/>
  <w16cex:commentExtensible w16cex:durableId="28832CD1" w16cex:dateUtc="2023-08-13T08:20:00Z"/>
  <w16cex:commentExtensible w16cex:durableId="28832D78" w16cex:dateUtc="2023-08-13T08:22:00Z"/>
  <w16cex:commentExtensible w16cex:durableId="28832DC1" w16cex:dateUtc="2023-08-13T08:24:00Z"/>
  <w16cex:commentExtensible w16cex:durableId="28832E5E" w16cex:dateUtc="2023-08-13T08:26:00Z"/>
  <w16cex:commentExtensible w16cex:durableId="28832E9A" w16cex:dateUtc="2023-08-13T08:27:00Z"/>
  <w16cex:commentExtensible w16cex:durableId="28832EA8" w16cex:dateUtc="2023-08-13T08:27:00Z"/>
  <w16cex:commentExtensible w16cex:durableId="28832ED2" w16cex:dateUtc="2023-08-13T08:28:00Z"/>
  <w16cex:commentExtensible w16cex:durableId="28832F54" w16cex:dateUtc="2023-08-13T08:30:00Z"/>
  <w16cex:commentExtensible w16cex:durableId="28832F6F" w16cex:dateUtc="2023-08-13T08:31:00Z"/>
  <w16cex:commentExtensible w16cex:durableId="28832F85" w16cex:dateUtc="2023-08-13T08:31:00Z"/>
  <w16cex:commentExtensible w16cex:durableId="28832FC3" w16cex:dateUtc="2023-08-13T08:32:00Z"/>
  <w16cex:commentExtensible w16cex:durableId="2883302E" w16cex:dateUtc="2023-08-13T08:34:00Z"/>
  <w16cex:commentExtensible w16cex:durableId="2883308A" w16cex:dateUtc="2023-08-13T08:35:00Z"/>
  <w16cex:commentExtensible w16cex:durableId="2883312F" w16cex:dateUtc="2023-08-13T08:38:00Z"/>
  <w16cex:commentExtensible w16cex:durableId="28833147" w16cex:dateUtc="2023-08-13T08:39:00Z"/>
  <w16cex:commentExtensible w16cex:durableId="28833283" w16cex:dateUtc="2023-08-13T08:44:00Z"/>
  <w16cex:commentExtensible w16cex:durableId="2883341C" w16cex:dateUtc="2023-08-13T08:51:00Z"/>
  <w16cex:commentExtensible w16cex:durableId="288333E3" w16cex:dateUtc="2023-08-13T08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E8BC00B" w16cid:durableId="28832B20"/>
  <w16cid:commentId w16cid:paraId="0706BA77" w16cid:durableId="28832B2F"/>
  <w16cid:commentId w16cid:paraId="3E2421A3" w16cid:durableId="28832C12"/>
  <w16cid:commentId w16cid:paraId="38D67FDC" w16cid:durableId="28832CD1"/>
  <w16cid:commentId w16cid:paraId="17A0A865" w16cid:durableId="28832D78"/>
  <w16cid:commentId w16cid:paraId="6D05A89D" w16cid:durableId="28832DC1"/>
  <w16cid:commentId w16cid:paraId="701E047F" w16cid:durableId="28832E5E"/>
  <w16cid:commentId w16cid:paraId="6137A77D" w16cid:durableId="28832E9A"/>
  <w16cid:commentId w16cid:paraId="4C219941" w16cid:durableId="28832EA8"/>
  <w16cid:commentId w16cid:paraId="72776CB2" w16cid:durableId="28832ED2"/>
  <w16cid:commentId w16cid:paraId="0175EACA" w16cid:durableId="28832F54"/>
  <w16cid:commentId w16cid:paraId="159F747C" w16cid:durableId="28832F6F"/>
  <w16cid:commentId w16cid:paraId="725C267A" w16cid:durableId="28832F85"/>
  <w16cid:commentId w16cid:paraId="5506C14A" w16cid:durableId="28832FC3"/>
  <w16cid:commentId w16cid:paraId="1237B18C" w16cid:durableId="2883302E"/>
  <w16cid:commentId w16cid:paraId="46F7AB7F" w16cid:durableId="2883308A"/>
  <w16cid:commentId w16cid:paraId="41236B04" w16cid:durableId="2883312F"/>
  <w16cid:commentId w16cid:paraId="7C663CD9" w16cid:durableId="28833147"/>
  <w16cid:commentId w16cid:paraId="55F11FD8" w16cid:durableId="28833283"/>
  <w16cid:commentId w16cid:paraId="21ACCE6A" w16cid:durableId="2883341C"/>
  <w16cid:commentId w16cid:paraId="4526A57C" w16cid:durableId="288333E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4BEAEA" w14:textId="77777777" w:rsidR="00A47880" w:rsidRDefault="00A47880">
      <w:r>
        <w:separator/>
      </w:r>
    </w:p>
  </w:endnote>
  <w:endnote w:type="continuationSeparator" w:id="0">
    <w:p w14:paraId="038C421A" w14:textId="77777777" w:rsidR="00A47880" w:rsidRDefault="00A478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CHelvItalic">
    <w:charset w:val="00"/>
    <w:family w:val="auto"/>
    <w:pitch w:val="variable"/>
    <w:sig w:usb0="00000083" w:usb1="00000000" w:usb2="00000000" w:usb3="00000000" w:csb0="00000009" w:csb1="00000000"/>
  </w:font>
  <w:font w:name="VogueBold">
    <w:charset w:val="00"/>
    <w:family w:val="auto"/>
    <w:pitch w:val="variable"/>
    <w:sig w:usb0="00000083" w:usb1="00000000" w:usb2="00000000" w:usb3="00000000" w:csb0="00000009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EC357" w14:textId="77777777" w:rsidR="009E2C85" w:rsidRDefault="009E2C8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592C5A" w14:textId="77777777" w:rsidR="009E2C85" w:rsidRDefault="009E2C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B0218F" w14:textId="77777777" w:rsidR="009E2C85" w:rsidRDefault="009E2C8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841FDE" w14:textId="77777777" w:rsidR="009E2C85" w:rsidRDefault="009E2C8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EBAA81" w14:textId="77777777" w:rsidR="009E2C85" w:rsidRDefault="009E2C85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F9114C" w14:textId="77777777" w:rsidR="009E2C85" w:rsidRDefault="009E2C85" w:rsidP="00917EE4">
    <w:pPr>
      <w:pStyle w:val="Footer"/>
      <w:ind w:right="360"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63DA4" w14:textId="10E42F03" w:rsidR="009E2C85" w:rsidRDefault="009E2C85" w:rsidP="00B951C6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46993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7FD581" w14:textId="6DC9B911" w:rsidR="009E2C85" w:rsidRDefault="009E2C8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86E2F">
          <w:rPr>
            <w:noProof/>
          </w:rPr>
          <w:t>77</w:t>
        </w:r>
        <w:r>
          <w:rPr>
            <w:noProof/>
          </w:rPr>
          <w:fldChar w:fldCharType="end"/>
        </w:r>
      </w:p>
    </w:sdtContent>
  </w:sdt>
  <w:p w14:paraId="40A65E63" w14:textId="77777777" w:rsidR="009E2C85" w:rsidRDefault="009E2C8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9A9E03" w14:textId="77777777" w:rsidR="00A47880" w:rsidRDefault="00A47880">
      <w:r>
        <w:separator/>
      </w:r>
    </w:p>
  </w:footnote>
  <w:footnote w:type="continuationSeparator" w:id="0">
    <w:p w14:paraId="174BF75A" w14:textId="77777777" w:rsidR="00A47880" w:rsidRDefault="00A478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D67319" w14:textId="77777777" w:rsidR="009E2C85" w:rsidRDefault="009E2C8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64C305" w14:textId="77777777" w:rsidR="009E2C85" w:rsidRDefault="009E2C8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9E2C85" w:rsidRPr="002A3429" w14:paraId="2016A057" w14:textId="77777777" w:rsidTr="004137A1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745229C1" w14:textId="77777777" w:rsidR="009E2C85" w:rsidRDefault="009E2C85" w:rsidP="0048305D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586C784A" wp14:editId="544FA20C">
                <wp:extent cx="777240" cy="868680"/>
                <wp:effectExtent l="0" t="0" r="3810" b="7620"/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0F18C7BA" w14:textId="410838DB" w:rsidR="009E2C85" w:rsidRDefault="009E2C85" w:rsidP="0048305D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  <w:lang w:val="sr-Cyrl-RS"/>
            </w:rPr>
            <w:t>УНИВЕРЗИТЕТ У НОВОМ САДУ</w:t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  <w:lang w:val="sr-Cyrl-RS"/>
            </w:rPr>
            <w:t>ФАКУЛТЕТ ТЕХНИЧКИХ НАУКА</w:t>
          </w:r>
          <w:r>
            <w:rPr>
              <w:rFonts w:ascii="Arial" w:hAnsi="Arial"/>
              <w:sz w:val="22"/>
            </w:rPr>
            <w:t xml:space="preserve"> </w:t>
          </w:r>
        </w:p>
        <w:p w14:paraId="44B2F2BA" w14:textId="54727383" w:rsidR="009E2C85" w:rsidRDefault="009E2C85" w:rsidP="0048305D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 xml:space="preserve">21000 </w:t>
          </w:r>
          <w:r>
            <w:rPr>
              <w:rFonts w:ascii="Arial" w:hAnsi="Arial"/>
              <w:spacing w:val="20"/>
              <w:sz w:val="22"/>
              <w:lang w:val="sr-Cyrl-RS"/>
            </w:rPr>
            <w:t>НОВИ САД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, </w:t>
          </w:r>
          <w:r>
            <w:rPr>
              <w:rFonts w:ascii="Arial" w:hAnsi="Arial"/>
              <w:spacing w:val="20"/>
              <w:sz w:val="22"/>
              <w:lang w:val="sr-Cyrl-RS"/>
            </w:rPr>
            <w:t>Трг Доситеја Обрадовића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 6</w:t>
          </w:r>
        </w:p>
      </w:tc>
    </w:tr>
    <w:tr w:rsidR="009E2C85" w14:paraId="3A9A9C57" w14:textId="77777777" w:rsidTr="004137A1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1F11EA1F" w14:textId="77777777" w:rsidR="009E2C85" w:rsidRPr="0048305D" w:rsidRDefault="009E2C85" w:rsidP="0048305D">
          <w:pPr>
            <w:rPr>
              <w:rFonts w:ascii="Arial" w:hAnsi="Arial"/>
              <w:sz w:val="20"/>
              <w:szCs w:val="22"/>
              <w:lang w:val="sr-Latn-RS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0D4F69CD" w14:textId="25512246" w:rsidR="009E2C85" w:rsidRPr="0048305D" w:rsidRDefault="009E2C85" w:rsidP="0048305D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sr-Cyrl-RS"/>
            </w:rPr>
          </w:pPr>
          <w:r>
            <w:rPr>
              <w:rFonts w:ascii="Arial" w:hAnsi="Arial"/>
              <w:b/>
              <w:sz w:val="28"/>
              <w:lang w:val="sr-Cyrl-RS"/>
            </w:rPr>
            <w:t>КЉУЧНА ДОКУМЕНТАЦИЈСКА ИНФОРМАЦИЈА</w:t>
          </w:r>
        </w:p>
      </w:tc>
    </w:tr>
  </w:tbl>
  <w:p w14:paraId="09081D93" w14:textId="77777777" w:rsidR="009E2C85" w:rsidRDefault="009E2C8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90B1F3" w14:textId="77777777" w:rsidR="009E2C85" w:rsidRDefault="009E2C85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077398" w14:textId="77777777" w:rsidR="009E2C85" w:rsidRDefault="009E2C85" w:rsidP="00917EE4">
    <w:pPr>
      <w:pStyle w:val="Header"/>
      <w:ind w:right="360"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F73C6" w14:textId="77777777" w:rsidR="009E2C85" w:rsidRDefault="009E2C85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9E2C85" w14:paraId="18A3CD37" w14:textId="77777777" w:rsidTr="00D4053D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B8439D3" w14:textId="2E5E735C" w:rsidR="009E2C85" w:rsidRDefault="009E2C85" w:rsidP="00EB4456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2602FBD7" wp14:editId="09702595">
                <wp:extent cx="777240" cy="868680"/>
                <wp:effectExtent l="0" t="0" r="3810" b="7620"/>
                <wp:docPr id="204" name="Picture 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7AAB41DE" w14:textId="77777777" w:rsidR="009E2C85" w:rsidRDefault="009E2C85" w:rsidP="00EB4456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</w:rPr>
            <w:t xml:space="preserve">UNIVERSITY OF NOVI SAD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</w:rPr>
            <w:t>FACULTY OF TECHNICAL SCIENCES</w:t>
          </w:r>
          <w:r>
            <w:rPr>
              <w:rFonts w:ascii="Arial" w:hAnsi="Arial"/>
              <w:sz w:val="22"/>
            </w:rPr>
            <w:t xml:space="preserve"> </w:t>
          </w:r>
        </w:p>
        <w:p w14:paraId="170AE945" w14:textId="77777777" w:rsidR="009E2C85" w:rsidRDefault="009E2C85" w:rsidP="00EB4456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>21000 NOVI SAD, Trg Dositeja Obradovića 6</w:t>
          </w:r>
        </w:p>
      </w:tc>
    </w:tr>
    <w:tr w:rsidR="009E2C85" w14:paraId="0021519D" w14:textId="77777777" w:rsidTr="00D4053D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F0485F4" w14:textId="77777777" w:rsidR="009E2C85" w:rsidRDefault="009E2C85" w:rsidP="00EB4456">
          <w:pPr>
            <w:rPr>
              <w:rFonts w:ascii="Arial" w:hAnsi="Arial"/>
              <w:sz w:val="20"/>
              <w:szCs w:val="22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4B93CCB6" w14:textId="77777777" w:rsidR="009E2C85" w:rsidRDefault="009E2C85" w:rsidP="00EB4456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en-US"/>
            </w:rPr>
          </w:pPr>
          <w:r>
            <w:rPr>
              <w:rFonts w:ascii="Arial" w:hAnsi="Arial"/>
              <w:b/>
              <w:sz w:val="28"/>
            </w:rPr>
            <w:t>KEY WORDS DOCUMENTATION</w:t>
          </w:r>
        </w:p>
      </w:tc>
    </w:tr>
  </w:tbl>
  <w:p w14:paraId="2B06B406" w14:textId="77777777" w:rsidR="009E2C85" w:rsidRDefault="009E2C8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0616C2" w14:textId="77777777" w:rsidR="009E2C85" w:rsidRDefault="009E2C85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CB20C3" w14:textId="77777777" w:rsidR="009E2C85" w:rsidRDefault="009E2C85" w:rsidP="004D445F">
    <w:pPr>
      <w:pStyle w:val="Header"/>
      <w:ind w:right="360"/>
      <w:rPr>
        <w:lang w:val="sr-Latn-CS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CF2071" w14:textId="77777777" w:rsidR="009E2C85" w:rsidRDefault="009E2C85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1072B"/>
    <w:multiLevelType w:val="hybridMultilevel"/>
    <w:tmpl w:val="69CE894C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5202D40"/>
    <w:multiLevelType w:val="hybridMultilevel"/>
    <w:tmpl w:val="62E2CEA4"/>
    <w:lvl w:ilvl="0" w:tplc="8D847F0E">
      <w:start w:val="1"/>
      <w:numFmt w:val="decimal"/>
      <w:lvlText w:val="[%1]"/>
      <w:lvlJc w:val="left"/>
      <w:pPr>
        <w:ind w:left="360" w:hanging="360"/>
      </w:pPr>
      <w:rPr>
        <w:rFonts w:hint="default"/>
        <w:i w:val="0"/>
      </w:rPr>
    </w:lvl>
    <w:lvl w:ilvl="1" w:tplc="281A0019">
      <w:start w:val="1"/>
      <w:numFmt w:val="lowerLetter"/>
      <w:lvlText w:val="%2."/>
      <w:lvlJc w:val="left"/>
      <w:pPr>
        <w:ind w:left="1080" w:hanging="360"/>
      </w:pPr>
    </w:lvl>
    <w:lvl w:ilvl="2" w:tplc="281A001B" w:tentative="1">
      <w:start w:val="1"/>
      <w:numFmt w:val="lowerRoman"/>
      <w:lvlText w:val="%3."/>
      <w:lvlJc w:val="right"/>
      <w:pPr>
        <w:ind w:left="1800" w:hanging="180"/>
      </w:pPr>
    </w:lvl>
    <w:lvl w:ilvl="3" w:tplc="281A000F" w:tentative="1">
      <w:start w:val="1"/>
      <w:numFmt w:val="decimal"/>
      <w:lvlText w:val="%4."/>
      <w:lvlJc w:val="left"/>
      <w:pPr>
        <w:ind w:left="2520" w:hanging="360"/>
      </w:pPr>
    </w:lvl>
    <w:lvl w:ilvl="4" w:tplc="281A0019" w:tentative="1">
      <w:start w:val="1"/>
      <w:numFmt w:val="lowerLetter"/>
      <w:lvlText w:val="%5."/>
      <w:lvlJc w:val="left"/>
      <w:pPr>
        <w:ind w:left="3240" w:hanging="360"/>
      </w:pPr>
    </w:lvl>
    <w:lvl w:ilvl="5" w:tplc="281A001B" w:tentative="1">
      <w:start w:val="1"/>
      <w:numFmt w:val="lowerRoman"/>
      <w:lvlText w:val="%6."/>
      <w:lvlJc w:val="right"/>
      <w:pPr>
        <w:ind w:left="3960" w:hanging="180"/>
      </w:pPr>
    </w:lvl>
    <w:lvl w:ilvl="6" w:tplc="281A000F" w:tentative="1">
      <w:start w:val="1"/>
      <w:numFmt w:val="decimal"/>
      <w:lvlText w:val="%7."/>
      <w:lvlJc w:val="left"/>
      <w:pPr>
        <w:ind w:left="4680" w:hanging="360"/>
      </w:pPr>
    </w:lvl>
    <w:lvl w:ilvl="7" w:tplc="281A0019" w:tentative="1">
      <w:start w:val="1"/>
      <w:numFmt w:val="lowerLetter"/>
      <w:lvlText w:val="%8."/>
      <w:lvlJc w:val="left"/>
      <w:pPr>
        <w:ind w:left="5400" w:hanging="360"/>
      </w:pPr>
    </w:lvl>
    <w:lvl w:ilvl="8" w:tplc="28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94E5B04"/>
    <w:multiLevelType w:val="multilevel"/>
    <w:tmpl w:val="B2920012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9" w15:restartNumberingAfterBreak="0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C0324F7"/>
    <w:multiLevelType w:val="hybridMultilevel"/>
    <w:tmpl w:val="80863BA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2DB9442C"/>
    <w:multiLevelType w:val="hybridMultilevel"/>
    <w:tmpl w:val="28BABB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DD5037"/>
    <w:multiLevelType w:val="hybridMultilevel"/>
    <w:tmpl w:val="2C227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8B19DF"/>
    <w:multiLevelType w:val="hybridMultilevel"/>
    <w:tmpl w:val="77244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27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17" w15:restartNumberingAfterBreak="0">
    <w:nsid w:val="53BD50A4"/>
    <w:multiLevelType w:val="hybridMultilevel"/>
    <w:tmpl w:val="E864F5C2"/>
    <w:lvl w:ilvl="0" w:tplc="28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69941CCC"/>
    <w:multiLevelType w:val="hybridMultilevel"/>
    <w:tmpl w:val="D7A442DA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B3AE8"/>
    <w:multiLevelType w:val="hybridMultilevel"/>
    <w:tmpl w:val="1A989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EF6E52"/>
    <w:multiLevelType w:val="hybridMultilevel"/>
    <w:tmpl w:val="22BCF5D8"/>
    <w:lvl w:ilvl="0" w:tplc="28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001395"/>
    <w:multiLevelType w:val="hybridMultilevel"/>
    <w:tmpl w:val="EC8C4290"/>
    <w:lvl w:ilvl="0" w:tplc="22E64B56">
      <w:start w:val="1"/>
      <w:numFmt w:val="decimal"/>
      <w:lvlText w:val="[%1]"/>
      <w:lvlJc w:val="left"/>
      <w:pPr>
        <w:ind w:left="360" w:hanging="360"/>
      </w:pPr>
      <w:rPr>
        <w:rFonts w:hint="default"/>
        <w:i w:val="0"/>
      </w:rPr>
    </w:lvl>
    <w:lvl w:ilvl="1" w:tplc="281A0019">
      <w:start w:val="1"/>
      <w:numFmt w:val="lowerLetter"/>
      <w:lvlText w:val="%2."/>
      <w:lvlJc w:val="left"/>
      <w:pPr>
        <w:ind w:left="1080" w:hanging="360"/>
      </w:pPr>
    </w:lvl>
    <w:lvl w:ilvl="2" w:tplc="281A001B" w:tentative="1">
      <w:start w:val="1"/>
      <w:numFmt w:val="lowerRoman"/>
      <w:lvlText w:val="%3."/>
      <w:lvlJc w:val="right"/>
      <w:pPr>
        <w:ind w:left="1800" w:hanging="180"/>
      </w:pPr>
    </w:lvl>
    <w:lvl w:ilvl="3" w:tplc="281A000F" w:tentative="1">
      <w:start w:val="1"/>
      <w:numFmt w:val="decimal"/>
      <w:lvlText w:val="%4."/>
      <w:lvlJc w:val="left"/>
      <w:pPr>
        <w:ind w:left="2520" w:hanging="360"/>
      </w:pPr>
    </w:lvl>
    <w:lvl w:ilvl="4" w:tplc="281A0019" w:tentative="1">
      <w:start w:val="1"/>
      <w:numFmt w:val="lowerLetter"/>
      <w:lvlText w:val="%5."/>
      <w:lvlJc w:val="left"/>
      <w:pPr>
        <w:ind w:left="3240" w:hanging="360"/>
      </w:pPr>
    </w:lvl>
    <w:lvl w:ilvl="5" w:tplc="281A001B" w:tentative="1">
      <w:start w:val="1"/>
      <w:numFmt w:val="lowerRoman"/>
      <w:lvlText w:val="%6."/>
      <w:lvlJc w:val="right"/>
      <w:pPr>
        <w:ind w:left="3960" w:hanging="180"/>
      </w:pPr>
    </w:lvl>
    <w:lvl w:ilvl="6" w:tplc="281A000F" w:tentative="1">
      <w:start w:val="1"/>
      <w:numFmt w:val="decimal"/>
      <w:lvlText w:val="%7."/>
      <w:lvlJc w:val="left"/>
      <w:pPr>
        <w:ind w:left="4680" w:hanging="360"/>
      </w:pPr>
    </w:lvl>
    <w:lvl w:ilvl="7" w:tplc="281A0019" w:tentative="1">
      <w:start w:val="1"/>
      <w:numFmt w:val="lowerLetter"/>
      <w:lvlText w:val="%8."/>
      <w:lvlJc w:val="left"/>
      <w:pPr>
        <w:ind w:left="5400" w:hanging="360"/>
      </w:pPr>
    </w:lvl>
    <w:lvl w:ilvl="8" w:tplc="28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7"/>
  </w:num>
  <w:num w:numId="3">
    <w:abstractNumId w:val="20"/>
  </w:num>
  <w:num w:numId="4">
    <w:abstractNumId w:val="24"/>
  </w:num>
  <w:num w:numId="5">
    <w:abstractNumId w:val="12"/>
  </w:num>
  <w:num w:numId="6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360" w:hanging="360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360" w:hanging="360"/>
        </w:pPr>
        <w:rPr>
          <w:rFonts w:hint="default"/>
          <w:i w:val="0"/>
        </w:rPr>
      </w:lvl>
    </w:lvlOverride>
  </w:num>
  <w:num w:numId="7">
    <w:abstractNumId w:val="16"/>
  </w:num>
  <w:num w:numId="8">
    <w:abstractNumId w:val="18"/>
  </w:num>
  <w:num w:numId="9">
    <w:abstractNumId w:val="26"/>
  </w:num>
  <w:num w:numId="10">
    <w:abstractNumId w:val="19"/>
  </w:num>
  <w:num w:numId="11">
    <w:abstractNumId w:val="1"/>
  </w:num>
  <w:num w:numId="12">
    <w:abstractNumId w:val="22"/>
  </w:num>
  <w:num w:numId="13">
    <w:abstractNumId w:val="9"/>
  </w:num>
  <w:num w:numId="14">
    <w:abstractNumId w:val="32"/>
  </w:num>
  <w:num w:numId="15">
    <w:abstractNumId w:val="2"/>
  </w:num>
  <w:num w:numId="16">
    <w:abstractNumId w:val="4"/>
  </w:num>
  <w:num w:numId="17">
    <w:abstractNumId w:val="30"/>
  </w:num>
  <w:num w:numId="18">
    <w:abstractNumId w:val="33"/>
  </w:num>
  <w:num w:numId="19">
    <w:abstractNumId w:val="8"/>
  </w:num>
  <w:num w:numId="20">
    <w:abstractNumId w:val="21"/>
  </w:num>
  <w:num w:numId="21">
    <w:abstractNumId w:val="6"/>
  </w:num>
  <w:num w:numId="22">
    <w:abstractNumId w:val="7"/>
  </w:num>
  <w:num w:numId="23">
    <w:abstractNumId w:val="5"/>
  </w:num>
  <w:num w:numId="24">
    <w:abstractNumId w:val="8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13"/>
  </w:num>
  <w:num w:numId="26">
    <w:abstractNumId w:val="10"/>
  </w:num>
  <w:num w:numId="27">
    <w:abstractNumId w:val="15"/>
  </w:num>
  <w:num w:numId="28">
    <w:abstractNumId w:val="27"/>
  </w:num>
  <w:num w:numId="29">
    <w:abstractNumId w:val="14"/>
  </w:num>
  <w:num w:numId="30">
    <w:abstractNumId w:val="11"/>
  </w:num>
  <w:num w:numId="31">
    <w:abstractNumId w:val="28"/>
  </w:num>
  <w:num w:numId="32">
    <w:abstractNumId w:val="25"/>
  </w:num>
  <w:num w:numId="33">
    <w:abstractNumId w:val="17"/>
  </w:num>
  <w:num w:numId="34">
    <w:abstractNumId w:val="29"/>
  </w:num>
  <w:num w:numId="35">
    <w:abstractNumId w:val="31"/>
  </w:num>
  <w:num w:numId="36">
    <w:abstractNumId w:val="3"/>
  </w:num>
  <w:num w:numId="37">
    <w:abstractNumId w:val="0"/>
  </w:num>
  <w:numIdMacAtCleanup w:val="1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Vladimir Dimitrieski">
    <w15:presenceInfo w15:providerId="Windows Live" w15:userId="83422ecfb98e9ead"/>
  </w15:person>
  <w15:person w15:author="Jelena Hrnjak">
    <w15:presenceInfo w15:providerId="Windows Live" w15:userId="66d5afbda19e128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embedSystemFonts/>
  <w:mirrorMargins/>
  <w:hideSpellingError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0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6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1262"/>
    <w:rsid w:val="0000164B"/>
    <w:rsid w:val="000024D7"/>
    <w:rsid w:val="00002841"/>
    <w:rsid w:val="000028E7"/>
    <w:rsid w:val="000029B3"/>
    <w:rsid w:val="00002C7F"/>
    <w:rsid w:val="000030E3"/>
    <w:rsid w:val="00003809"/>
    <w:rsid w:val="00005023"/>
    <w:rsid w:val="000051BF"/>
    <w:rsid w:val="00005F10"/>
    <w:rsid w:val="000061A6"/>
    <w:rsid w:val="00006998"/>
    <w:rsid w:val="00006EA8"/>
    <w:rsid w:val="000079C5"/>
    <w:rsid w:val="0001041A"/>
    <w:rsid w:val="000104A8"/>
    <w:rsid w:val="000112CB"/>
    <w:rsid w:val="00012B6C"/>
    <w:rsid w:val="00012B81"/>
    <w:rsid w:val="0001344C"/>
    <w:rsid w:val="000137A9"/>
    <w:rsid w:val="00013E72"/>
    <w:rsid w:val="0001421C"/>
    <w:rsid w:val="000147F2"/>
    <w:rsid w:val="00014DEA"/>
    <w:rsid w:val="000157B9"/>
    <w:rsid w:val="00016760"/>
    <w:rsid w:val="00016896"/>
    <w:rsid w:val="00017409"/>
    <w:rsid w:val="00017A86"/>
    <w:rsid w:val="000206BB"/>
    <w:rsid w:val="000207D7"/>
    <w:rsid w:val="00020D9F"/>
    <w:rsid w:val="00020F3F"/>
    <w:rsid w:val="000220CE"/>
    <w:rsid w:val="000221AC"/>
    <w:rsid w:val="0002244B"/>
    <w:rsid w:val="00022766"/>
    <w:rsid w:val="00023957"/>
    <w:rsid w:val="00023A75"/>
    <w:rsid w:val="00023B95"/>
    <w:rsid w:val="00023BA5"/>
    <w:rsid w:val="00023D97"/>
    <w:rsid w:val="00024DAD"/>
    <w:rsid w:val="00024E05"/>
    <w:rsid w:val="0002535B"/>
    <w:rsid w:val="00025964"/>
    <w:rsid w:val="00025EC2"/>
    <w:rsid w:val="0002610E"/>
    <w:rsid w:val="00026156"/>
    <w:rsid w:val="000266D8"/>
    <w:rsid w:val="0002673F"/>
    <w:rsid w:val="00026E17"/>
    <w:rsid w:val="000277A6"/>
    <w:rsid w:val="00027C3A"/>
    <w:rsid w:val="00027C52"/>
    <w:rsid w:val="00027E4E"/>
    <w:rsid w:val="000301ED"/>
    <w:rsid w:val="000308E5"/>
    <w:rsid w:val="000310B0"/>
    <w:rsid w:val="0003157E"/>
    <w:rsid w:val="00031B51"/>
    <w:rsid w:val="00032378"/>
    <w:rsid w:val="00032998"/>
    <w:rsid w:val="00032F7B"/>
    <w:rsid w:val="00033395"/>
    <w:rsid w:val="00033496"/>
    <w:rsid w:val="00033D67"/>
    <w:rsid w:val="00034068"/>
    <w:rsid w:val="0003438E"/>
    <w:rsid w:val="00034C26"/>
    <w:rsid w:val="00034E41"/>
    <w:rsid w:val="00034EB3"/>
    <w:rsid w:val="000354CF"/>
    <w:rsid w:val="00035981"/>
    <w:rsid w:val="000359F0"/>
    <w:rsid w:val="00036612"/>
    <w:rsid w:val="000368DB"/>
    <w:rsid w:val="00036DF4"/>
    <w:rsid w:val="000370AB"/>
    <w:rsid w:val="00037FA3"/>
    <w:rsid w:val="000406C0"/>
    <w:rsid w:val="00040800"/>
    <w:rsid w:val="0004098D"/>
    <w:rsid w:val="00040DDC"/>
    <w:rsid w:val="000416F5"/>
    <w:rsid w:val="00041F7B"/>
    <w:rsid w:val="00041F87"/>
    <w:rsid w:val="000428CD"/>
    <w:rsid w:val="00042C43"/>
    <w:rsid w:val="0004342E"/>
    <w:rsid w:val="000435D4"/>
    <w:rsid w:val="0004395B"/>
    <w:rsid w:val="00044A2C"/>
    <w:rsid w:val="000454F7"/>
    <w:rsid w:val="000466A8"/>
    <w:rsid w:val="00046B6A"/>
    <w:rsid w:val="00046CD6"/>
    <w:rsid w:val="00047905"/>
    <w:rsid w:val="00047CFB"/>
    <w:rsid w:val="00050061"/>
    <w:rsid w:val="0005087B"/>
    <w:rsid w:val="000508C8"/>
    <w:rsid w:val="00050992"/>
    <w:rsid w:val="00050D90"/>
    <w:rsid w:val="00051A74"/>
    <w:rsid w:val="00051AD5"/>
    <w:rsid w:val="00052101"/>
    <w:rsid w:val="00052316"/>
    <w:rsid w:val="0005243C"/>
    <w:rsid w:val="00052ADD"/>
    <w:rsid w:val="000531D7"/>
    <w:rsid w:val="00053350"/>
    <w:rsid w:val="00053393"/>
    <w:rsid w:val="00053FF0"/>
    <w:rsid w:val="00054C96"/>
    <w:rsid w:val="00054DE5"/>
    <w:rsid w:val="00055550"/>
    <w:rsid w:val="00056616"/>
    <w:rsid w:val="00056A02"/>
    <w:rsid w:val="00056F45"/>
    <w:rsid w:val="000572BB"/>
    <w:rsid w:val="00061AC0"/>
    <w:rsid w:val="00061EB2"/>
    <w:rsid w:val="00061EF1"/>
    <w:rsid w:val="000631E2"/>
    <w:rsid w:val="0006336A"/>
    <w:rsid w:val="0006361F"/>
    <w:rsid w:val="00063814"/>
    <w:rsid w:val="00064588"/>
    <w:rsid w:val="00065414"/>
    <w:rsid w:val="00065462"/>
    <w:rsid w:val="00065517"/>
    <w:rsid w:val="00065566"/>
    <w:rsid w:val="00065641"/>
    <w:rsid w:val="000656AE"/>
    <w:rsid w:val="00066EEF"/>
    <w:rsid w:val="00070348"/>
    <w:rsid w:val="00070374"/>
    <w:rsid w:val="00070B96"/>
    <w:rsid w:val="00071515"/>
    <w:rsid w:val="0007180F"/>
    <w:rsid w:val="00071C00"/>
    <w:rsid w:val="00071C2E"/>
    <w:rsid w:val="0007221F"/>
    <w:rsid w:val="00072D77"/>
    <w:rsid w:val="000750EB"/>
    <w:rsid w:val="00076459"/>
    <w:rsid w:val="00077741"/>
    <w:rsid w:val="00077B23"/>
    <w:rsid w:val="000801FF"/>
    <w:rsid w:val="0008055C"/>
    <w:rsid w:val="0008058E"/>
    <w:rsid w:val="00082CAD"/>
    <w:rsid w:val="00082FCA"/>
    <w:rsid w:val="00083042"/>
    <w:rsid w:val="00083612"/>
    <w:rsid w:val="00083A15"/>
    <w:rsid w:val="00084609"/>
    <w:rsid w:val="0008504A"/>
    <w:rsid w:val="0008573C"/>
    <w:rsid w:val="00085B86"/>
    <w:rsid w:val="00085DEE"/>
    <w:rsid w:val="0008616E"/>
    <w:rsid w:val="00090815"/>
    <w:rsid w:val="00090A2E"/>
    <w:rsid w:val="00090A54"/>
    <w:rsid w:val="00091023"/>
    <w:rsid w:val="000910F1"/>
    <w:rsid w:val="00091F72"/>
    <w:rsid w:val="0009298B"/>
    <w:rsid w:val="000932D0"/>
    <w:rsid w:val="000933D0"/>
    <w:rsid w:val="00094828"/>
    <w:rsid w:val="0009589A"/>
    <w:rsid w:val="0009629B"/>
    <w:rsid w:val="0009665B"/>
    <w:rsid w:val="000966BD"/>
    <w:rsid w:val="000966E6"/>
    <w:rsid w:val="00096805"/>
    <w:rsid w:val="00096A98"/>
    <w:rsid w:val="00096F2D"/>
    <w:rsid w:val="00096FA5"/>
    <w:rsid w:val="000A00B5"/>
    <w:rsid w:val="000A06A5"/>
    <w:rsid w:val="000A0B57"/>
    <w:rsid w:val="000A10D3"/>
    <w:rsid w:val="000A13AA"/>
    <w:rsid w:val="000A198A"/>
    <w:rsid w:val="000A1B61"/>
    <w:rsid w:val="000A254A"/>
    <w:rsid w:val="000A28A2"/>
    <w:rsid w:val="000A2BF4"/>
    <w:rsid w:val="000A2E03"/>
    <w:rsid w:val="000A2E9B"/>
    <w:rsid w:val="000A323D"/>
    <w:rsid w:val="000A3436"/>
    <w:rsid w:val="000A35CE"/>
    <w:rsid w:val="000A3A8F"/>
    <w:rsid w:val="000A482C"/>
    <w:rsid w:val="000A482D"/>
    <w:rsid w:val="000A4A28"/>
    <w:rsid w:val="000A54CC"/>
    <w:rsid w:val="000A6117"/>
    <w:rsid w:val="000B0005"/>
    <w:rsid w:val="000B00BF"/>
    <w:rsid w:val="000B010B"/>
    <w:rsid w:val="000B1787"/>
    <w:rsid w:val="000B1836"/>
    <w:rsid w:val="000B1CDC"/>
    <w:rsid w:val="000B1F0C"/>
    <w:rsid w:val="000B22AF"/>
    <w:rsid w:val="000B252D"/>
    <w:rsid w:val="000B28C6"/>
    <w:rsid w:val="000B2B12"/>
    <w:rsid w:val="000B2D84"/>
    <w:rsid w:val="000B3AF9"/>
    <w:rsid w:val="000B431D"/>
    <w:rsid w:val="000B4988"/>
    <w:rsid w:val="000B50C6"/>
    <w:rsid w:val="000B5445"/>
    <w:rsid w:val="000B560B"/>
    <w:rsid w:val="000B5A06"/>
    <w:rsid w:val="000B5FAC"/>
    <w:rsid w:val="000B6C27"/>
    <w:rsid w:val="000B7932"/>
    <w:rsid w:val="000B79CF"/>
    <w:rsid w:val="000C0736"/>
    <w:rsid w:val="000C08E1"/>
    <w:rsid w:val="000C0B8B"/>
    <w:rsid w:val="000C0BF2"/>
    <w:rsid w:val="000C1AA7"/>
    <w:rsid w:val="000C1CB1"/>
    <w:rsid w:val="000C2200"/>
    <w:rsid w:val="000C264C"/>
    <w:rsid w:val="000C2750"/>
    <w:rsid w:val="000C3C73"/>
    <w:rsid w:val="000C5402"/>
    <w:rsid w:val="000C59AA"/>
    <w:rsid w:val="000C5EB1"/>
    <w:rsid w:val="000D10C1"/>
    <w:rsid w:val="000D1441"/>
    <w:rsid w:val="000D17A3"/>
    <w:rsid w:val="000D24C4"/>
    <w:rsid w:val="000D2585"/>
    <w:rsid w:val="000D2762"/>
    <w:rsid w:val="000D2AB8"/>
    <w:rsid w:val="000D342C"/>
    <w:rsid w:val="000D343D"/>
    <w:rsid w:val="000D389F"/>
    <w:rsid w:val="000D440C"/>
    <w:rsid w:val="000D44D5"/>
    <w:rsid w:val="000D6A1D"/>
    <w:rsid w:val="000D6DEF"/>
    <w:rsid w:val="000D7255"/>
    <w:rsid w:val="000D75A7"/>
    <w:rsid w:val="000E12FA"/>
    <w:rsid w:val="000E1AA8"/>
    <w:rsid w:val="000E1B2B"/>
    <w:rsid w:val="000E229F"/>
    <w:rsid w:val="000E246B"/>
    <w:rsid w:val="000E2877"/>
    <w:rsid w:val="000E2A1A"/>
    <w:rsid w:val="000E31EB"/>
    <w:rsid w:val="000E37A8"/>
    <w:rsid w:val="000E423E"/>
    <w:rsid w:val="000E4A62"/>
    <w:rsid w:val="000E5843"/>
    <w:rsid w:val="000E5C9B"/>
    <w:rsid w:val="000E6ACB"/>
    <w:rsid w:val="000E6BCF"/>
    <w:rsid w:val="000E7B30"/>
    <w:rsid w:val="000F000B"/>
    <w:rsid w:val="000F0231"/>
    <w:rsid w:val="000F07C7"/>
    <w:rsid w:val="000F0B32"/>
    <w:rsid w:val="000F0EAF"/>
    <w:rsid w:val="000F1B9D"/>
    <w:rsid w:val="000F1CC7"/>
    <w:rsid w:val="000F1DFA"/>
    <w:rsid w:val="000F248C"/>
    <w:rsid w:val="000F3A32"/>
    <w:rsid w:val="000F42BF"/>
    <w:rsid w:val="000F4F5F"/>
    <w:rsid w:val="000F5A06"/>
    <w:rsid w:val="000F7AB8"/>
    <w:rsid w:val="0010015E"/>
    <w:rsid w:val="00100762"/>
    <w:rsid w:val="00100D94"/>
    <w:rsid w:val="001013E6"/>
    <w:rsid w:val="001018D9"/>
    <w:rsid w:val="00102861"/>
    <w:rsid w:val="001029BA"/>
    <w:rsid w:val="00103182"/>
    <w:rsid w:val="001032D3"/>
    <w:rsid w:val="001042D2"/>
    <w:rsid w:val="00104510"/>
    <w:rsid w:val="00104D81"/>
    <w:rsid w:val="0010650E"/>
    <w:rsid w:val="001066C0"/>
    <w:rsid w:val="001069FA"/>
    <w:rsid w:val="001100F0"/>
    <w:rsid w:val="00110350"/>
    <w:rsid w:val="00111599"/>
    <w:rsid w:val="00112E95"/>
    <w:rsid w:val="0011316E"/>
    <w:rsid w:val="0011317A"/>
    <w:rsid w:val="00113C86"/>
    <w:rsid w:val="00114425"/>
    <w:rsid w:val="001146FB"/>
    <w:rsid w:val="001156B6"/>
    <w:rsid w:val="001159FA"/>
    <w:rsid w:val="0011601F"/>
    <w:rsid w:val="0011717D"/>
    <w:rsid w:val="0011762A"/>
    <w:rsid w:val="00117809"/>
    <w:rsid w:val="00120AB9"/>
    <w:rsid w:val="001211FD"/>
    <w:rsid w:val="001212FB"/>
    <w:rsid w:val="001214BE"/>
    <w:rsid w:val="0012192F"/>
    <w:rsid w:val="00121A2C"/>
    <w:rsid w:val="00121C30"/>
    <w:rsid w:val="00121DBE"/>
    <w:rsid w:val="00121FD6"/>
    <w:rsid w:val="00122791"/>
    <w:rsid w:val="001227BF"/>
    <w:rsid w:val="00122806"/>
    <w:rsid w:val="00122BA9"/>
    <w:rsid w:val="00123427"/>
    <w:rsid w:val="0012344C"/>
    <w:rsid w:val="00125177"/>
    <w:rsid w:val="0012599D"/>
    <w:rsid w:val="00127185"/>
    <w:rsid w:val="0012732C"/>
    <w:rsid w:val="00127A13"/>
    <w:rsid w:val="00130313"/>
    <w:rsid w:val="00130623"/>
    <w:rsid w:val="001312C5"/>
    <w:rsid w:val="001312CB"/>
    <w:rsid w:val="00131786"/>
    <w:rsid w:val="00131885"/>
    <w:rsid w:val="00131A23"/>
    <w:rsid w:val="0013284C"/>
    <w:rsid w:val="00133D9D"/>
    <w:rsid w:val="001340FB"/>
    <w:rsid w:val="0013413C"/>
    <w:rsid w:val="001343C4"/>
    <w:rsid w:val="00135370"/>
    <w:rsid w:val="00135792"/>
    <w:rsid w:val="00135958"/>
    <w:rsid w:val="00135FCA"/>
    <w:rsid w:val="0013640A"/>
    <w:rsid w:val="00136717"/>
    <w:rsid w:val="001378F1"/>
    <w:rsid w:val="001400C9"/>
    <w:rsid w:val="00140C53"/>
    <w:rsid w:val="00141182"/>
    <w:rsid w:val="00141519"/>
    <w:rsid w:val="001418BE"/>
    <w:rsid w:val="00141F58"/>
    <w:rsid w:val="00142B32"/>
    <w:rsid w:val="00142BCC"/>
    <w:rsid w:val="00142C82"/>
    <w:rsid w:val="00142E4E"/>
    <w:rsid w:val="00142F3A"/>
    <w:rsid w:val="00142F46"/>
    <w:rsid w:val="0014371C"/>
    <w:rsid w:val="00143A80"/>
    <w:rsid w:val="00144207"/>
    <w:rsid w:val="001444CA"/>
    <w:rsid w:val="0014466B"/>
    <w:rsid w:val="00144F25"/>
    <w:rsid w:val="001451A8"/>
    <w:rsid w:val="00145AEF"/>
    <w:rsid w:val="00145B58"/>
    <w:rsid w:val="00146AE2"/>
    <w:rsid w:val="001478A6"/>
    <w:rsid w:val="00147AB6"/>
    <w:rsid w:val="00147D71"/>
    <w:rsid w:val="00150A63"/>
    <w:rsid w:val="00150D98"/>
    <w:rsid w:val="0015103E"/>
    <w:rsid w:val="001510CC"/>
    <w:rsid w:val="001516C9"/>
    <w:rsid w:val="001516DB"/>
    <w:rsid w:val="0015199F"/>
    <w:rsid w:val="00151DD0"/>
    <w:rsid w:val="00152D9D"/>
    <w:rsid w:val="0015358D"/>
    <w:rsid w:val="00153733"/>
    <w:rsid w:val="00153823"/>
    <w:rsid w:val="001539A2"/>
    <w:rsid w:val="00154569"/>
    <w:rsid w:val="00154901"/>
    <w:rsid w:val="00154A27"/>
    <w:rsid w:val="00154B3F"/>
    <w:rsid w:val="00154CAC"/>
    <w:rsid w:val="001554BD"/>
    <w:rsid w:val="001556C3"/>
    <w:rsid w:val="00155AFF"/>
    <w:rsid w:val="0015794F"/>
    <w:rsid w:val="00157E83"/>
    <w:rsid w:val="00160787"/>
    <w:rsid w:val="00160C05"/>
    <w:rsid w:val="00161665"/>
    <w:rsid w:val="001627FB"/>
    <w:rsid w:val="0016341E"/>
    <w:rsid w:val="001636F1"/>
    <w:rsid w:val="00163A3E"/>
    <w:rsid w:val="0016464A"/>
    <w:rsid w:val="0016493D"/>
    <w:rsid w:val="00164DC6"/>
    <w:rsid w:val="00165BB4"/>
    <w:rsid w:val="001667BF"/>
    <w:rsid w:val="0016772B"/>
    <w:rsid w:val="0016775F"/>
    <w:rsid w:val="001701ED"/>
    <w:rsid w:val="00170A17"/>
    <w:rsid w:val="00170D2D"/>
    <w:rsid w:val="0017117F"/>
    <w:rsid w:val="00171227"/>
    <w:rsid w:val="00171447"/>
    <w:rsid w:val="0017211B"/>
    <w:rsid w:val="00172A07"/>
    <w:rsid w:val="00173096"/>
    <w:rsid w:val="001732E6"/>
    <w:rsid w:val="001749FB"/>
    <w:rsid w:val="00174C0D"/>
    <w:rsid w:val="0017645F"/>
    <w:rsid w:val="001774CB"/>
    <w:rsid w:val="00177B89"/>
    <w:rsid w:val="0018182F"/>
    <w:rsid w:val="0018288B"/>
    <w:rsid w:val="001828A9"/>
    <w:rsid w:val="00183AAC"/>
    <w:rsid w:val="00183D94"/>
    <w:rsid w:val="001847E1"/>
    <w:rsid w:val="00184853"/>
    <w:rsid w:val="00184F72"/>
    <w:rsid w:val="001853CF"/>
    <w:rsid w:val="00186777"/>
    <w:rsid w:val="00186849"/>
    <w:rsid w:val="00186870"/>
    <w:rsid w:val="00186AFC"/>
    <w:rsid w:val="00187546"/>
    <w:rsid w:val="0019005A"/>
    <w:rsid w:val="001901BE"/>
    <w:rsid w:val="001904C9"/>
    <w:rsid w:val="00190F3B"/>
    <w:rsid w:val="00191E84"/>
    <w:rsid w:val="00192110"/>
    <w:rsid w:val="00192274"/>
    <w:rsid w:val="001922EA"/>
    <w:rsid w:val="001923DD"/>
    <w:rsid w:val="00192CDE"/>
    <w:rsid w:val="001935FE"/>
    <w:rsid w:val="00193614"/>
    <w:rsid w:val="00193DC4"/>
    <w:rsid w:val="001948A7"/>
    <w:rsid w:val="00194A1E"/>
    <w:rsid w:val="0019589A"/>
    <w:rsid w:val="00195BA5"/>
    <w:rsid w:val="00196108"/>
    <w:rsid w:val="001963D3"/>
    <w:rsid w:val="001963DF"/>
    <w:rsid w:val="0019676F"/>
    <w:rsid w:val="00196917"/>
    <w:rsid w:val="00197400"/>
    <w:rsid w:val="001979B5"/>
    <w:rsid w:val="00197A89"/>
    <w:rsid w:val="00197AFE"/>
    <w:rsid w:val="001A009E"/>
    <w:rsid w:val="001A05E4"/>
    <w:rsid w:val="001A0E67"/>
    <w:rsid w:val="001A15F9"/>
    <w:rsid w:val="001A17A9"/>
    <w:rsid w:val="001A1E9F"/>
    <w:rsid w:val="001A1FA5"/>
    <w:rsid w:val="001A21CA"/>
    <w:rsid w:val="001A3353"/>
    <w:rsid w:val="001A348D"/>
    <w:rsid w:val="001A35AD"/>
    <w:rsid w:val="001A381E"/>
    <w:rsid w:val="001A3ACA"/>
    <w:rsid w:val="001A4A23"/>
    <w:rsid w:val="001A5ED8"/>
    <w:rsid w:val="001A67D1"/>
    <w:rsid w:val="001A6A1C"/>
    <w:rsid w:val="001B04C1"/>
    <w:rsid w:val="001B096E"/>
    <w:rsid w:val="001B0E05"/>
    <w:rsid w:val="001B15B3"/>
    <w:rsid w:val="001B1702"/>
    <w:rsid w:val="001B27F4"/>
    <w:rsid w:val="001B2DC7"/>
    <w:rsid w:val="001B37D6"/>
    <w:rsid w:val="001B39E3"/>
    <w:rsid w:val="001B3E46"/>
    <w:rsid w:val="001B3EB0"/>
    <w:rsid w:val="001B4DA3"/>
    <w:rsid w:val="001B4F91"/>
    <w:rsid w:val="001B530F"/>
    <w:rsid w:val="001B57CF"/>
    <w:rsid w:val="001B6228"/>
    <w:rsid w:val="001B6960"/>
    <w:rsid w:val="001B788D"/>
    <w:rsid w:val="001B7C17"/>
    <w:rsid w:val="001C01AE"/>
    <w:rsid w:val="001C08C6"/>
    <w:rsid w:val="001C12EE"/>
    <w:rsid w:val="001C13EA"/>
    <w:rsid w:val="001C151C"/>
    <w:rsid w:val="001C15B3"/>
    <w:rsid w:val="001C16DA"/>
    <w:rsid w:val="001C1916"/>
    <w:rsid w:val="001C1A71"/>
    <w:rsid w:val="001C1B05"/>
    <w:rsid w:val="001C1E39"/>
    <w:rsid w:val="001C1F20"/>
    <w:rsid w:val="001C2140"/>
    <w:rsid w:val="001C2792"/>
    <w:rsid w:val="001C283C"/>
    <w:rsid w:val="001C2937"/>
    <w:rsid w:val="001C2B65"/>
    <w:rsid w:val="001C2FD2"/>
    <w:rsid w:val="001C3399"/>
    <w:rsid w:val="001C3A52"/>
    <w:rsid w:val="001C3DCC"/>
    <w:rsid w:val="001C431B"/>
    <w:rsid w:val="001C461F"/>
    <w:rsid w:val="001C5307"/>
    <w:rsid w:val="001C545B"/>
    <w:rsid w:val="001C6291"/>
    <w:rsid w:val="001C699B"/>
    <w:rsid w:val="001C7125"/>
    <w:rsid w:val="001D07BD"/>
    <w:rsid w:val="001D0AFF"/>
    <w:rsid w:val="001D11E7"/>
    <w:rsid w:val="001D15C7"/>
    <w:rsid w:val="001D19EE"/>
    <w:rsid w:val="001D267A"/>
    <w:rsid w:val="001D2E17"/>
    <w:rsid w:val="001D544C"/>
    <w:rsid w:val="001D57C6"/>
    <w:rsid w:val="001D5E29"/>
    <w:rsid w:val="001D5F0E"/>
    <w:rsid w:val="001D638C"/>
    <w:rsid w:val="001D656D"/>
    <w:rsid w:val="001D6C1D"/>
    <w:rsid w:val="001D6F31"/>
    <w:rsid w:val="001D7D97"/>
    <w:rsid w:val="001E0D61"/>
    <w:rsid w:val="001E1259"/>
    <w:rsid w:val="001E1E2B"/>
    <w:rsid w:val="001E1ED3"/>
    <w:rsid w:val="001E282F"/>
    <w:rsid w:val="001E286D"/>
    <w:rsid w:val="001E2D45"/>
    <w:rsid w:val="001E3132"/>
    <w:rsid w:val="001E3418"/>
    <w:rsid w:val="001E35F1"/>
    <w:rsid w:val="001E3BAC"/>
    <w:rsid w:val="001E3DCA"/>
    <w:rsid w:val="001E4003"/>
    <w:rsid w:val="001E46FC"/>
    <w:rsid w:val="001E4853"/>
    <w:rsid w:val="001E4BDE"/>
    <w:rsid w:val="001E4C5A"/>
    <w:rsid w:val="001E4F6E"/>
    <w:rsid w:val="001E5397"/>
    <w:rsid w:val="001E55D3"/>
    <w:rsid w:val="001E591A"/>
    <w:rsid w:val="001E602F"/>
    <w:rsid w:val="001E6929"/>
    <w:rsid w:val="001E6AE4"/>
    <w:rsid w:val="001E7E59"/>
    <w:rsid w:val="001F1B1C"/>
    <w:rsid w:val="001F1B5D"/>
    <w:rsid w:val="001F1CC2"/>
    <w:rsid w:val="001F1DCC"/>
    <w:rsid w:val="001F226B"/>
    <w:rsid w:val="001F2F2E"/>
    <w:rsid w:val="001F3822"/>
    <w:rsid w:val="001F38C7"/>
    <w:rsid w:val="001F4E3E"/>
    <w:rsid w:val="001F5577"/>
    <w:rsid w:val="001F76E2"/>
    <w:rsid w:val="001F791D"/>
    <w:rsid w:val="001F7A65"/>
    <w:rsid w:val="001F7B86"/>
    <w:rsid w:val="001F7CBA"/>
    <w:rsid w:val="00200FF7"/>
    <w:rsid w:val="0020240A"/>
    <w:rsid w:val="002027A7"/>
    <w:rsid w:val="00202D60"/>
    <w:rsid w:val="00203CD7"/>
    <w:rsid w:val="00203CDA"/>
    <w:rsid w:val="00203D21"/>
    <w:rsid w:val="0020438A"/>
    <w:rsid w:val="00204735"/>
    <w:rsid w:val="00204CD6"/>
    <w:rsid w:val="00204E0C"/>
    <w:rsid w:val="00204EB5"/>
    <w:rsid w:val="00205130"/>
    <w:rsid w:val="002052B8"/>
    <w:rsid w:val="002052E5"/>
    <w:rsid w:val="002052FF"/>
    <w:rsid w:val="00205BFC"/>
    <w:rsid w:val="002061C8"/>
    <w:rsid w:val="00206AF5"/>
    <w:rsid w:val="0020721E"/>
    <w:rsid w:val="002074AE"/>
    <w:rsid w:val="002077D2"/>
    <w:rsid w:val="00207851"/>
    <w:rsid w:val="002103DC"/>
    <w:rsid w:val="002111AE"/>
    <w:rsid w:val="00211758"/>
    <w:rsid w:val="00211B3C"/>
    <w:rsid w:val="002124C6"/>
    <w:rsid w:val="00212868"/>
    <w:rsid w:val="0021287C"/>
    <w:rsid w:val="00212D99"/>
    <w:rsid w:val="00212FCF"/>
    <w:rsid w:val="002130B5"/>
    <w:rsid w:val="002131C1"/>
    <w:rsid w:val="00213B09"/>
    <w:rsid w:val="00213D83"/>
    <w:rsid w:val="0021416B"/>
    <w:rsid w:val="00214203"/>
    <w:rsid w:val="002143F2"/>
    <w:rsid w:val="00214F76"/>
    <w:rsid w:val="002152A9"/>
    <w:rsid w:val="0021628A"/>
    <w:rsid w:val="00216906"/>
    <w:rsid w:val="00217626"/>
    <w:rsid w:val="0021764F"/>
    <w:rsid w:val="00217753"/>
    <w:rsid w:val="00217FA9"/>
    <w:rsid w:val="002202A1"/>
    <w:rsid w:val="00220305"/>
    <w:rsid w:val="00220680"/>
    <w:rsid w:val="00220D0B"/>
    <w:rsid w:val="00220DDC"/>
    <w:rsid w:val="00220EBB"/>
    <w:rsid w:val="002210B4"/>
    <w:rsid w:val="00221605"/>
    <w:rsid w:val="00221E8E"/>
    <w:rsid w:val="0022218E"/>
    <w:rsid w:val="00222B58"/>
    <w:rsid w:val="00223866"/>
    <w:rsid w:val="00224523"/>
    <w:rsid w:val="00224C4B"/>
    <w:rsid w:val="00224C50"/>
    <w:rsid w:val="002250F3"/>
    <w:rsid w:val="00225269"/>
    <w:rsid w:val="0022583F"/>
    <w:rsid w:val="002265EE"/>
    <w:rsid w:val="002275FF"/>
    <w:rsid w:val="00230490"/>
    <w:rsid w:val="002307E5"/>
    <w:rsid w:val="00230825"/>
    <w:rsid w:val="0023090B"/>
    <w:rsid w:val="002319E6"/>
    <w:rsid w:val="00232509"/>
    <w:rsid w:val="002327DB"/>
    <w:rsid w:val="00232D63"/>
    <w:rsid w:val="00232E7C"/>
    <w:rsid w:val="00232FD3"/>
    <w:rsid w:val="002332C4"/>
    <w:rsid w:val="00234E5D"/>
    <w:rsid w:val="00235210"/>
    <w:rsid w:val="0023528C"/>
    <w:rsid w:val="002356C8"/>
    <w:rsid w:val="00236110"/>
    <w:rsid w:val="002363B5"/>
    <w:rsid w:val="00237104"/>
    <w:rsid w:val="0023783F"/>
    <w:rsid w:val="002402B4"/>
    <w:rsid w:val="00240745"/>
    <w:rsid w:val="00240B60"/>
    <w:rsid w:val="0024144D"/>
    <w:rsid w:val="00242093"/>
    <w:rsid w:val="00242A02"/>
    <w:rsid w:val="00242B64"/>
    <w:rsid w:val="00243353"/>
    <w:rsid w:val="0024337E"/>
    <w:rsid w:val="002433EE"/>
    <w:rsid w:val="0024343F"/>
    <w:rsid w:val="00243CD8"/>
    <w:rsid w:val="0024420C"/>
    <w:rsid w:val="00245350"/>
    <w:rsid w:val="002456C0"/>
    <w:rsid w:val="00245D69"/>
    <w:rsid w:val="002467E3"/>
    <w:rsid w:val="00247003"/>
    <w:rsid w:val="0024790C"/>
    <w:rsid w:val="00247BC1"/>
    <w:rsid w:val="002500B9"/>
    <w:rsid w:val="00251066"/>
    <w:rsid w:val="002513B0"/>
    <w:rsid w:val="002516D0"/>
    <w:rsid w:val="00252C48"/>
    <w:rsid w:val="00252E3F"/>
    <w:rsid w:val="00253154"/>
    <w:rsid w:val="002532BD"/>
    <w:rsid w:val="002535D5"/>
    <w:rsid w:val="00253A5F"/>
    <w:rsid w:val="0025410D"/>
    <w:rsid w:val="0025410F"/>
    <w:rsid w:val="00254D7B"/>
    <w:rsid w:val="002556DA"/>
    <w:rsid w:val="0025663E"/>
    <w:rsid w:val="00256A2D"/>
    <w:rsid w:val="00256A41"/>
    <w:rsid w:val="00256B21"/>
    <w:rsid w:val="00256C4D"/>
    <w:rsid w:val="00257CA5"/>
    <w:rsid w:val="002602C0"/>
    <w:rsid w:val="00260D70"/>
    <w:rsid w:val="00260E1C"/>
    <w:rsid w:val="00260E6B"/>
    <w:rsid w:val="00260EFC"/>
    <w:rsid w:val="002621CB"/>
    <w:rsid w:val="00264574"/>
    <w:rsid w:val="00264870"/>
    <w:rsid w:val="00264EA2"/>
    <w:rsid w:val="00264FF7"/>
    <w:rsid w:val="0026523B"/>
    <w:rsid w:val="00265564"/>
    <w:rsid w:val="00265850"/>
    <w:rsid w:val="00265B39"/>
    <w:rsid w:val="00266267"/>
    <w:rsid w:val="00266323"/>
    <w:rsid w:val="00267084"/>
    <w:rsid w:val="00267AF6"/>
    <w:rsid w:val="00267E51"/>
    <w:rsid w:val="00270368"/>
    <w:rsid w:val="00270D57"/>
    <w:rsid w:val="00270EA2"/>
    <w:rsid w:val="002715AA"/>
    <w:rsid w:val="0027160B"/>
    <w:rsid w:val="002719FF"/>
    <w:rsid w:val="00271A01"/>
    <w:rsid w:val="00272059"/>
    <w:rsid w:val="002720E6"/>
    <w:rsid w:val="002735AE"/>
    <w:rsid w:val="002736CB"/>
    <w:rsid w:val="00274070"/>
    <w:rsid w:val="002747FB"/>
    <w:rsid w:val="0027498B"/>
    <w:rsid w:val="00274D32"/>
    <w:rsid w:val="00275173"/>
    <w:rsid w:val="00276BF3"/>
    <w:rsid w:val="00277A58"/>
    <w:rsid w:val="002804B3"/>
    <w:rsid w:val="00280AC8"/>
    <w:rsid w:val="00280BC2"/>
    <w:rsid w:val="00281158"/>
    <w:rsid w:val="0028253B"/>
    <w:rsid w:val="00282E0E"/>
    <w:rsid w:val="00282EFF"/>
    <w:rsid w:val="002834B2"/>
    <w:rsid w:val="00283B0B"/>
    <w:rsid w:val="00283BF3"/>
    <w:rsid w:val="002855E3"/>
    <w:rsid w:val="002857B6"/>
    <w:rsid w:val="0028584F"/>
    <w:rsid w:val="0028681F"/>
    <w:rsid w:val="00287743"/>
    <w:rsid w:val="002905D3"/>
    <w:rsid w:val="002907BD"/>
    <w:rsid w:val="002908E4"/>
    <w:rsid w:val="00290DC6"/>
    <w:rsid w:val="00291254"/>
    <w:rsid w:val="002914D7"/>
    <w:rsid w:val="0029164C"/>
    <w:rsid w:val="002921AC"/>
    <w:rsid w:val="00292456"/>
    <w:rsid w:val="00292CA4"/>
    <w:rsid w:val="00292F47"/>
    <w:rsid w:val="00293B93"/>
    <w:rsid w:val="00293DBE"/>
    <w:rsid w:val="00293DF5"/>
    <w:rsid w:val="0029436A"/>
    <w:rsid w:val="00294429"/>
    <w:rsid w:val="00294EF6"/>
    <w:rsid w:val="00295551"/>
    <w:rsid w:val="00295CA7"/>
    <w:rsid w:val="002966B0"/>
    <w:rsid w:val="0029691A"/>
    <w:rsid w:val="002970DE"/>
    <w:rsid w:val="002975C5"/>
    <w:rsid w:val="00297D45"/>
    <w:rsid w:val="00297E0C"/>
    <w:rsid w:val="002A0551"/>
    <w:rsid w:val="002A154C"/>
    <w:rsid w:val="002A1B03"/>
    <w:rsid w:val="002A26A8"/>
    <w:rsid w:val="002A3429"/>
    <w:rsid w:val="002A4202"/>
    <w:rsid w:val="002A43C5"/>
    <w:rsid w:val="002A457A"/>
    <w:rsid w:val="002A4CE8"/>
    <w:rsid w:val="002A509D"/>
    <w:rsid w:val="002A552F"/>
    <w:rsid w:val="002A614B"/>
    <w:rsid w:val="002A649B"/>
    <w:rsid w:val="002A68A3"/>
    <w:rsid w:val="002A6A24"/>
    <w:rsid w:val="002A71C5"/>
    <w:rsid w:val="002A7D57"/>
    <w:rsid w:val="002B03E2"/>
    <w:rsid w:val="002B0B97"/>
    <w:rsid w:val="002B1255"/>
    <w:rsid w:val="002B181E"/>
    <w:rsid w:val="002B18B9"/>
    <w:rsid w:val="002B1B81"/>
    <w:rsid w:val="002B23DA"/>
    <w:rsid w:val="002B2F54"/>
    <w:rsid w:val="002B4318"/>
    <w:rsid w:val="002B4BE3"/>
    <w:rsid w:val="002B5797"/>
    <w:rsid w:val="002B5871"/>
    <w:rsid w:val="002B6495"/>
    <w:rsid w:val="002B6B80"/>
    <w:rsid w:val="002B6DE9"/>
    <w:rsid w:val="002B7220"/>
    <w:rsid w:val="002B7A3F"/>
    <w:rsid w:val="002C0556"/>
    <w:rsid w:val="002C0D44"/>
    <w:rsid w:val="002C0F3B"/>
    <w:rsid w:val="002C10B1"/>
    <w:rsid w:val="002C2480"/>
    <w:rsid w:val="002C291F"/>
    <w:rsid w:val="002C2DBC"/>
    <w:rsid w:val="002C38DC"/>
    <w:rsid w:val="002C46EA"/>
    <w:rsid w:val="002C5FB1"/>
    <w:rsid w:val="002C66B9"/>
    <w:rsid w:val="002C6BA4"/>
    <w:rsid w:val="002C7015"/>
    <w:rsid w:val="002D02F7"/>
    <w:rsid w:val="002D0ADC"/>
    <w:rsid w:val="002D0E47"/>
    <w:rsid w:val="002D1324"/>
    <w:rsid w:val="002D1B5B"/>
    <w:rsid w:val="002D24FE"/>
    <w:rsid w:val="002D2C4D"/>
    <w:rsid w:val="002D2CA5"/>
    <w:rsid w:val="002D377E"/>
    <w:rsid w:val="002D4EF3"/>
    <w:rsid w:val="002D505D"/>
    <w:rsid w:val="002D5617"/>
    <w:rsid w:val="002D6923"/>
    <w:rsid w:val="002D6D95"/>
    <w:rsid w:val="002D74B4"/>
    <w:rsid w:val="002E0528"/>
    <w:rsid w:val="002E07B7"/>
    <w:rsid w:val="002E1321"/>
    <w:rsid w:val="002E237C"/>
    <w:rsid w:val="002E28E6"/>
    <w:rsid w:val="002E2FFC"/>
    <w:rsid w:val="002E3036"/>
    <w:rsid w:val="002E39E1"/>
    <w:rsid w:val="002E48D2"/>
    <w:rsid w:val="002E4FF0"/>
    <w:rsid w:val="002E5696"/>
    <w:rsid w:val="002E599C"/>
    <w:rsid w:val="002E5A16"/>
    <w:rsid w:val="002E5E29"/>
    <w:rsid w:val="002E5F7D"/>
    <w:rsid w:val="002E6413"/>
    <w:rsid w:val="002E68A7"/>
    <w:rsid w:val="002E6D88"/>
    <w:rsid w:val="002E6F1F"/>
    <w:rsid w:val="002E74C5"/>
    <w:rsid w:val="002F053D"/>
    <w:rsid w:val="002F0AF0"/>
    <w:rsid w:val="002F0D1D"/>
    <w:rsid w:val="002F0F61"/>
    <w:rsid w:val="002F1549"/>
    <w:rsid w:val="002F1A33"/>
    <w:rsid w:val="002F2960"/>
    <w:rsid w:val="002F2E49"/>
    <w:rsid w:val="002F3116"/>
    <w:rsid w:val="002F391D"/>
    <w:rsid w:val="002F3D7B"/>
    <w:rsid w:val="002F3FE7"/>
    <w:rsid w:val="002F4B6F"/>
    <w:rsid w:val="002F4F7D"/>
    <w:rsid w:val="002F53F0"/>
    <w:rsid w:val="002F5A03"/>
    <w:rsid w:val="002F6837"/>
    <w:rsid w:val="002F6CB3"/>
    <w:rsid w:val="002F6D15"/>
    <w:rsid w:val="002F74D2"/>
    <w:rsid w:val="002F7E6F"/>
    <w:rsid w:val="0030095A"/>
    <w:rsid w:val="00300ABF"/>
    <w:rsid w:val="00301B41"/>
    <w:rsid w:val="00302802"/>
    <w:rsid w:val="0030289A"/>
    <w:rsid w:val="00302E38"/>
    <w:rsid w:val="00302F4A"/>
    <w:rsid w:val="0030347E"/>
    <w:rsid w:val="00303587"/>
    <w:rsid w:val="00303CBF"/>
    <w:rsid w:val="00304334"/>
    <w:rsid w:val="00304A0B"/>
    <w:rsid w:val="00305A40"/>
    <w:rsid w:val="00305B92"/>
    <w:rsid w:val="003065C7"/>
    <w:rsid w:val="00306EA4"/>
    <w:rsid w:val="00307CD6"/>
    <w:rsid w:val="00307D39"/>
    <w:rsid w:val="00310720"/>
    <w:rsid w:val="00310986"/>
    <w:rsid w:val="003112CA"/>
    <w:rsid w:val="00311F11"/>
    <w:rsid w:val="00312075"/>
    <w:rsid w:val="003128B5"/>
    <w:rsid w:val="0031292B"/>
    <w:rsid w:val="00312F5B"/>
    <w:rsid w:val="00314ACA"/>
    <w:rsid w:val="00315CE4"/>
    <w:rsid w:val="0031620B"/>
    <w:rsid w:val="003168B5"/>
    <w:rsid w:val="00316941"/>
    <w:rsid w:val="00317019"/>
    <w:rsid w:val="00317B75"/>
    <w:rsid w:val="00320240"/>
    <w:rsid w:val="00320999"/>
    <w:rsid w:val="00321272"/>
    <w:rsid w:val="0032193B"/>
    <w:rsid w:val="003219CC"/>
    <w:rsid w:val="00321BBA"/>
    <w:rsid w:val="00322573"/>
    <w:rsid w:val="003227DD"/>
    <w:rsid w:val="00322B4C"/>
    <w:rsid w:val="00322E60"/>
    <w:rsid w:val="00323326"/>
    <w:rsid w:val="003234C1"/>
    <w:rsid w:val="00323A39"/>
    <w:rsid w:val="00324741"/>
    <w:rsid w:val="00324C0C"/>
    <w:rsid w:val="00325195"/>
    <w:rsid w:val="0032557C"/>
    <w:rsid w:val="00325DE2"/>
    <w:rsid w:val="0032771C"/>
    <w:rsid w:val="00327ABF"/>
    <w:rsid w:val="00327CC1"/>
    <w:rsid w:val="00327FA3"/>
    <w:rsid w:val="0033017F"/>
    <w:rsid w:val="00330A74"/>
    <w:rsid w:val="00330AB9"/>
    <w:rsid w:val="003312DC"/>
    <w:rsid w:val="003318FD"/>
    <w:rsid w:val="00331D78"/>
    <w:rsid w:val="003338A7"/>
    <w:rsid w:val="00334306"/>
    <w:rsid w:val="00334693"/>
    <w:rsid w:val="00334B7C"/>
    <w:rsid w:val="00334BC0"/>
    <w:rsid w:val="00335339"/>
    <w:rsid w:val="003354A8"/>
    <w:rsid w:val="00335877"/>
    <w:rsid w:val="0033596B"/>
    <w:rsid w:val="00335B4F"/>
    <w:rsid w:val="003368A7"/>
    <w:rsid w:val="00340720"/>
    <w:rsid w:val="00340E40"/>
    <w:rsid w:val="003414A4"/>
    <w:rsid w:val="0034178D"/>
    <w:rsid w:val="00341E4A"/>
    <w:rsid w:val="0034273B"/>
    <w:rsid w:val="00342A78"/>
    <w:rsid w:val="003434F7"/>
    <w:rsid w:val="00343C1B"/>
    <w:rsid w:val="00343E8C"/>
    <w:rsid w:val="00346477"/>
    <w:rsid w:val="00346B4D"/>
    <w:rsid w:val="00347BC4"/>
    <w:rsid w:val="003500BE"/>
    <w:rsid w:val="00350156"/>
    <w:rsid w:val="0035029C"/>
    <w:rsid w:val="003504BF"/>
    <w:rsid w:val="00350B85"/>
    <w:rsid w:val="00350D75"/>
    <w:rsid w:val="0035216D"/>
    <w:rsid w:val="003532D3"/>
    <w:rsid w:val="0035356F"/>
    <w:rsid w:val="00353693"/>
    <w:rsid w:val="00354659"/>
    <w:rsid w:val="00354EB2"/>
    <w:rsid w:val="003552CF"/>
    <w:rsid w:val="00355747"/>
    <w:rsid w:val="0035759B"/>
    <w:rsid w:val="00357EAF"/>
    <w:rsid w:val="00357EC3"/>
    <w:rsid w:val="00360022"/>
    <w:rsid w:val="00360423"/>
    <w:rsid w:val="00360558"/>
    <w:rsid w:val="00360B3E"/>
    <w:rsid w:val="00360F78"/>
    <w:rsid w:val="00361085"/>
    <w:rsid w:val="003610C7"/>
    <w:rsid w:val="003617B6"/>
    <w:rsid w:val="0036199A"/>
    <w:rsid w:val="00361DC5"/>
    <w:rsid w:val="00362291"/>
    <w:rsid w:val="00362491"/>
    <w:rsid w:val="00362717"/>
    <w:rsid w:val="00362F9D"/>
    <w:rsid w:val="00363480"/>
    <w:rsid w:val="0036350F"/>
    <w:rsid w:val="0036364E"/>
    <w:rsid w:val="0036374D"/>
    <w:rsid w:val="00363A76"/>
    <w:rsid w:val="003640B9"/>
    <w:rsid w:val="003647E5"/>
    <w:rsid w:val="00364B92"/>
    <w:rsid w:val="00364EB7"/>
    <w:rsid w:val="00365120"/>
    <w:rsid w:val="00365432"/>
    <w:rsid w:val="003658A9"/>
    <w:rsid w:val="00365E14"/>
    <w:rsid w:val="00366895"/>
    <w:rsid w:val="00366DB5"/>
    <w:rsid w:val="00366FC9"/>
    <w:rsid w:val="003675C2"/>
    <w:rsid w:val="00370557"/>
    <w:rsid w:val="0037079A"/>
    <w:rsid w:val="0037090A"/>
    <w:rsid w:val="00370A0E"/>
    <w:rsid w:val="003720A6"/>
    <w:rsid w:val="0037299B"/>
    <w:rsid w:val="00372A1B"/>
    <w:rsid w:val="00372A6D"/>
    <w:rsid w:val="00372E49"/>
    <w:rsid w:val="00373BB9"/>
    <w:rsid w:val="00374645"/>
    <w:rsid w:val="0037549C"/>
    <w:rsid w:val="0037593E"/>
    <w:rsid w:val="00375BA1"/>
    <w:rsid w:val="00375FAE"/>
    <w:rsid w:val="003770E6"/>
    <w:rsid w:val="00377965"/>
    <w:rsid w:val="00377B1F"/>
    <w:rsid w:val="00377EE3"/>
    <w:rsid w:val="00381657"/>
    <w:rsid w:val="003818E5"/>
    <w:rsid w:val="00381AF4"/>
    <w:rsid w:val="00381B47"/>
    <w:rsid w:val="00381BF2"/>
    <w:rsid w:val="00381C27"/>
    <w:rsid w:val="0038231B"/>
    <w:rsid w:val="00382698"/>
    <w:rsid w:val="00384294"/>
    <w:rsid w:val="003845C2"/>
    <w:rsid w:val="00384826"/>
    <w:rsid w:val="003851E4"/>
    <w:rsid w:val="00385B65"/>
    <w:rsid w:val="0038659D"/>
    <w:rsid w:val="00386E25"/>
    <w:rsid w:val="0038769D"/>
    <w:rsid w:val="003901A4"/>
    <w:rsid w:val="00390372"/>
    <w:rsid w:val="00390A84"/>
    <w:rsid w:val="0039160C"/>
    <w:rsid w:val="00391A52"/>
    <w:rsid w:val="00391AE8"/>
    <w:rsid w:val="00391B19"/>
    <w:rsid w:val="00392435"/>
    <w:rsid w:val="003927FF"/>
    <w:rsid w:val="003928D8"/>
    <w:rsid w:val="00392BF8"/>
    <w:rsid w:val="00393F99"/>
    <w:rsid w:val="003943C0"/>
    <w:rsid w:val="00394899"/>
    <w:rsid w:val="00394B72"/>
    <w:rsid w:val="00394BAC"/>
    <w:rsid w:val="00394E9B"/>
    <w:rsid w:val="003950BB"/>
    <w:rsid w:val="00395304"/>
    <w:rsid w:val="00395518"/>
    <w:rsid w:val="003958D9"/>
    <w:rsid w:val="003959C8"/>
    <w:rsid w:val="00395D61"/>
    <w:rsid w:val="00396763"/>
    <w:rsid w:val="00396C24"/>
    <w:rsid w:val="00396EAA"/>
    <w:rsid w:val="0039746D"/>
    <w:rsid w:val="003A06BA"/>
    <w:rsid w:val="003A0ECF"/>
    <w:rsid w:val="003A1588"/>
    <w:rsid w:val="003A1C42"/>
    <w:rsid w:val="003A25C5"/>
    <w:rsid w:val="003A2715"/>
    <w:rsid w:val="003A317B"/>
    <w:rsid w:val="003A36FE"/>
    <w:rsid w:val="003A3A49"/>
    <w:rsid w:val="003A40FB"/>
    <w:rsid w:val="003A41AE"/>
    <w:rsid w:val="003A45BE"/>
    <w:rsid w:val="003A520A"/>
    <w:rsid w:val="003A5C85"/>
    <w:rsid w:val="003A606B"/>
    <w:rsid w:val="003A622A"/>
    <w:rsid w:val="003A64A8"/>
    <w:rsid w:val="003A76E9"/>
    <w:rsid w:val="003A78CC"/>
    <w:rsid w:val="003A7FFE"/>
    <w:rsid w:val="003B058C"/>
    <w:rsid w:val="003B0644"/>
    <w:rsid w:val="003B0706"/>
    <w:rsid w:val="003B0806"/>
    <w:rsid w:val="003B087D"/>
    <w:rsid w:val="003B1626"/>
    <w:rsid w:val="003B1FA5"/>
    <w:rsid w:val="003B28C6"/>
    <w:rsid w:val="003B2F04"/>
    <w:rsid w:val="003B30DA"/>
    <w:rsid w:val="003B30E0"/>
    <w:rsid w:val="003B33AE"/>
    <w:rsid w:val="003B34BA"/>
    <w:rsid w:val="003B3963"/>
    <w:rsid w:val="003B4987"/>
    <w:rsid w:val="003B5754"/>
    <w:rsid w:val="003B5847"/>
    <w:rsid w:val="003B5F3D"/>
    <w:rsid w:val="003B5F67"/>
    <w:rsid w:val="003B604A"/>
    <w:rsid w:val="003B72C3"/>
    <w:rsid w:val="003B74D3"/>
    <w:rsid w:val="003B75C2"/>
    <w:rsid w:val="003C0351"/>
    <w:rsid w:val="003C064C"/>
    <w:rsid w:val="003C106A"/>
    <w:rsid w:val="003C12E2"/>
    <w:rsid w:val="003C170B"/>
    <w:rsid w:val="003C1869"/>
    <w:rsid w:val="003C1923"/>
    <w:rsid w:val="003C1D0C"/>
    <w:rsid w:val="003C1EC1"/>
    <w:rsid w:val="003C1FFE"/>
    <w:rsid w:val="003C2AA5"/>
    <w:rsid w:val="003C32E4"/>
    <w:rsid w:val="003C383A"/>
    <w:rsid w:val="003C49B3"/>
    <w:rsid w:val="003C4D22"/>
    <w:rsid w:val="003C4D5B"/>
    <w:rsid w:val="003C5BD9"/>
    <w:rsid w:val="003C6E90"/>
    <w:rsid w:val="003C700C"/>
    <w:rsid w:val="003C7FC9"/>
    <w:rsid w:val="003D087E"/>
    <w:rsid w:val="003D10F1"/>
    <w:rsid w:val="003D17F7"/>
    <w:rsid w:val="003D2773"/>
    <w:rsid w:val="003D291B"/>
    <w:rsid w:val="003D2C15"/>
    <w:rsid w:val="003D3015"/>
    <w:rsid w:val="003D3293"/>
    <w:rsid w:val="003D368B"/>
    <w:rsid w:val="003D3773"/>
    <w:rsid w:val="003D38BF"/>
    <w:rsid w:val="003D3BD3"/>
    <w:rsid w:val="003D49C6"/>
    <w:rsid w:val="003D4ACF"/>
    <w:rsid w:val="003D4D08"/>
    <w:rsid w:val="003D64F1"/>
    <w:rsid w:val="003D6882"/>
    <w:rsid w:val="003D6DC1"/>
    <w:rsid w:val="003D6F9B"/>
    <w:rsid w:val="003D7ECB"/>
    <w:rsid w:val="003E08F7"/>
    <w:rsid w:val="003E0FEE"/>
    <w:rsid w:val="003E11F3"/>
    <w:rsid w:val="003E15BA"/>
    <w:rsid w:val="003E1FEE"/>
    <w:rsid w:val="003E23DD"/>
    <w:rsid w:val="003E2A35"/>
    <w:rsid w:val="003E2EF6"/>
    <w:rsid w:val="003E37AD"/>
    <w:rsid w:val="003E3B48"/>
    <w:rsid w:val="003E4240"/>
    <w:rsid w:val="003E43F9"/>
    <w:rsid w:val="003E4E42"/>
    <w:rsid w:val="003E5230"/>
    <w:rsid w:val="003E59B7"/>
    <w:rsid w:val="003E60BB"/>
    <w:rsid w:val="003E619E"/>
    <w:rsid w:val="003E62A9"/>
    <w:rsid w:val="003E6E19"/>
    <w:rsid w:val="003E7094"/>
    <w:rsid w:val="003E70BE"/>
    <w:rsid w:val="003E7714"/>
    <w:rsid w:val="003E7CB1"/>
    <w:rsid w:val="003E7F13"/>
    <w:rsid w:val="003F01A1"/>
    <w:rsid w:val="003F02B6"/>
    <w:rsid w:val="003F0A25"/>
    <w:rsid w:val="003F1248"/>
    <w:rsid w:val="003F1989"/>
    <w:rsid w:val="003F1F04"/>
    <w:rsid w:val="003F2D20"/>
    <w:rsid w:val="003F3D0B"/>
    <w:rsid w:val="003F46D5"/>
    <w:rsid w:val="003F5C5B"/>
    <w:rsid w:val="003F6651"/>
    <w:rsid w:val="003F6799"/>
    <w:rsid w:val="003F6FE7"/>
    <w:rsid w:val="003F70A1"/>
    <w:rsid w:val="003F70CA"/>
    <w:rsid w:val="003F72A8"/>
    <w:rsid w:val="003F72FA"/>
    <w:rsid w:val="003F736E"/>
    <w:rsid w:val="003F7A37"/>
    <w:rsid w:val="003F7B4F"/>
    <w:rsid w:val="0040066D"/>
    <w:rsid w:val="004011B1"/>
    <w:rsid w:val="0040126C"/>
    <w:rsid w:val="004028EA"/>
    <w:rsid w:val="00402BEC"/>
    <w:rsid w:val="00402C18"/>
    <w:rsid w:val="00404217"/>
    <w:rsid w:val="00405006"/>
    <w:rsid w:val="00405071"/>
    <w:rsid w:val="00405400"/>
    <w:rsid w:val="00405A80"/>
    <w:rsid w:val="00405F88"/>
    <w:rsid w:val="00406222"/>
    <w:rsid w:val="00406A90"/>
    <w:rsid w:val="00406CBD"/>
    <w:rsid w:val="004074EA"/>
    <w:rsid w:val="004079BB"/>
    <w:rsid w:val="00407FA5"/>
    <w:rsid w:val="004107EC"/>
    <w:rsid w:val="00410BD4"/>
    <w:rsid w:val="00411FFF"/>
    <w:rsid w:val="004137A1"/>
    <w:rsid w:val="00414050"/>
    <w:rsid w:val="004140A7"/>
    <w:rsid w:val="004146F6"/>
    <w:rsid w:val="00414AD0"/>
    <w:rsid w:val="00414C11"/>
    <w:rsid w:val="00414FF5"/>
    <w:rsid w:val="00415315"/>
    <w:rsid w:val="00416177"/>
    <w:rsid w:val="004162E2"/>
    <w:rsid w:val="004170D0"/>
    <w:rsid w:val="0041730B"/>
    <w:rsid w:val="0042036B"/>
    <w:rsid w:val="00420690"/>
    <w:rsid w:val="00420E05"/>
    <w:rsid w:val="004217A2"/>
    <w:rsid w:val="00421840"/>
    <w:rsid w:val="0042196C"/>
    <w:rsid w:val="004220A6"/>
    <w:rsid w:val="004221AF"/>
    <w:rsid w:val="00422616"/>
    <w:rsid w:val="004233F7"/>
    <w:rsid w:val="00423621"/>
    <w:rsid w:val="0042385E"/>
    <w:rsid w:val="00423970"/>
    <w:rsid w:val="00423BE0"/>
    <w:rsid w:val="00423C96"/>
    <w:rsid w:val="00423F33"/>
    <w:rsid w:val="00424160"/>
    <w:rsid w:val="004241BF"/>
    <w:rsid w:val="00424911"/>
    <w:rsid w:val="0042588B"/>
    <w:rsid w:val="004259D8"/>
    <w:rsid w:val="00425A8F"/>
    <w:rsid w:val="00426132"/>
    <w:rsid w:val="004261C1"/>
    <w:rsid w:val="0042638E"/>
    <w:rsid w:val="004263BD"/>
    <w:rsid w:val="004272B9"/>
    <w:rsid w:val="00427586"/>
    <w:rsid w:val="00427C38"/>
    <w:rsid w:val="00427ECA"/>
    <w:rsid w:val="00427F62"/>
    <w:rsid w:val="004301E9"/>
    <w:rsid w:val="004305B1"/>
    <w:rsid w:val="0043063B"/>
    <w:rsid w:val="00430D06"/>
    <w:rsid w:val="004317E4"/>
    <w:rsid w:val="00431990"/>
    <w:rsid w:val="004319F1"/>
    <w:rsid w:val="00431B0F"/>
    <w:rsid w:val="0043210A"/>
    <w:rsid w:val="004321C8"/>
    <w:rsid w:val="00432A85"/>
    <w:rsid w:val="00432CA9"/>
    <w:rsid w:val="00432E82"/>
    <w:rsid w:val="004332D3"/>
    <w:rsid w:val="004336DE"/>
    <w:rsid w:val="004339A4"/>
    <w:rsid w:val="00433BB7"/>
    <w:rsid w:val="00434264"/>
    <w:rsid w:val="004347E6"/>
    <w:rsid w:val="0043498A"/>
    <w:rsid w:val="00435A78"/>
    <w:rsid w:val="00436564"/>
    <w:rsid w:val="00436699"/>
    <w:rsid w:val="00437050"/>
    <w:rsid w:val="004372EF"/>
    <w:rsid w:val="004375A8"/>
    <w:rsid w:val="00437A8D"/>
    <w:rsid w:val="00437B67"/>
    <w:rsid w:val="004402A5"/>
    <w:rsid w:val="00440B8C"/>
    <w:rsid w:val="00440C08"/>
    <w:rsid w:val="00440EEE"/>
    <w:rsid w:val="004416BD"/>
    <w:rsid w:val="00441BE0"/>
    <w:rsid w:val="004421E4"/>
    <w:rsid w:val="004425F8"/>
    <w:rsid w:val="00442A6F"/>
    <w:rsid w:val="00443838"/>
    <w:rsid w:val="00443BE8"/>
    <w:rsid w:val="0044449B"/>
    <w:rsid w:val="00445888"/>
    <w:rsid w:val="00445927"/>
    <w:rsid w:val="00445FE6"/>
    <w:rsid w:val="004462BF"/>
    <w:rsid w:val="00446F1C"/>
    <w:rsid w:val="00447516"/>
    <w:rsid w:val="00447E2C"/>
    <w:rsid w:val="004500C8"/>
    <w:rsid w:val="00450363"/>
    <w:rsid w:val="00450418"/>
    <w:rsid w:val="004506C9"/>
    <w:rsid w:val="00450A68"/>
    <w:rsid w:val="00450CE9"/>
    <w:rsid w:val="004520D6"/>
    <w:rsid w:val="00452668"/>
    <w:rsid w:val="0045291F"/>
    <w:rsid w:val="00453187"/>
    <w:rsid w:val="00453BA1"/>
    <w:rsid w:val="00453DAC"/>
    <w:rsid w:val="004551B2"/>
    <w:rsid w:val="0046090D"/>
    <w:rsid w:val="00460921"/>
    <w:rsid w:val="00460B31"/>
    <w:rsid w:val="00461B5F"/>
    <w:rsid w:val="00461B75"/>
    <w:rsid w:val="00461E98"/>
    <w:rsid w:val="004620BC"/>
    <w:rsid w:val="004620EA"/>
    <w:rsid w:val="00462241"/>
    <w:rsid w:val="0046292A"/>
    <w:rsid w:val="00462B24"/>
    <w:rsid w:val="004637AD"/>
    <w:rsid w:val="00463800"/>
    <w:rsid w:val="00463A5C"/>
    <w:rsid w:val="00463DE6"/>
    <w:rsid w:val="00464042"/>
    <w:rsid w:val="0046429C"/>
    <w:rsid w:val="00464586"/>
    <w:rsid w:val="004659A1"/>
    <w:rsid w:val="00465C35"/>
    <w:rsid w:val="00465F03"/>
    <w:rsid w:val="00466806"/>
    <w:rsid w:val="00466907"/>
    <w:rsid w:val="00467B51"/>
    <w:rsid w:val="00467DF6"/>
    <w:rsid w:val="0047062E"/>
    <w:rsid w:val="00471B35"/>
    <w:rsid w:val="00472531"/>
    <w:rsid w:val="00472ACF"/>
    <w:rsid w:val="00472FB4"/>
    <w:rsid w:val="00473054"/>
    <w:rsid w:val="00474112"/>
    <w:rsid w:val="00474168"/>
    <w:rsid w:val="004748E3"/>
    <w:rsid w:val="00474E50"/>
    <w:rsid w:val="004752DB"/>
    <w:rsid w:val="00475366"/>
    <w:rsid w:val="0047652C"/>
    <w:rsid w:val="004766E3"/>
    <w:rsid w:val="0047726B"/>
    <w:rsid w:val="00477A13"/>
    <w:rsid w:val="00477AC0"/>
    <w:rsid w:val="004802C6"/>
    <w:rsid w:val="00480823"/>
    <w:rsid w:val="004809DF"/>
    <w:rsid w:val="00480D2C"/>
    <w:rsid w:val="00481370"/>
    <w:rsid w:val="004816A0"/>
    <w:rsid w:val="00481CAC"/>
    <w:rsid w:val="00481F1C"/>
    <w:rsid w:val="004828D4"/>
    <w:rsid w:val="004829F1"/>
    <w:rsid w:val="0048305D"/>
    <w:rsid w:val="0048331C"/>
    <w:rsid w:val="004844EC"/>
    <w:rsid w:val="00484559"/>
    <w:rsid w:val="004845A7"/>
    <w:rsid w:val="0048478B"/>
    <w:rsid w:val="00484C47"/>
    <w:rsid w:val="00484F99"/>
    <w:rsid w:val="00485A36"/>
    <w:rsid w:val="00485A72"/>
    <w:rsid w:val="00485D44"/>
    <w:rsid w:val="00485FBB"/>
    <w:rsid w:val="004862FE"/>
    <w:rsid w:val="004863B4"/>
    <w:rsid w:val="004865C5"/>
    <w:rsid w:val="00487055"/>
    <w:rsid w:val="00487A30"/>
    <w:rsid w:val="00487F1C"/>
    <w:rsid w:val="00487F7D"/>
    <w:rsid w:val="00490036"/>
    <w:rsid w:val="00490292"/>
    <w:rsid w:val="004902AE"/>
    <w:rsid w:val="004904BE"/>
    <w:rsid w:val="00490867"/>
    <w:rsid w:val="00490A12"/>
    <w:rsid w:val="00490AA7"/>
    <w:rsid w:val="00490B49"/>
    <w:rsid w:val="0049147A"/>
    <w:rsid w:val="004918C6"/>
    <w:rsid w:val="00491BF3"/>
    <w:rsid w:val="004922D0"/>
    <w:rsid w:val="00493160"/>
    <w:rsid w:val="00493708"/>
    <w:rsid w:val="0049438A"/>
    <w:rsid w:val="0049473F"/>
    <w:rsid w:val="00494E84"/>
    <w:rsid w:val="0049517A"/>
    <w:rsid w:val="004954DD"/>
    <w:rsid w:val="0049597E"/>
    <w:rsid w:val="00495D87"/>
    <w:rsid w:val="0049611C"/>
    <w:rsid w:val="004962B5"/>
    <w:rsid w:val="00497120"/>
    <w:rsid w:val="00497867"/>
    <w:rsid w:val="00497B2B"/>
    <w:rsid w:val="004A048C"/>
    <w:rsid w:val="004A04D8"/>
    <w:rsid w:val="004A0BAF"/>
    <w:rsid w:val="004A14FF"/>
    <w:rsid w:val="004A1999"/>
    <w:rsid w:val="004A1FC9"/>
    <w:rsid w:val="004A364F"/>
    <w:rsid w:val="004A3953"/>
    <w:rsid w:val="004A3B51"/>
    <w:rsid w:val="004A3D63"/>
    <w:rsid w:val="004A3D86"/>
    <w:rsid w:val="004A3FDE"/>
    <w:rsid w:val="004A46F5"/>
    <w:rsid w:val="004A49CA"/>
    <w:rsid w:val="004A4C39"/>
    <w:rsid w:val="004A4EAD"/>
    <w:rsid w:val="004A4F8D"/>
    <w:rsid w:val="004A5256"/>
    <w:rsid w:val="004A631A"/>
    <w:rsid w:val="004A6456"/>
    <w:rsid w:val="004A64A8"/>
    <w:rsid w:val="004A6A0A"/>
    <w:rsid w:val="004A7123"/>
    <w:rsid w:val="004A7256"/>
    <w:rsid w:val="004A75B0"/>
    <w:rsid w:val="004A77DA"/>
    <w:rsid w:val="004A7E84"/>
    <w:rsid w:val="004B046E"/>
    <w:rsid w:val="004B0F9E"/>
    <w:rsid w:val="004B18D0"/>
    <w:rsid w:val="004B1B74"/>
    <w:rsid w:val="004B1E0F"/>
    <w:rsid w:val="004B214E"/>
    <w:rsid w:val="004B2153"/>
    <w:rsid w:val="004B2A90"/>
    <w:rsid w:val="004B30D6"/>
    <w:rsid w:val="004B30FC"/>
    <w:rsid w:val="004B3284"/>
    <w:rsid w:val="004B3C18"/>
    <w:rsid w:val="004B416D"/>
    <w:rsid w:val="004B450E"/>
    <w:rsid w:val="004B5A6C"/>
    <w:rsid w:val="004B5B09"/>
    <w:rsid w:val="004B5BB2"/>
    <w:rsid w:val="004B5E7D"/>
    <w:rsid w:val="004B671C"/>
    <w:rsid w:val="004B6D51"/>
    <w:rsid w:val="004B6E78"/>
    <w:rsid w:val="004C0907"/>
    <w:rsid w:val="004C1053"/>
    <w:rsid w:val="004C13C9"/>
    <w:rsid w:val="004C1C31"/>
    <w:rsid w:val="004C29F0"/>
    <w:rsid w:val="004C38C7"/>
    <w:rsid w:val="004C4682"/>
    <w:rsid w:val="004C5118"/>
    <w:rsid w:val="004C5CEC"/>
    <w:rsid w:val="004C5DE9"/>
    <w:rsid w:val="004C6CA5"/>
    <w:rsid w:val="004C6D21"/>
    <w:rsid w:val="004C6DB0"/>
    <w:rsid w:val="004C70A9"/>
    <w:rsid w:val="004C7348"/>
    <w:rsid w:val="004C772F"/>
    <w:rsid w:val="004D03BF"/>
    <w:rsid w:val="004D0535"/>
    <w:rsid w:val="004D05E0"/>
    <w:rsid w:val="004D0DF4"/>
    <w:rsid w:val="004D0E6A"/>
    <w:rsid w:val="004D135A"/>
    <w:rsid w:val="004D14DD"/>
    <w:rsid w:val="004D1833"/>
    <w:rsid w:val="004D1CDA"/>
    <w:rsid w:val="004D2601"/>
    <w:rsid w:val="004D26F5"/>
    <w:rsid w:val="004D2EFF"/>
    <w:rsid w:val="004D3D4E"/>
    <w:rsid w:val="004D445F"/>
    <w:rsid w:val="004D4BD4"/>
    <w:rsid w:val="004D5248"/>
    <w:rsid w:val="004D5429"/>
    <w:rsid w:val="004D5501"/>
    <w:rsid w:val="004D634A"/>
    <w:rsid w:val="004D6C89"/>
    <w:rsid w:val="004D6D72"/>
    <w:rsid w:val="004D7400"/>
    <w:rsid w:val="004D7467"/>
    <w:rsid w:val="004D7715"/>
    <w:rsid w:val="004E1551"/>
    <w:rsid w:val="004E18F5"/>
    <w:rsid w:val="004E20C2"/>
    <w:rsid w:val="004E2175"/>
    <w:rsid w:val="004E2333"/>
    <w:rsid w:val="004E2430"/>
    <w:rsid w:val="004E28A4"/>
    <w:rsid w:val="004E2DD0"/>
    <w:rsid w:val="004E3742"/>
    <w:rsid w:val="004E3949"/>
    <w:rsid w:val="004E3E36"/>
    <w:rsid w:val="004E3F99"/>
    <w:rsid w:val="004E4002"/>
    <w:rsid w:val="004E4506"/>
    <w:rsid w:val="004E4782"/>
    <w:rsid w:val="004E49DF"/>
    <w:rsid w:val="004E4DD7"/>
    <w:rsid w:val="004E50B4"/>
    <w:rsid w:val="004E538F"/>
    <w:rsid w:val="004E5A19"/>
    <w:rsid w:val="004E6E0E"/>
    <w:rsid w:val="004F00BA"/>
    <w:rsid w:val="004F171E"/>
    <w:rsid w:val="004F1E6C"/>
    <w:rsid w:val="004F2052"/>
    <w:rsid w:val="004F2DB4"/>
    <w:rsid w:val="004F319D"/>
    <w:rsid w:val="004F322B"/>
    <w:rsid w:val="004F3423"/>
    <w:rsid w:val="004F37E3"/>
    <w:rsid w:val="004F42D5"/>
    <w:rsid w:val="004F4941"/>
    <w:rsid w:val="004F4B59"/>
    <w:rsid w:val="004F592A"/>
    <w:rsid w:val="004F5B27"/>
    <w:rsid w:val="004F68BE"/>
    <w:rsid w:val="004F6EBE"/>
    <w:rsid w:val="004F6F64"/>
    <w:rsid w:val="004F7137"/>
    <w:rsid w:val="004F7364"/>
    <w:rsid w:val="00500322"/>
    <w:rsid w:val="00500C27"/>
    <w:rsid w:val="00501B4C"/>
    <w:rsid w:val="00501B56"/>
    <w:rsid w:val="00501D54"/>
    <w:rsid w:val="00502041"/>
    <w:rsid w:val="00502218"/>
    <w:rsid w:val="00502381"/>
    <w:rsid w:val="00502A7F"/>
    <w:rsid w:val="00502D6E"/>
    <w:rsid w:val="00503141"/>
    <w:rsid w:val="00503A4C"/>
    <w:rsid w:val="00504202"/>
    <w:rsid w:val="005046BD"/>
    <w:rsid w:val="0050488B"/>
    <w:rsid w:val="005050C6"/>
    <w:rsid w:val="0050545A"/>
    <w:rsid w:val="00505E0E"/>
    <w:rsid w:val="0050651C"/>
    <w:rsid w:val="005068F7"/>
    <w:rsid w:val="00506B6E"/>
    <w:rsid w:val="0051003E"/>
    <w:rsid w:val="005100B6"/>
    <w:rsid w:val="00510319"/>
    <w:rsid w:val="005107D4"/>
    <w:rsid w:val="00511417"/>
    <w:rsid w:val="00511E30"/>
    <w:rsid w:val="005127AA"/>
    <w:rsid w:val="00512ED5"/>
    <w:rsid w:val="00512FC9"/>
    <w:rsid w:val="005130C6"/>
    <w:rsid w:val="00513A53"/>
    <w:rsid w:val="00513D55"/>
    <w:rsid w:val="00513D96"/>
    <w:rsid w:val="00513F17"/>
    <w:rsid w:val="00515583"/>
    <w:rsid w:val="00515655"/>
    <w:rsid w:val="00515C72"/>
    <w:rsid w:val="00515E17"/>
    <w:rsid w:val="0051632C"/>
    <w:rsid w:val="00516A17"/>
    <w:rsid w:val="0051737A"/>
    <w:rsid w:val="0052084A"/>
    <w:rsid w:val="0052086E"/>
    <w:rsid w:val="005208CF"/>
    <w:rsid w:val="00520FBD"/>
    <w:rsid w:val="00521002"/>
    <w:rsid w:val="0052138A"/>
    <w:rsid w:val="005214D9"/>
    <w:rsid w:val="00521D87"/>
    <w:rsid w:val="0052247C"/>
    <w:rsid w:val="005229B2"/>
    <w:rsid w:val="00524617"/>
    <w:rsid w:val="0052477F"/>
    <w:rsid w:val="00524AA2"/>
    <w:rsid w:val="00524C29"/>
    <w:rsid w:val="0052622D"/>
    <w:rsid w:val="0052675B"/>
    <w:rsid w:val="00527A7E"/>
    <w:rsid w:val="00527CE3"/>
    <w:rsid w:val="00530187"/>
    <w:rsid w:val="005306D0"/>
    <w:rsid w:val="00530755"/>
    <w:rsid w:val="005307FC"/>
    <w:rsid w:val="00530CC5"/>
    <w:rsid w:val="005310AD"/>
    <w:rsid w:val="0053114A"/>
    <w:rsid w:val="0053255F"/>
    <w:rsid w:val="005329E8"/>
    <w:rsid w:val="005336AF"/>
    <w:rsid w:val="00533F7F"/>
    <w:rsid w:val="005340B2"/>
    <w:rsid w:val="00534536"/>
    <w:rsid w:val="00534C84"/>
    <w:rsid w:val="00534E71"/>
    <w:rsid w:val="005351AD"/>
    <w:rsid w:val="005352F7"/>
    <w:rsid w:val="005354CC"/>
    <w:rsid w:val="00535792"/>
    <w:rsid w:val="005357AF"/>
    <w:rsid w:val="005359CA"/>
    <w:rsid w:val="00536806"/>
    <w:rsid w:val="00536B41"/>
    <w:rsid w:val="0053741C"/>
    <w:rsid w:val="00537D21"/>
    <w:rsid w:val="00537D6B"/>
    <w:rsid w:val="00537D97"/>
    <w:rsid w:val="00540ADC"/>
    <w:rsid w:val="00540D8D"/>
    <w:rsid w:val="00540EB4"/>
    <w:rsid w:val="005410B3"/>
    <w:rsid w:val="0054129B"/>
    <w:rsid w:val="00542757"/>
    <w:rsid w:val="005427B4"/>
    <w:rsid w:val="00542E1D"/>
    <w:rsid w:val="00543C75"/>
    <w:rsid w:val="0054568E"/>
    <w:rsid w:val="00545B0C"/>
    <w:rsid w:val="005467E2"/>
    <w:rsid w:val="0054714C"/>
    <w:rsid w:val="005471A9"/>
    <w:rsid w:val="005502EF"/>
    <w:rsid w:val="005506B7"/>
    <w:rsid w:val="005510F0"/>
    <w:rsid w:val="0055160E"/>
    <w:rsid w:val="00551BAF"/>
    <w:rsid w:val="00552698"/>
    <w:rsid w:val="00552719"/>
    <w:rsid w:val="00552722"/>
    <w:rsid w:val="0055330C"/>
    <w:rsid w:val="0055372C"/>
    <w:rsid w:val="00553C34"/>
    <w:rsid w:val="00553E3A"/>
    <w:rsid w:val="00554638"/>
    <w:rsid w:val="00554A14"/>
    <w:rsid w:val="0055529F"/>
    <w:rsid w:val="00555B86"/>
    <w:rsid w:val="00555C0A"/>
    <w:rsid w:val="00556379"/>
    <w:rsid w:val="00556D45"/>
    <w:rsid w:val="00557398"/>
    <w:rsid w:val="005573AC"/>
    <w:rsid w:val="00557B0D"/>
    <w:rsid w:val="00560121"/>
    <w:rsid w:val="00560182"/>
    <w:rsid w:val="00560754"/>
    <w:rsid w:val="00561212"/>
    <w:rsid w:val="0056159B"/>
    <w:rsid w:val="00561D04"/>
    <w:rsid w:val="005621F1"/>
    <w:rsid w:val="00562821"/>
    <w:rsid w:val="00562D7D"/>
    <w:rsid w:val="0056434D"/>
    <w:rsid w:val="0056443C"/>
    <w:rsid w:val="0056482D"/>
    <w:rsid w:val="00565459"/>
    <w:rsid w:val="0056548D"/>
    <w:rsid w:val="0056558D"/>
    <w:rsid w:val="00565683"/>
    <w:rsid w:val="005656BE"/>
    <w:rsid w:val="00567329"/>
    <w:rsid w:val="005675A5"/>
    <w:rsid w:val="005679CA"/>
    <w:rsid w:val="00567F71"/>
    <w:rsid w:val="005710D7"/>
    <w:rsid w:val="00571C26"/>
    <w:rsid w:val="00571C84"/>
    <w:rsid w:val="00571FE2"/>
    <w:rsid w:val="005727E3"/>
    <w:rsid w:val="00572E5E"/>
    <w:rsid w:val="00572E8E"/>
    <w:rsid w:val="0057388C"/>
    <w:rsid w:val="00573F8E"/>
    <w:rsid w:val="005745D3"/>
    <w:rsid w:val="00576B02"/>
    <w:rsid w:val="00576CBB"/>
    <w:rsid w:val="005771F0"/>
    <w:rsid w:val="00577D2E"/>
    <w:rsid w:val="005809B6"/>
    <w:rsid w:val="00580AFE"/>
    <w:rsid w:val="005810E8"/>
    <w:rsid w:val="00581305"/>
    <w:rsid w:val="00582172"/>
    <w:rsid w:val="00582805"/>
    <w:rsid w:val="00583267"/>
    <w:rsid w:val="00583314"/>
    <w:rsid w:val="00583E40"/>
    <w:rsid w:val="00583F52"/>
    <w:rsid w:val="00584D0C"/>
    <w:rsid w:val="00584F65"/>
    <w:rsid w:val="005854F8"/>
    <w:rsid w:val="005856B9"/>
    <w:rsid w:val="00586BD2"/>
    <w:rsid w:val="005871B4"/>
    <w:rsid w:val="0058776B"/>
    <w:rsid w:val="0058793D"/>
    <w:rsid w:val="005901D5"/>
    <w:rsid w:val="00590B6E"/>
    <w:rsid w:val="00590F7F"/>
    <w:rsid w:val="00592A2C"/>
    <w:rsid w:val="005930A0"/>
    <w:rsid w:val="00593796"/>
    <w:rsid w:val="00594221"/>
    <w:rsid w:val="00594532"/>
    <w:rsid w:val="00595130"/>
    <w:rsid w:val="005962E6"/>
    <w:rsid w:val="00596C38"/>
    <w:rsid w:val="00596DBF"/>
    <w:rsid w:val="00597775"/>
    <w:rsid w:val="0059780D"/>
    <w:rsid w:val="005A0239"/>
    <w:rsid w:val="005A07A6"/>
    <w:rsid w:val="005A07F2"/>
    <w:rsid w:val="005A15DD"/>
    <w:rsid w:val="005A1D02"/>
    <w:rsid w:val="005A35B9"/>
    <w:rsid w:val="005A4268"/>
    <w:rsid w:val="005A4379"/>
    <w:rsid w:val="005A5095"/>
    <w:rsid w:val="005A514F"/>
    <w:rsid w:val="005A582C"/>
    <w:rsid w:val="005A6A65"/>
    <w:rsid w:val="005A6DA5"/>
    <w:rsid w:val="005A6EB0"/>
    <w:rsid w:val="005A75BB"/>
    <w:rsid w:val="005A75C3"/>
    <w:rsid w:val="005B05E9"/>
    <w:rsid w:val="005B0724"/>
    <w:rsid w:val="005B1CBD"/>
    <w:rsid w:val="005B203E"/>
    <w:rsid w:val="005B235A"/>
    <w:rsid w:val="005B287A"/>
    <w:rsid w:val="005B354D"/>
    <w:rsid w:val="005B436F"/>
    <w:rsid w:val="005B55C3"/>
    <w:rsid w:val="005B58F2"/>
    <w:rsid w:val="005B5E60"/>
    <w:rsid w:val="005B6773"/>
    <w:rsid w:val="005B6B50"/>
    <w:rsid w:val="005B7C60"/>
    <w:rsid w:val="005B7E8C"/>
    <w:rsid w:val="005C0E89"/>
    <w:rsid w:val="005C1751"/>
    <w:rsid w:val="005C1A2A"/>
    <w:rsid w:val="005C3DDE"/>
    <w:rsid w:val="005C48A0"/>
    <w:rsid w:val="005C54B0"/>
    <w:rsid w:val="005C605C"/>
    <w:rsid w:val="005C60BA"/>
    <w:rsid w:val="005C624D"/>
    <w:rsid w:val="005C6748"/>
    <w:rsid w:val="005C7053"/>
    <w:rsid w:val="005C75F6"/>
    <w:rsid w:val="005C7676"/>
    <w:rsid w:val="005D02E1"/>
    <w:rsid w:val="005D03A7"/>
    <w:rsid w:val="005D0A4B"/>
    <w:rsid w:val="005D0E05"/>
    <w:rsid w:val="005D0FF8"/>
    <w:rsid w:val="005D1254"/>
    <w:rsid w:val="005D1A57"/>
    <w:rsid w:val="005D298D"/>
    <w:rsid w:val="005D2A56"/>
    <w:rsid w:val="005D323C"/>
    <w:rsid w:val="005D36B3"/>
    <w:rsid w:val="005D38E6"/>
    <w:rsid w:val="005D4A40"/>
    <w:rsid w:val="005D4A8C"/>
    <w:rsid w:val="005D4E01"/>
    <w:rsid w:val="005D5C10"/>
    <w:rsid w:val="005D639A"/>
    <w:rsid w:val="005D65FE"/>
    <w:rsid w:val="005D6EFD"/>
    <w:rsid w:val="005D7A90"/>
    <w:rsid w:val="005E08F2"/>
    <w:rsid w:val="005E21D0"/>
    <w:rsid w:val="005E22A6"/>
    <w:rsid w:val="005E24AF"/>
    <w:rsid w:val="005E24F0"/>
    <w:rsid w:val="005E2A0D"/>
    <w:rsid w:val="005E2E52"/>
    <w:rsid w:val="005E2F88"/>
    <w:rsid w:val="005E3122"/>
    <w:rsid w:val="005E3E4E"/>
    <w:rsid w:val="005E3E6C"/>
    <w:rsid w:val="005E475A"/>
    <w:rsid w:val="005E4B29"/>
    <w:rsid w:val="005E5091"/>
    <w:rsid w:val="005E626A"/>
    <w:rsid w:val="005E62A1"/>
    <w:rsid w:val="005E663D"/>
    <w:rsid w:val="005E6AE9"/>
    <w:rsid w:val="005E6F9E"/>
    <w:rsid w:val="005E7048"/>
    <w:rsid w:val="005E70BB"/>
    <w:rsid w:val="005E7134"/>
    <w:rsid w:val="005E7622"/>
    <w:rsid w:val="005E7AEC"/>
    <w:rsid w:val="005F0416"/>
    <w:rsid w:val="005F115E"/>
    <w:rsid w:val="005F16EA"/>
    <w:rsid w:val="005F18D0"/>
    <w:rsid w:val="005F1992"/>
    <w:rsid w:val="005F1BD5"/>
    <w:rsid w:val="005F25C9"/>
    <w:rsid w:val="005F28BF"/>
    <w:rsid w:val="005F29DB"/>
    <w:rsid w:val="005F3452"/>
    <w:rsid w:val="005F345B"/>
    <w:rsid w:val="005F3F48"/>
    <w:rsid w:val="005F42CC"/>
    <w:rsid w:val="005F4BCF"/>
    <w:rsid w:val="005F4DC8"/>
    <w:rsid w:val="005F4E43"/>
    <w:rsid w:val="005F5435"/>
    <w:rsid w:val="005F6F8B"/>
    <w:rsid w:val="005F7733"/>
    <w:rsid w:val="005F7F4C"/>
    <w:rsid w:val="0060001D"/>
    <w:rsid w:val="0060025C"/>
    <w:rsid w:val="00601366"/>
    <w:rsid w:val="00601475"/>
    <w:rsid w:val="006020D3"/>
    <w:rsid w:val="0060221E"/>
    <w:rsid w:val="00602B8B"/>
    <w:rsid w:val="006034B1"/>
    <w:rsid w:val="00603C86"/>
    <w:rsid w:val="00605EB1"/>
    <w:rsid w:val="00606AA1"/>
    <w:rsid w:val="0060729C"/>
    <w:rsid w:val="006075F1"/>
    <w:rsid w:val="00607A10"/>
    <w:rsid w:val="00607E64"/>
    <w:rsid w:val="00610971"/>
    <w:rsid w:val="006117AD"/>
    <w:rsid w:val="00611CF9"/>
    <w:rsid w:val="00612CCF"/>
    <w:rsid w:val="00612EE7"/>
    <w:rsid w:val="00612F68"/>
    <w:rsid w:val="00614898"/>
    <w:rsid w:val="00614BA8"/>
    <w:rsid w:val="00614F59"/>
    <w:rsid w:val="0061529A"/>
    <w:rsid w:val="00615F63"/>
    <w:rsid w:val="00615F75"/>
    <w:rsid w:val="006164E0"/>
    <w:rsid w:val="00616638"/>
    <w:rsid w:val="006168DD"/>
    <w:rsid w:val="00616EF8"/>
    <w:rsid w:val="0061789C"/>
    <w:rsid w:val="0061798C"/>
    <w:rsid w:val="00617BD7"/>
    <w:rsid w:val="00617CBA"/>
    <w:rsid w:val="00620E67"/>
    <w:rsid w:val="00620FB9"/>
    <w:rsid w:val="00621CF4"/>
    <w:rsid w:val="006226BE"/>
    <w:rsid w:val="00623497"/>
    <w:rsid w:val="00623502"/>
    <w:rsid w:val="00624BAD"/>
    <w:rsid w:val="00627E7B"/>
    <w:rsid w:val="00630306"/>
    <w:rsid w:val="006305DC"/>
    <w:rsid w:val="00630B8C"/>
    <w:rsid w:val="006314C8"/>
    <w:rsid w:val="006314DA"/>
    <w:rsid w:val="00631A6F"/>
    <w:rsid w:val="006322FC"/>
    <w:rsid w:val="0063244C"/>
    <w:rsid w:val="00632511"/>
    <w:rsid w:val="0063268F"/>
    <w:rsid w:val="00632928"/>
    <w:rsid w:val="00633326"/>
    <w:rsid w:val="00634041"/>
    <w:rsid w:val="0063404B"/>
    <w:rsid w:val="00634066"/>
    <w:rsid w:val="006344CA"/>
    <w:rsid w:val="00634935"/>
    <w:rsid w:val="00634AC9"/>
    <w:rsid w:val="00634F79"/>
    <w:rsid w:val="00635279"/>
    <w:rsid w:val="006352D4"/>
    <w:rsid w:val="00635CE4"/>
    <w:rsid w:val="00635D31"/>
    <w:rsid w:val="00635F0F"/>
    <w:rsid w:val="00636823"/>
    <w:rsid w:val="00636BB6"/>
    <w:rsid w:val="00636EB3"/>
    <w:rsid w:val="00636F04"/>
    <w:rsid w:val="00637CBC"/>
    <w:rsid w:val="00640F9C"/>
    <w:rsid w:val="00641594"/>
    <w:rsid w:val="00642074"/>
    <w:rsid w:val="0064338E"/>
    <w:rsid w:val="0064531E"/>
    <w:rsid w:val="0064599E"/>
    <w:rsid w:val="00645BB6"/>
    <w:rsid w:val="00646027"/>
    <w:rsid w:val="00646DA1"/>
    <w:rsid w:val="00647615"/>
    <w:rsid w:val="00647A04"/>
    <w:rsid w:val="006509B9"/>
    <w:rsid w:val="00650D8F"/>
    <w:rsid w:val="0065138F"/>
    <w:rsid w:val="006513E3"/>
    <w:rsid w:val="00651A9D"/>
    <w:rsid w:val="00652A2E"/>
    <w:rsid w:val="00652AAA"/>
    <w:rsid w:val="006530D4"/>
    <w:rsid w:val="00654578"/>
    <w:rsid w:val="00654F5F"/>
    <w:rsid w:val="00655051"/>
    <w:rsid w:val="006554B5"/>
    <w:rsid w:val="00655888"/>
    <w:rsid w:val="006562EE"/>
    <w:rsid w:val="006566A8"/>
    <w:rsid w:val="006566F6"/>
    <w:rsid w:val="00656FBB"/>
    <w:rsid w:val="006571F7"/>
    <w:rsid w:val="00660DA2"/>
    <w:rsid w:val="00660EFA"/>
    <w:rsid w:val="00661241"/>
    <w:rsid w:val="00661EB8"/>
    <w:rsid w:val="00662936"/>
    <w:rsid w:val="00662FB5"/>
    <w:rsid w:val="006639D1"/>
    <w:rsid w:val="00663BDB"/>
    <w:rsid w:val="00663C34"/>
    <w:rsid w:val="00664A34"/>
    <w:rsid w:val="00664EE6"/>
    <w:rsid w:val="006650F2"/>
    <w:rsid w:val="00665C5D"/>
    <w:rsid w:val="0066611A"/>
    <w:rsid w:val="0066620B"/>
    <w:rsid w:val="00666A19"/>
    <w:rsid w:val="00666E06"/>
    <w:rsid w:val="006675B5"/>
    <w:rsid w:val="00667761"/>
    <w:rsid w:val="00670241"/>
    <w:rsid w:val="00670C37"/>
    <w:rsid w:val="00670F27"/>
    <w:rsid w:val="006711B4"/>
    <w:rsid w:val="00671751"/>
    <w:rsid w:val="00671AA9"/>
    <w:rsid w:val="00672138"/>
    <w:rsid w:val="0067233D"/>
    <w:rsid w:val="0067236D"/>
    <w:rsid w:val="00672BA3"/>
    <w:rsid w:val="006730AC"/>
    <w:rsid w:val="00673FC7"/>
    <w:rsid w:val="006745AA"/>
    <w:rsid w:val="006748EF"/>
    <w:rsid w:val="006754CB"/>
    <w:rsid w:val="00675A33"/>
    <w:rsid w:val="00675A51"/>
    <w:rsid w:val="00675D00"/>
    <w:rsid w:val="00675E07"/>
    <w:rsid w:val="00676143"/>
    <w:rsid w:val="0067688E"/>
    <w:rsid w:val="00676D6D"/>
    <w:rsid w:val="00677395"/>
    <w:rsid w:val="0067753E"/>
    <w:rsid w:val="006804BC"/>
    <w:rsid w:val="00680B90"/>
    <w:rsid w:val="00681080"/>
    <w:rsid w:val="00681891"/>
    <w:rsid w:val="00681A6E"/>
    <w:rsid w:val="00682C21"/>
    <w:rsid w:val="00682E16"/>
    <w:rsid w:val="00682F1F"/>
    <w:rsid w:val="006830D0"/>
    <w:rsid w:val="00683AF8"/>
    <w:rsid w:val="006845A2"/>
    <w:rsid w:val="00684BB7"/>
    <w:rsid w:val="00685146"/>
    <w:rsid w:val="0068544C"/>
    <w:rsid w:val="0068583A"/>
    <w:rsid w:val="00685E19"/>
    <w:rsid w:val="006861CE"/>
    <w:rsid w:val="006865EF"/>
    <w:rsid w:val="00686772"/>
    <w:rsid w:val="00686E2F"/>
    <w:rsid w:val="00686E49"/>
    <w:rsid w:val="00687108"/>
    <w:rsid w:val="006874DD"/>
    <w:rsid w:val="00687AB0"/>
    <w:rsid w:val="00687D39"/>
    <w:rsid w:val="0069083C"/>
    <w:rsid w:val="00690C3D"/>
    <w:rsid w:val="006910CA"/>
    <w:rsid w:val="006912D0"/>
    <w:rsid w:val="00692481"/>
    <w:rsid w:val="00692C79"/>
    <w:rsid w:val="00692F00"/>
    <w:rsid w:val="00693017"/>
    <w:rsid w:val="00693C26"/>
    <w:rsid w:val="006940A5"/>
    <w:rsid w:val="006941B5"/>
    <w:rsid w:val="00694628"/>
    <w:rsid w:val="00694B26"/>
    <w:rsid w:val="00695128"/>
    <w:rsid w:val="006964DB"/>
    <w:rsid w:val="006A035C"/>
    <w:rsid w:val="006A03D4"/>
    <w:rsid w:val="006A03DC"/>
    <w:rsid w:val="006A076C"/>
    <w:rsid w:val="006A12BD"/>
    <w:rsid w:val="006A17FC"/>
    <w:rsid w:val="006A1A2F"/>
    <w:rsid w:val="006A26A7"/>
    <w:rsid w:val="006A2DE0"/>
    <w:rsid w:val="006A3116"/>
    <w:rsid w:val="006A3521"/>
    <w:rsid w:val="006A37DC"/>
    <w:rsid w:val="006A3ECA"/>
    <w:rsid w:val="006A3F2C"/>
    <w:rsid w:val="006A3F96"/>
    <w:rsid w:val="006A3FCD"/>
    <w:rsid w:val="006A412B"/>
    <w:rsid w:val="006A42E0"/>
    <w:rsid w:val="006A48CE"/>
    <w:rsid w:val="006A4F71"/>
    <w:rsid w:val="006A5131"/>
    <w:rsid w:val="006A539D"/>
    <w:rsid w:val="006A6138"/>
    <w:rsid w:val="006A6216"/>
    <w:rsid w:val="006A636D"/>
    <w:rsid w:val="006A6673"/>
    <w:rsid w:val="006A66FF"/>
    <w:rsid w:val="006A69B2"/>
    <w:rsid w:val="006A7825"/>
    <w:rsid w:val="006A7E01"/>
    <w:rsid w:val="006B019D"/>
    <w:rsid w:val="006B096F"/>
    <w:rsid w:val="006B0B7F"/>
    <w:rsid w:val="006B22E7"/>
    <w:rsid w:val="006B32A0"/>
    <w:rsid w:val="006B4681"/>
    <w:rsid w:val="006B46EE"/>
    <w:rsid w:val="006B4851"/>
    <w:rsid w:val="006B4D20"/>
    <w:rsid w:val="006B4FC4"/>
    <w:rsid w:val="006B523C"/>
    <w:rsid w:val="006B5B48"/>
    <w:rsid w:val="006B673A"/>
    <w:rsid w:val="006B69A7"/>
    <w:rsid w:val="006B6B7A"/>
    <w:rsid w:val="006B6BC1"/>
    <w:rsid w:val="006B7212"/>
    <w:rsid w:val="006B730C"/>
    <w:rsid w:val="006B7577"/>
    <w:rsid w:val="006B7CCE"/>
    <w:rsid w:val="006B7DE5"/>
    <w:rsid w:val="006C04A5"/>
    <w:rsid w:val="006C1057"/>
    <w:rsid w:val="006C13A8"/>
    <w:rsid w:val="006C21E7"/>
    <w:rsid w:val="006C21F9"/>
    <w:rsid w:val="006C26D2"/>
    <w:rsid w:val="006C272C"/>
    <w:rsid w:val="006C38A9"/>
    <w:rsid w:val="006C4300"/>
    <w:rsid w:val="006C4EF3"/>
    <w:rsid w:val="006C5168"/>
    <w:rsid w:val="006C5997"/>
    <w:rsid w:val="006C5B11"/>
    <w:rsid w:val="006C5C4D"/>
    <w:rsid w:val="006C6438"/>
    <w:rsid w:val="006C668B"/>
    <w:rsid w:val="006C76FB"/>
    <w:rsid w:val="006D013B"/>
    <w:rsid w:val="006D2A40"/>
    <w:rsid w:val="006D2C3D"/>
    <w:rsid w:val="006D2D0F"/>
    <w:rsid w:val="006D3353"/>
    <w:rsid w:val="006D3D94"/>
    <w:rsid w:val="006D53FE"/>
    <w:rsid w:val="006D58AE"/>
    <w:rsid w:val="006D5BDE"/>
    <w:rsid w:val="006D5CF3"/>
    <w:rsid w:val="006D7982"/>
    <w:rsid w:val="006E01C1"/>
    <w:rsid w:val="006E01D0"/>
    <w:rsid w:val="006E0E29"/>
    <w:rsid w:val="006E13E0"/>
    <w:rsid w:val="006E21C9"/>
    <w:rsid w:val="006E255C"/>
    <w:rsid w:val="006E2678"/>
    <w:rsid w:val="006E2818"/>
    <w:rsid w:val="006E2877"/>
    <w:rsid w:val="006E2D68"/>
    <w:rsid w:val="006E3529"/>
    <w:rsid w:val="006E3783"/>
    <w:rsid w:val="006E3C56"/>
    <w:rsid w:val="006E3FF7"/>
    <w:rsid w:val="006E46D5"/>
    <w:rsid w:val="006E4EDD"/>
    <w:rsid w:val="006E59F8"/>
    <w:rsid w:val="006E61B9"/>
    <w:rsid w:val="006E727E"/>
    <w:rsid w:val="006E7741"/>
    <w:rsid w:val="006F01F5"/>
    <w:rsid w:val="006F0D38"/>
    <w:rsid w:val="006F0EC3"/>
    <w:rsid w:val="006F111F"/>
    <w:rsid w:val="006F1338"/>
    <w:rsid w:val="006F14F2"/>
    <w:rsid w:val="006F1946"/>
    <w:rsid w:val="006F1A8F"/>
    <w:rsid w:val="006F1E2B"/>
    <w:rsid w:val="006F255E"/>
    <w:rsid w:val="006F2954"/>
    <w:rsid w:val="006F33BF"/>
    <w:rsid w:val="006F358A"/>
    <w:rsid w:val="006F37F6"/>
    <w:rsid w:val="006F384A"/>
    <w:rsid w:val="006F3DA2"/>
    <w:rsid w:val="006F49A7"/>
    <w:rsid w:val="006F4B7B"/>
    <w:rsid w:val="006F4FF2"/>
    <w:rsid w:val="006F51E1"/>
    <w:rsid w:val="006F53AA"/>
    <w:rsid w:val="006F5406"/>
    <w:rsid w:val="006F5BCD"/>
    <w:rsid w:val="006F6408"/>
    <w:rsid w:val="006F6A46"/>
    <w:rsid w:val="006F6AC1"/>
    <w:rsid w:val="0070061D"/>
    <w:rsid w:val="007008B1"/>
    <w:rsid w:val="00700922"/>
    <w:rsid w:val="00700D37"/>
    <w:rsid w:val="00701241"/>
    <w:rsid w:val="007013ED"/>
    <w:rsid w:val="0070146B"/>
    <w:rsid w:val="007019EE"/>
    <w:rsid w:val="00701AF6"/>
    <w:rsid w:val="00701E1F"/>
    <w:rsid w:val="007021BF"/>
    <w:rsid w:val="00702252"/>
    <w:rsid w:val="00702896"/>
    <w:rsid w:val="00702A5F"/>
    <w:rsid w:val="00703DC5"/>
    <w:rsid w:val="007047AF"/>
    <w:rsid w:val="00704F41"/>
    <w:rsid w:val="00705A41"/>
    <w:rsid w:val="00705BE7"/>
    <w:rsid w:val="00706016"/>
    <w:rsid w:val="007065E2"/>
    <w:rsid w:val="0070673C"/>
    <w:rsid w:val="00706C20"/>
    <w:rsid w:val="00707AF4"/>
    <w:rsid w:val="00710DA6"/>
    <w:rsid w:val="0071117C"/>
    <w:rsid w:val="00711942"/>
    <w:rsid w:val="00712925"/>
    <w:rsid w:val="00712D46"/>
    <w:rsid w:val="00713FCD"/>
    <w:rsid w:val="0071419C"/>
    <w:rsid w:val="007153E3"/>
    <w:rsid w:val="00715964"/>
    <w:rsid w:val="0071608C"/>
    <w:rsid w:val="00717DD5"/>
    <w:rsid w:val="0072047C"/>
    <w:rsid w:val="00720CCA"/>
    <w:rsid w:val="00720DFC"/>
    <w:rsid w:val="00721186"/>
    <w:rsid w:val="00722645"/>
    <w:rsid w:val="00722790"/>
    <w:rsid w:val="00723712"/>
    <w:rsid w:val="007238CB"/>
    <w:rsid w:val="00723BA8"/>
    <w:rsid w:val="00724266"/>
    <w:rsid w:val="007248DC"/>
    <w:rsid w:val="00724B4C"/>
    <w:rsid w:val="00725228"/>
    <w:rsid w:val="0072574C"/>
    <w:rsid w:val="00725D8E"/>
    <w:rsid w:val="0072624E"/>
    <w:rsid w:val="00727141"/>
    <w:rsid w:val="0073057A"/>
    <w:rsid w:val="00730D3E"/>
    <w:rsid w:val="00730FFB"/>
    <w:rsid w:val="007312BF"/>
    <w:rsid w:val="00731A59"/>
    <w:rsid w:val="00732063"/>
    <w:rsid w:val="00732165"/>
    <w:rsid w:val="007323CD"/>
    <w:rsid w:val="007324BE"/>
    <w:rsid w:val="00732DF9"/>
    <w:rsid w:val="00733CC3"/>
    <w:rsid w:val="00734F63"/>
    <w:rsid w:val="007352B3"/>
    <w:rsid w:val="007353A4"/>
    <w:rsid w:val="0073544B"/>
    <w:rsid w:val="0073682F"/>
    <w:rsid w:val="00736CCD"/>
    <w:rsid w:val="00736DEB"/>
    <w:rsid w:val="00736F1D"/>
    <w:rsid w:val="00737AEE"/>
    <w:rsid w:val="00737C7C"/>
    <w:rsid w:val="00737D53"/>
    <w:rsid w:val="007400CC"/>
    <w:rsid w:val="00740254"/>
    <w:rsid w:val="00740883"/>
    <w:rsid w:val="00740B11"/>
    <w:rsid w:val="00741127"/>
    <w:rsid w:val="00741180"/>
    <w:rsid w:val="0074160C"/>
    <w:rsid w:val="0074444F"/>
    <w:rsid w:val="00744F5D"/>
    <w:rsid w:val="00745842"/>
    <w:rsid w:val="00745F39"/>
    <w:rsid w:val="00745FAB"/>
    <w:rsid w:val="007464C5"/>
    <w:rsid w:val="007467A4"/>
    <w:rsid w:val="00746E14"/>
    <w:rsid w:val="00746E30"/>
    <w:rsid w:val="00746EE0"/>
    <w:rsid w:val="0074741F"/>
    <w:rsid w:val="00747ACB"/>
    <w:rsid w:val="00750D7F"/>
    <w:rsid w:val="00751284"/>
    <w:rsid w:val="0075141E"/>
    <w:rsid w:val="007516BE"/>
    <w:rsid w:val="007519B0"/>
    <w:rsid w:val="00751A13"/>
    <w:rsid w:val="00751AC8"/>
    <w:rsid w:val="00752C79"/>
    <w:rsid w:val="0075438D"/>
    <w:rsid w:val="00754563"/>
    <w:rsid w:val="0075457F"/>
    <w:rsid w:val="007551E1"/>
    <w:rsid w:val="00755DB9"/>
    <w:rsid w:val="00755E00"/>
    <w:rsid w:val="00755F71"/>
    <w:rsid w:val="0075635B"/>
    <w:rsid w:val="007564FE"/>
    <w:rsid w:val="0075691F"/>
    <w:rsid w:val="00756F44"/>
    <w:rsid w:val="00761D8A"/>
    <w:rsid w:val="0076219B"/>
    <w:rsid w:val="007622FC"/>
    <w:rsid w:val="00762383"/>
    <w:rsid w:val="00762514"/>
    <w:rsid w:val="00762BB0"/>
    <w:rsid w:val="00764768"/>
    <w:rsid w:val="00764B06"/>
    <w:rsid w:val="0076569E"/>
    <w:rsid w:val="00765A74"/>
    <w:rsid w:val="007668B0"/>
    <w:rsid w:val="00766952"/>
    <w:rsid w:val="00766F7A"/>
    <w:rsid w:val="00767718"/>
    <w:rsid w:val="00767F08"/>
    <w:rsid w:val="007701CD"/>
    <w:rsid w:val="00770240"/>
    <w:rsid w:val="00770504"/>
    <w:rsid w:val="00770C39"/>
    <w:rsid w:val="00771271"/>
    <w:rsid w:val="00771450"/>
    <w:rsid w:val="00771A33"/>
    <w:rsid w:val="00773266"/>
    <w:rsid w:val="00773EEF"/>
    <w:rsid w:val="00774B7D"/>
    <w:rsid w:val="00775266"/>
    <w:rsid w:val="00775FF0"/>
    <w:rsid w:val="007766C6"/>
    <w:rsid w:val="007767B9"/>
    <w:rsid w:val="00776ED4"/>
    <w:rsid w:val="00777671"/>
    <w:rsid w:val="00780138"/>
    <w:rsid w:val="007805B4"/>
    <w:rsid w:val="007807B1"/>
    <w:rsid w:val="00780E16"/>
    <w:rsid w:val="00780E5E"/>
    <w:rsid w:val="00783412"/>
    <w:rsid w:val="0078366C"/>
    <w:rsid w:val="0078371B"/>
    <w:rsid w:val="0078455D"/>
    <w:rsid w:val="0078456F"/>
    <w:rsid w:val="007847F0"/>
    <w:rsid w:val="007848E7"/>
    <w:rsid w:val="00784EDC"/>
    <w:rsid w:val="007850F8"/>
    <w:rsid w:val="00785DBB"/>
    <w:rsid w:val="00786621"/>
    <w:rsid w:val="00786C23"/>
    <w:rsid w:val="00787BDB"/>
    <w:rsid w:val="0079045E"/>
    <w:rsid w:val="00790F42"/>
    <w:rsid w:val="00791296"/>
    <w:rsid w:val="007915C0"/>
    <w:rsid w:val="00792077"/>
    <w:rsid w:val="0079236F"/>
    <w:rsid w:val="00792399"/>
    <w:rsid w:val="007925D2"/>
    <w:rsid w:val="00792808"/>
    <w:rsid w:val="00792B96"/>
    <w:rsid w:val="007935C0"/>
    <w:rsid w:val="00793A15"/>
    <w:rsid w:val="00793DE0"/>
    <w:rsid w:val="007943A9"/>
    <w:rsid w:val="007947C0"/>
    <w:rsid w:val="00794E98"/>
    <w:rsid w:val="00794F47"/>
    <w:rsid w:val="007954F5"/>
    <w:rsid w:val="00795844"/>
    <w:rsid w:val="00795DAB"/>
    <w:rsid w:val="00796396"/>
    <w:rsid w:val="0079641A"/>
    <w:rsid w:val="007966C6"/>
    <w:rsid w:val="0079693A"/>
    <w:rsid w:val="00796A14"/>
    <w:rsid w:val="00796BF8"/>
    <w:rsid w:val="00796C7B"/>
    <w:rsid w:val="00796E7E"/>
    <w:rsid w:val="00797F85"/>
    <w:rsid w:val="007A0102"/>
    <w:rsid w:val="007A01A1"/>
    <w:rsid w:val="007A10A5"/>
    <w:rsid w:val="007A1106"/>
    <w:rsid w:val="007A1865"/>
    <w:rsid w:val="007A1B5E"/>
    <w:rsid w:val="007A2294"/>
    <w:rsid w:val="007A2326"/>
    <w:rsid w:val="007A26A4"/>
    <w:rsid w:val="007A2956"/>
    <w:rsid w:val="007A30B6"/>
    <w:rsid w:val="007A386C"/>
    <w:rsid w:val="007A3AD7"/>
    <w:rsid w:val="007A4016"/>
    <w:rsid w:val="007A4FBA"/>
    <w:rsid w:val="007A5778"/>
    <w:rsid w:val="007A6475"/>
    <w:rsid w:val="007A654E"/>
    <w:rsid w:val="007A6A09"/>
    <w:rsid w:val="007A6D3D"/>
    <w:rsid w:val="007A7269"/>
    <w:rsid w:val="007A782D"/>
    <w:rsid w:val="007A7A4F"/>
    <w:rsid w:val="007A7D23"/>
    <w:rsid w:val="007A7F80"/>
    <w:rsid w:val="007B06D1"/>
    <w:rsid w:val="007B0ECA"/>
    <w:rsid w:val="007B1B33"/>
    <w:rsid w:val="007B1DCD"/>
    <w:rsid w:val="007B1DD2"/>
    <w:rsid w:val="007B27E7"/>
    <w:rsid w:val="007B2A35"/>
    <w:rsid w:val="007B3B2F"/>
    <w:rsid w:val="007B45BB"/>
    <w:rsid w:val="007B490A"/>
    <w:rsid w:val="007B4AA8"/>
    <w:rsid w:val="007B5BAF"/>
    <w:rsid w:val="007B5DFE"/>
    <w:rsid w:val="007B5E1A"/>
    <w:rsid w:val="007B60DB"/>
    <w:rsid w:val="007B6217"/>
    <w:rsid w:val="007B709C"/>
    <w:rsid w:val="007C030F"/>
    <w:rsid w:val="007C040A"/>
    <w:rsid w:val="007C1831"/>
    <w:rsid w:val="007C1D6C"/>
    <w:rsid w:val="007C2787"/>
    <w:rsid w:val="007C2F4A"/>
    <w:rsid w:val="007C3892"/>
    <w:rsid w:val="007C451D"/>
    <w:rsid w:val="007C4BE2"/>
    <w:rsid w:val="007C52ED"/>
    <w:rsid w:val="007C5788"/>
    <w:rsid w:val="007C5ACA"/>
    <w:rsid w:val="007C5B4A"/>
    <w:rsid w:val="007C5C60"/>
    <w:rsid w:val="007C5F85"/>
    <w:rsid w:val="007C671C"/>
    <w:rsid w:val="007C6C11"/>
    <w:rsid w:val="007C7972"/>
    <w:rsid w:val="007C7BC2"/>
    <w:rsid w:val="007D144E"/>
    <w:rsid w:val="007D1A68"/>
    <w:rsid w:val="007D1ACB"/>
    <w:rsid w:val="007D24C6"/>
    <w:rsid w:val="007D26A7"/>
    <w:rsid w:val="007D4058"/>
    <w:rsid w:val="007D507A"/>
    <w:rsid w:val="007D52B5"/>
    <w:rsid w:val="007D5377"/>
    <w:rsid w:val="007D5689"/>
    <w:rsid w:val="007D56D5"/>
    <w:rsid w:val="007D5AF7"/>
    <w:rsid w:val="007D60B2"/>
    <w:rsid w:val="007D6199"/>
    <w:rsid w:val="007D6222"/>
    <w:rsid w:val="007D6885"/>
    <w:rsid w:val="007D6C3F"/>
    <w:rsid w:val="007D6C41"/>
    <w:rsid w:val="007D6ED2"/>
    <w:rsid w:val="007D7498"/>
    <w:rsid w:val="007D7951"/>
    <w:rsid w:val="007E0148"/>
    <w:rsid w:val="007E0EC2"/>
    <w:rsid w:val="007E1116"/>
    <w:rsid w:val="007E1428"/>
    <w:rsid w:val="007E1ED1"/>
    <w:rsid w:val="007E23F3"/>
    <w:rsid w:val="007E2CDD"/>
    <w:rsid w:val="007E2D7B"/>
    <w:rsid w:val="007E31D3"/>
    <w:rsid w:val="007E370A"/>
    <w:rsid w:val="007E3C48"/>
    <w:rsid w:val="007E3FED"/>
    <w:rsid w:val="007E4897"/>
    <w:rsid w:val="007E4F50"/>
    <w:rsid w:val="007E511D"/>
    <w:rsid w:val="007E52C4"/>
    <w:rsid w:val="007E5A8F"/>
    <w:rsid w:val="007E5C8C"/>
    <w:rsid w:val="007E606E"/>
    <w:rsid w:val="007E68D7"/>
    <w:rsid w:val="007E6E58"/>
    <w:rsid w:val="007E7262"/>
    <w:rsid w:val="007E79E1"/>
    <w:rsid w:val="007F0345"/>
    <w:rsid w:val="007F0393"/>
    <w:rsid w:val="007F07D8"/>
    <w:rsid w:val="007F155D"/>
    <w:rsid w:val="007F24E2"/>
    <w:rsid w:val="007F2E2E"/>
    <w:rsid w:val="007F5239"/>
    <w:rsid w:val="007F572B"/>
    <w:rsid w:val="007F57A3"/>
    <w:rsid w:val="007F5A29"/>
    <w:rsid w:val="007F5C54"/>
    <w:rsid w:val="007F6348"/>
    <w:rsid w:val="007F6A6E"/>
    <w:rsid w:val="008004E1"/>
    <w:rsid w:val="00800690"/>
    <w:rsid w:val="008006F2"/>
    <w:rsid w:val="00800E57"/>
    <w:rsid w:val="0080104F"/>
    <w:rsid w:val="0080126C"/>
    <w:rsid w:val="008012AD"/>
    <w:rsid w:val="008019F8"/>
    <w:rsid w:val="00802A82"/>
    <w:rsid w:val="0080491D"/>
    <w:rsid w:val="008061F0"/>
    <w:rsid w:val="00806F6F"/>
    <w:rsid w:val="00810A7B"/>
    <w:rsid w:val="00810BFD"/>
    <w:rsid w:val="00810C20"/>
    <w:rsid w:val="00811623"/>
    <w:rsid w:val="00812013"/>
    <w:rsid w:val="00813137"/>
    <w:rsid w:val="00813F12"/>
    <w:rsid w:val="00813FC4"/>
    <w:rsid w:val="0081544E"/>
    <w:rsid w:val="008163BB"/>
    <w:rsid w:val="00816B98"/>
    <w:rsid w:val="0081776E"/>
    <w:rsid w:val="008179DF"/>
    <w:rsid w:val="00817A52"/>
    <w:rsid w:val="00817A75"/>
    <w:rsid w:val="00820004"/>
    <w:rsid w:val="00820068"/>
    <w:rsid w:val="00820616"/>
    <w:rsid w:val="00820864"/>
    <w:rsid w:val="00820DC9"/>
    <w:rsid w:val="00821C0F"/>
    <w:rsid w:val="00821FC7"/>
    <w:rsid w:val="00823F5B"/>
    <w:rsid w:val="00823FD9"/>
    <w:rsid w:val="00824125"/>
    <w:rsid w:val="00824792"/>
    <w:rsid w:val="008249C0"/>
    <w:rsid w:val="00824AF4"/>
    <w:rsid w:val="00824C79"/>
    <w:rsid w:val="0082519D"/>
    <w:rsid w:val="00825DD2"/>
    <w:rsid w:val="0082692E"/>
    <w:rsid w:val="008271ED"/>
    <w:rsid w:val="008273E5"/>
    <w:rsid w:val="00827F9C"/>
    <w:rsid w:val="008300BE"/>
    <w:rsid w:val="0083012A"/>
    <w:rsid w:val="0083090A"/>
    <w:rsid w:val="008309A2"/>
    <w:rsid w:val="00830C62"/>
    <w:rsid w:val="00830EB8"/>
    <w:rsid w:val="008315D9"/>
    <w:rsid w:val="008316F0"/>
    <w:rsid w:val="00831D76"/>
    <w:rsid w:val="00832227"/>
    <w:rsid w:val="00832348"/>
    <w:rsid w:val="00832D49"/>
    <w:rsid w:val="00833055"/>
    <w:rsid w:val="00833FB2"/>
    <w:rsid w:val="00834CAD"/>
    <w:rsid w:val="00835022"/>
    <w:rsid w:val="008353C0"/>
    <w:rsid w:val="008353DE"/>
    <w:rsid w:val="00835844"/>
    <w:rsid w:val="0083596A"/>
    <w:rsid w:val="008369F8"/>
    <w:rsid w:val="00836BD6"/>
    <w:rsid w:val="00836E08"/>
    <w:rsid w:val="0083750F"/>
    <w:rsid w:val="008378B1"/>
    <w:rsid w:val="00837925"/>
    <w:rsid w:val="00837980"/>
    <w:rsid w:val="00837AB7"/>
    <w:rsid w:val="00840286"/>
    <w:rsid w:val="00840846"/>
    <w:rsid w:val="00840874"/>
    <w:rsid w:val="00840EF5"/>
    <w:rsid w:val="00840F9F"/>
    <w:rsid w:val="00840FB9"/>
    <w:rsid w:val="00840FFF"/>
    <w:rsid w:val="008419A1"/>
    <w:rsid w:val="00842F75"/>
    <w:rsid w:val="00843C19"/>
    <w:rsid w:val="00843D9E"/>
    <w:rsid w:val="00844BBE"/>
    <w:rsid w:val="008450FD"/>
    <w:rsid w:val="008458F9"/>
    <w:rsid w:val="008479F8"/>
    <w:rsid w:val="00847ED6"/>
    <w:rsid w:val="008500DB"/>
    <w:rsid w:val="0085044F"/>
    <w:rsid w:val="00851971"/>
    <w:rsid w:val="0085288F"/>
    <w:rsid w:val="00852C9F"/>
    <w:rsid w:val="00852CEC"/>
    <w:rsid w:val="00852FD5"/>
    <w:rsid w:val="00853DC5"/>
    <w:rsid w:val="00853EEA"/>
    <w:rsid w:val="0085418A"/>
    <w:rsid w:val="00854743"/>
    <w:rsid w:val="008549F5"/>
    <w:rsid w:val="00854DF0"/>
    <w:rsid w:val="00854E14"/>
    <w:rsid w:val="00854E5C"/>
    <w:rsid w:val="00855341"/>
    <w:rsid w:val="008557C5"/>
    <w:rsid w:val="00856D5C"/>
    <w:rsid w:val="00857608"/>
    <w:rsid w:val="00857A78"/>
    <w:rsid w:val="00860474"/>
    <w:rsid w:val="00860A78"/>
    <w:rsid w:val="00860B84"/>
    <w:rsid w:val="00860CBE"/>
    <w:rsid w:val="00861FDB"/>
    <w:rsid w:val="00862020"/>
    <w:rsid w:val="00862154"/>
    <w:rsid w:val="0086221E"/>
    <w:rsid w:val="0086242B"/>
    <w:rsid w:val="008624FA"/>
    <w:rsid w:val="00862E34"/>
    <w:rsid w:val="00863339"/>
    <w:rsid w:val="008634D9"/>
    <w:rsid w:val="008640AC"/>
    <w:rsid w:val="00864579"/>
    <w:rsid w:val="008652EC"/>
    <w:rsid w:val="008654BB"/>
    <w:rsid w:val="00865888"/>
    <w:rsid w:val="0086603B"/>
    <w:rsid w:val="00866FA1"/>
    <w:rsid w:val="00866FF9"/>
    <w:rsid w:val="008675AF"/>
    <w:rsid w:val="00867769"/>
    <w:rsid w:val="00867EE1"/>
    <w:rsid w:val="0087055F"/>
    <w:rsid w:val="00870F77"/>
    <w:rsid w:val="00871542"/>
    <w:rsid w:val="008719DE"/>
    <w:rsid w:val="0087206B"/>
    <w:rsid w:val="008738BC"/>
    <w:rsid w:val="0087509A"/>
    <w:rsid w:val="008751C9"/>
    <w:rsid w:val="00875297"/>
    <w:rsid w:val="0087621F"/>
    <w:rsid w:val="008768C8"/>
    <w:rsid w:val="008768E5"/>
    <w:rsid w:val="008768EE"/>
    <w:rsid w:val="00877083"/>
    <w:rsid w:val="0087754E"/>
    <w:rsid w:val="008776FA"/>
    <w:rsid w:val="00877DE2"/>
    <w:rsid w:val="00880CE0"/>
    <w:rsid w:val="00881576"/>
    <w:rsid w:val="00882078"/>
    <w:rsid w:val="008821AC"/>
    <w:rsid w:val="00882D8D"/>
    <w:rsid w:val="00882E43"/>
    <w:rsid w:val="00883B76"/>
    <w:rsid w:val="00883C61"/>
    <w:rsid w:val="00883F7F"/>
    <w:rsid w:val="00884581"/>
    <w:rsid w:val="00884914"/>
    <w:rsid w:val="00884B88"/>
    <w:rsid w:val="00884B8E"/>
    <w:rsid w:val="00884F45"/>
    <w:rsid w:val="00885312"/>
    <w:rsid w:val="00885E84"/>
    <w:rsid w:val="008867D3"/>
    <w:rsid w:val="00886FA5"/>
    <w:rsid w:val="00887F37"/>
    <w:rsid w:val="00887F9C"/>
    <w:rsid w:val="00890F9E"/>
    <w:rsid w:val="00891822"/>
    <w:rsid w:val="0089184B"/>
    <w:rsid w:val="0089274D"/>
    <w:rsid w:val="00892A7E"/>
    <w:rsid w:val="00892BCB"/>
    <w:rsid w:val="00892CEC"/>
    <w:rsid w:val="008935A6"/>
    <w:rsid w:val="008937AB"/>
    <w:rsid w:val="008938CD"/>
    <w:rsid w:val="00893F41"/>
    <w:rsid w:val="0089465E"/>
    <w:rsid w:val="00894A33"/>
    <w:rsid w:val="00894AAE"/>
    <w:rsid w:val="00894C2A"/>
    <w:rsid w:val="00896007"/>
    <w:rsid w:val="008960EE"/>
    <w:rsid w:val="0089660F"/>
    <w:rsid w:val="0089722B"/>
    <w:rsid w:val="00897D1A"/>
    <w:rsid w:val="008A009A"/>
    <w:rsid w:val="008A0CF1"/>
    <w:rsid w:val="008A1C1F"/>
    <w:rsid w:val="008A247D"/>
    <w:rsid w:val="008A35B1"/>
    <w:rsid w:val="008A3656"/>
    <w:rsid w:val="008A3F77"/>
    <w:rsid w:val="008A4022"/>
    <w:rsid w:val="008A43AA"/>
    <w:rsid w:val="008A55BD"/>
    <w:rsid w:val="008A56F1"/>
    <w:rsid w:val="008A5B91"/>
    <w:rsid w:val="008A5C3D"/>
    <w:rsid w:val="008A65C1"/>
    <w:rsid w:val="008A69A5"/>
    <w:rsid w:val="008A75C3"/>
    <w:rsid w:val="008B11AC"/>
    <w:rsid w:val="008B24C3"/>
    <w:rsid w:val="008B2607"/>
    <w:rsid w:val="008B26CE"/>
    <w:rsid w:val="008B29C3"/>
    <w:rsid w:val="008B339A"/>
    <w:rsid w:val="008B34F6"/>
    <w:rsid w:val="008B3974"/>
    <w:rsid w:val="008B3BF2"/>
    <w:rsid w:val="008B3D3B"/>
    <w:rsid w:val="008B4287"/>
    <w:rsid w:val="008B56E2"/>
    <w:rsid w:val="008B5E01"/>
    <w:rsid w:val="008B6508"/>
    <w:rsid w:val="008B6B6B"/>
    <w:rsid w:val="008B6D41"/>
    <w:rsid w:val="008B7205"/>
    <w:rsid w:val="008B7947"/>
    <w:rsid w:val="008B7D0C"/>
    <w:rsid w:val="008C0FC0"/>
    <w:rsid w:val="008C13F4"/>
    <w:rsid w:val="008C1977"/>
    <w:rsid w:val="008C1B75"/>
    <w:rsid w:val="008C2817"/>
    <w:rsid w:val="008C4655"/>
    <w:rsid w:val="008C46DA"/>
    <w:rsid w:val="008C4B92"/>
    <w:rsid w:val="008C4DD0"/>
    <w:rsid w:val="008C5A6A"/>
    <w:rsid w:val="008C6696"/>
    <w:rsid w:val="008C66F2"/>
    <w:rsid w:val="008C6875"/>
    <w:rsid w:val="008C6C68"/>
    <w:rsid w:val="008C7D60"/>
    <w:rsid w:val="008C7EB6"/>
    <w:rsid w:val="008C7F32"/>
    <w:rsid w:val="008D026A"/>
    <w:rsid w:val="008D1DFE"/>
    <w:rsid w:val="008D2002"/>
    <w:rsid w:val="008D20CA"/>
    <w:rsid w:val="008D2357"/>
    <w:rsid w:val="008D23B2"/>
    <w:rsid w:val="008D2C26"/>
    <w:rsid w:val="008D304C"/>
    <w:rsid w:val="008D3068"/>
    <w:rsid w:val="008D40D6"/>
    <w:rsid w:val="008D43B1"/>
    <w:rsid w:val="008D46A5"/>
    <w:rsid w:val="008D4D8B"/>
    <w:rsid w:val="008D4F30"/>
    <w:rsid w:val="008D5F4A"/>
    <w:rsid w:val="008D6A94"/>
    <w:rsid w:val="008D6B49"/>
    <w:rsid w:val="008D6CF4"/>
    <w:rsid w:val="008D79CF"/>
    <w:rsid w:val="008E03CF"/>
    <w:rsid w:val="008E050B"/>
    <w:rsid w:val="008E08EE"/>
    <w:rsid w:val="008E0923"/>
    <w:rsid w:val="008E1483"/>
    <w:rsid w:val="008E1F35"/>
    <w:rsid w:val="008E2519"/>
    <w:rsid w:val="008E2728"/>
    <w:rsid w:val="008E2C97"/>
    <w:rsid w:val="008E38AE"/>
    <w:rsid w:val="008E3C9C"/>
    <w:rsid w:val="008E4607"/>
    <w:rsid w:val="008E4BF4"/>
    <w:rsid w:val="008E4D25"/>
    <w:rsid w:val="008E4DB7"/>
    <w:rsid w:val="008E4DD4"/>
    <w:rsid w:val="008E535E"/>
    <w:rsid w:val="008E5449"/>
    <w:rsid w:val="008E5AB5"/>
    <w:rsid w:val="008E60BB"/>
    <w:rsid w:val="008E6527"/>
    <w:rsid w:val="008E676A"/>
    <w:rsid w:val="008E6907"/>
    <w:rsid w:val="008E6A71"/>
    <w:rsid w:val="008E7509"/>
    <w:rsid w:val="008F0BED"/>
    <w:rsid w:val="008F0FD8"/>
    <w:rsid w:val="008F1001"/>
    <w:rsid w:val="008F21C8"/>
    <w:rsid w:val="008F222E"/>
    <w:rsid w:val="008F27C6"/>
    <w:rsid w:val="008F33AB"/>
    <w:rsid w:val="008F35BA"/>
    <w:rsid w:val="008F377C"/>
    <w:rsid w:val="008F4588"/>
    <w:rsid w:val="008F55CF"/>
    <w:rsid w:val="008F5ABF"/>
    <w:rsid w:val="008F5E4C"/>
    <w:rsid w:val="008F6326"/>
    <w:rsid w:val="008F6AED"/>
    <w:rsid w:val="008F7010"/>
    <w:rsid w:val="008F7257"/>
    <w:rsid w:val="008F76A7"/>
    <w:rsid w:val="008F7747"/>
    <w:rsid w:val="008F7814"/>
    <w:rsid w:val="008F795D"/>
    <w:rsid w:val="009000D3"/>
    <w:rsid w:val="00900259"/>
    <w:rsid w:val="00900677"/>
    <w:rsid w:val="009007F8"/>
    <w:rsid w:val="009008D0"/>
    <w:rsid w:val="00900AC9"/>
    <w:rsid w:val="00901602"/>
    <w:rsid w:val="00901888"/>
    <w:rsid w:val="00901B49"/>
    <w:rsid w:val="00902562"/>
    <w:rsid w:val="00903324"/>
    <w:rsid w:val="00903507"/>
    <w:rsid w:val="00903750"/>
    <w:rsid w:val="0090386A"/>
    <w:rsid w:val="00903BD9"/>
    <w:rsid w:val="0090438F"/>
    <w:rsid w:val="00904D9D"/>
    <w:rsid w:val="00905132"/>
    <w:rsid w:val="009058B1"/>
    <w:rsid w:val="00906634"/>
    <w:rsid w:val="009066FC"/>
    <w:rsid w:val="00906820"/>
    <w:rsid w:val="0090699F"/>
    <w:rsid w:val="00906C87"/>
    <w:rsid w:val="00906DE5"/>
    <w:rsid w:val="00907EF4"/>
    <w:rsid w:val="009104F3"/>
    <w:rsid w:val="00910F19"/>
    <w:rsid w:val="009116E4"/>
    <w:rsid w:val="00911EA5"/>
    <w:rsid w:val="00912088"/>
    <w:rsid w:val="009130BC"/>
    <w:rsid w:val="0091394B"/>
    <w:rsid w:val="00913AAB"/>
    <w:rsid w:val="00913E68"/>
    <w:rsid w:val="0091425F"/>
    <w:rsid w:val="00914DD3"/>
    <w:rsid w:val="00915382"/>
    <w:rsid w:val="0091563F"/>
    <w:rsid w:val="009158BA"/>
    <w:rsid w:val="00915D32"/>
    <w:rsid w:val="009161F0"/>
    <w:rsid w:val="009161F9"/>
    <w:rsid w:val="00916369"/>
    <w:rsid w:val="0091686D"/>
    <w:rsid w:val="00916B68"/>
    <w:rsid w:val="00916E07"/>
    <w:rsid w:val="00916F2D"/>
    <w:rsid w:val="009173BE"/>
    <w:rsid w:val="00917BC8"/>
    <w:rsid w:val="00917EE4"/>
    <w:rsid w:val="00917EE9"/>
    <w:rsid w:val="00920CE2"/>
    <w:rsid w:val="009214AC"/>
    <w:rsid w:val="00921A90"/>
    <w:rsid w:val="009221B3"/>
    <w:rsid w:val="00922453"/>
    <w:rsid w:val="00922713"/>
    <w:rsid w:val="0092290C"/>
    <w:rsid w:val="00922FFA"/>
    <w:rsid w:val="00923694"/>
    <w:rsid w:val="009237A1"/>
    <w:rsid w:val="00923E1B"/>
    <w:rsid w:val="00923EC8"/>
    <w:rsid w:val="00924597"/>
    <w:rsid w:val="00924B03"/>
    <w:rsid w:val="00924E86"/>
    <w:rsid w:val="00925160"/>
    <w:rsid w:val="0092588B"/>
    <w:rsid w:val="00925B33"/>
    <w:rsid w:val="00925BA6"/>
    <w:rsid w:val="00925D42"/>
    <w:rsid w:val="00925D85"/>
    <w:rsid w:val="0092686D"/>
    <w:rsid w:val="00926FD2"/>
    <w:rsid w:val="009270AF"/>
    <w:rsid w:val="00927E39"/>
    <w:rsid w:val="00927F01"/>
    <w:rsid w:val="00930096"/>
    <w:rsid w:val="009301CA"/>
    <w:rsid w:val="00930269"/>
    <w:rsid w:val="00930A57"/>
    <w:rsid w:val="0093178E"/>
    <w:rsid w:val="00931B44"/>
    <w:rsid w:val="00931FB4"/>
    <w:rsid w:val="00931FB5"/>
    <w:rsid w:val="00932082"/>
    <w:rsid w:val="009321CB"/>
    <w:rsid w:val="00932C01"/>
    <w:rsid w:val="00932CEA"/>
    <w:rsid w:val="00933195"/>
    <w:rsid w:val="009338A2"/>
    <w:rsid w:val="00933E3E"/>
    <w:rsid w:val="00934074"/>
    <w:rsid w:val="009347EF"/>
    <w:rsid w:val="0093492E"/>
    <w:rsid w:val="009353C0"/>
    <w:rsid w:val="00935B32"/>
    <w:rsid w:val="0093637A"/>
    <w:rsid w:val="00937340"/>
    <w:rsid w:val="00940036"/>
    <w:rsid w:val="0094007C"/>
    <w:rsid w:val="00940179"/>
    <w:rsid w:val="009402B7"/>
    <w:rsid w:val="0094059A"/>
    <w:rsid w:val="0094150A"/>
    <w:rsid w:val="00941FBF"/>
    <w:rsid w:val="009425A9"/>
    <w:rsid w:val="00942E2A"/>
    <w:rsid w:val="00942E85"/>
    <w:rsid w:val="00943E1F"/>
    <w:rsid w:val="00943E72"/>
    <w:rsid w:val="00943FD4"/>
    <w:rsid w:val="0094480E"/>
    <w:rsid w:val="00945168"/>
    <w:rsid w:val="0094575C"/>
    <w:rsid w:val="00946339"/>
    <w:rsid w:val="00946360"/>
    <w:rsid w:val="00947614"/>
    <w:rsid w:val="00947B93"/>
    <w:rsid w:val="009502AC"/>
    <w:rsid w:val="00953635"/>
    <w:rsid w:val="009536C9"/>
    <w:rsid w:val="00953A8C"/>
    <w:rsid w:val="0095494B"/>
    <w:rsid w:val="009559E9"/>
    <w:rsid w:val="0095657F"/>
    <w:rsid w:val="00957E34"/>
    <w:rsid w:val="0096051F"/>
    <w:rsid w:val="00960CF0"/>
    <w:rsid w:val="00961035"/>
    <w:rsid w:val="009619CB"/>
    <w:rsid w:val="009619D5"/>
    <w:rsid w:val="00962052"/>
    <w:rsid w:val="00962BC3"/>
    <w:rsid w:val="00963194"/>
    <w:rsid w:val="0096435F"/>
    <w:rsid w:val="00964434"/>
    <w:rsid w:val="009649AE"/>
    <w:rsid w:val="00964F36"/>
    <w:rsid w:val="00964F57"/>
    <w:rsid w:val="00966153"/>
    <w:rsid w:val="0096766B"/>
    <w:rsid w:val="00967A36"/>
    <w:rsid w:val="009728DD"/>
    <w:rsid w:val="00972C70"/>
    <w:rsid w:val="009734E7"/>
    <w:rsid w:val="00974135"/>
    <w:rsid w:val="00974429"/>
    <w:rsid w:val="00974525"/>
    <w:rsid w:val="00974A1B"/>
    <w:rsid w:val="00974A80"/>
    <w:rsid w:val="009767D7"/>
    <w:rsid w:val="00976A8B"/>
    <w:rsid w:val="00977205"/>
    <w:rsid w:val="00980288"/>
    <w:rsid w:val="0098031A"/>
    <w:rsid w:val="009803F8"/>
    <w:rsid w:val="0098137F"/>
    <w:rsid w:val="00982400"/>
    <w:rsid w:val="00982A15"/>
    <w:rsid w:val="00983033"/>
    <w:rsid w:val="009830AD"/>
    <w:rsid w:val="009833CE"/>
    <w:rsid w:val="009834D6"/>
    <w:rsid w:val="00983E8C"/>
    <w:rsid w:val="00984114"/>
    <w:rsid w:val="00984B96"/>
    <w:rsid w:val="00985000"/>
    <w:rsid w:val="00985308"/>
    <w:rsid w:val="00985617"/>
    <w:rsid w:val="009856F9"/>
    <w:rsid w:val="009857BC"/>
    <w:rsid w:val="009857F5"/>
    <w:rsid w:val="00985834"/>
    <w:rsid w:val="00985C2F"/>
    <w:rsid w:val="00985C79"/>
    <w:rsid w:val="00986481"/>
    <w:rsid w:val="0098680E"/>
    <w:rsid w:val="00986E3D"/>
    <w:rsid w:val="009877BD"/>
    <w:rsid w:val="00987AE3"/>
    <w:rsid w:val="00991A69"/>
    <w:rsid w:val="0099206D"/>
    <w:rsid w:val="009920F0"/>
    <w:rsid w:val="00993E8C"/>
    <w:rsid w:val="0099445C"/>
    <w:rsid w:val="0099497A"/>
    <w:rsid w:val="00995135"/>
    <w:rsid w:val="00995911"/>
    <w:rsid w:val="00995FD2"/>
    <w:rsid w:val="0099696F"/>
    <w:rsid w:val="009969EE"/>
    <w:rsid w:val="00996FBB"/>
    <w:rsid w:val="009971F3"/>
    <w:rsid w:val="00997418"/>
    <w:rsid w:val="009979A7"/>
    <w:rsid w:val="009A0879"/>
    <w:rsid w:val="009A0BD2"/>
    <w:rsid w:val="009A0EB4"/>
    <w:rsid w:val="009A1B35"/>
    <w:rsid w:val="009A2992"/>
    <w:rsid w:val="009A2AC9"/>
    <w:rsid w:val="009A2FE0"/>
    <w:rsid w:val="009A3276"/>
    <w:rsid w:val="009A4BE5"/>
    <w:rsid w:val="009A5C40"/>
    <w:rsid w:val="009A68E0"/>
    <w:rsid w:val="009A6B29"/>
    <w:rsid w:val="009A6C55"/>
    <w:rsid w:val="009A6D98"/>
    <w:rsid w:val="009A7C22"/>
    <w:rsid w:val="009B0D74"/>
    <w:rsid w:val="009B11F4"/>
    <w:rsid w:val="009B17CA"/>
    <w:rsid w:val="009B40B0"/>
    <w:rsid w:val="009B41D1"/>
    <w:rsid w:val="009B4AC8"/>
    <w:rsid w:val="009B5204"/>
    <w:rsid w:val="009B65C1"/>
    <w:rsid w:val="009B69C3"/>
    <w:rsid w:val="009B6EDA"/>
    <w:rsid w:val="009B7445"/>
    <w:rsid w:val="009C0635"/>
    <w:rsid w:val="009C09B1"/>
    <w:rsid w:val="009C0BA9"/>
    <w:rsid w:val="009C0EC5"/>
    <w:rsid w:val="009C13F7"/>
    <w:rsid w:val="009C149D"/>
    <w:rsid w:val="009C15EA"/>
    <w:rsid w:val="009C16C9"/>
    <w:rsid w:val="009C1CC6"/>
    <w:rsid w:val="009C252B"/>
    <w:rsid w:val="009C28E8"/>
    <w:rsid w:val="009C3352"/>
    <w:rsid w:val="009C4342"/>
    <w:rsid w:val="009C4AF2"/>
    <w:rsid w:val="009C4D13"/>
    <w:rsid w:val="009C5433"/>
    <w:rsid w:val="009C5920"/>
    <w:rsid w:val="009C6CB4"/>
    <w:rsid w:val="009C7295"/>
    <w:rsid w:val="009C73DE"/>
    <w:rsid w:val="009C77B1"/>
    <w:rsid w:val="009C7D84"/>
    <w:rsid w:val="009C7E76"/>
    <w:rsid w:val="009D0835"/>
    <w:rsid w:val="009D0995"/>
    <w:rsid w:val="009D0C2A"/>
    <w:rsid w:val="009D104B"/>
    <w:rsid w:val="009D13B8"/>
    <w:rsid w:val="009D1997"/>
    <w:rsid w:val="009D26FD"/>
    <w:rsid w:val="009D31E6"/>
    <w:rsid w:val="009D352E"/>
    <w:rsid w:val="009D3743"/>
    <w:rsid w:val="009D3C53"/>
    <w:rsid w:val="009D5D2C"/>
    <w:rsid w:val="009D69E6"/>
    <w:rsid w:val="009D7706"/>
    <w:rsid w:val="009D7901"/>
    <w:rsid w:val="009D7CB4"/>
    <w:rsid w:val="009E061A"/>
    <w:rsid w:val="009E0CFE"/>
    <w:rsid w:val="009E1015"/>
    <w:rsid w:val="009E1A96"/>
    <w:rsid w:val="009E1E48"/>
    <w:rsid w:val="009E2C85"/>
    <w:rsid w:val="009E33F7"/>
    <w:rsid w:val="009E3438"/>
    <w:rsid w:val="009E4A19"/>
    <w:rsid w:val="009E4A68"/>
    <w:rsid w:val="009E4D34"/>
    <w:rsid w:val="009E4F26"/>
    <w:rsid w:val="009E6754"/>
    <w:rsid w:val="009E77B6"/>
    <w:rsid w:val="009E7870"/>
    <w:rsid w:val="009F03E6"/>
    <w:rsid w:val="009F1A5A"/>
    <w:rsid w:val="009F1B61"/>
    <w:rsid w:val="009F1C36"/>
    <w:rsid w:val="009F2608"/>
    <w:rsid w:val="009F2865"/>
    <w:rsid w:val="009F3994"/>
    <w:rsid w:val="009F3AFB"/>
    <w:rsid w:val="009F428A"/>
    <w:rsid w:val="009F43A8"/>
    <w:rsid w:val="009F4A59"/>
    <w:rsid w:val="009F4C3F"/>
    <w:rsid w:val="009F4DCA"/>
    <w:rsid w:val="009F5255"/>
    <w:rsid w:val="009F5624"/>
    <w:rsid w:val="009F6442"/>
    <w:rsid w:val="009F64D1"/>
    <w:rsid w:val="009F6697"/>
    <w:rsid w:val="009F67B0"/>
    <w:rsid w:val="009F6AB9"/>
    <w:rsid w:val="009F70B1"/>
    <w:rsid w:val="009F77A4"/>
    <w:rsid w:val="009F796F"/>
    <w:rsid w:val="009F79F0"/>
    <w:rsid w:val="009F7A26"/>
    <w:rsid w:val="009F7D5E"/>
    <w:rsid w:val="009F7F9F"/>
    <w:rsid w:val="00A000C3"/>
    <w:rsid w:val="00A007C0"/>
    <w:rsid w:val="00A00B6D"/>
    <w:rsid w:val="00A00BD5"/>
    <w:rsid w:val="00A00D89"/>
    <w:rsid w:val="00A00E1C"/>
    <w:rsid w:val="00A01197"/>
    <w:rsid w:val="00A01348"/>
    <w:rsid w:val="00A01746"/>
    <w:rsid w:val="00A02F34"/>
    <w:rsid w:val="00A0309A"/>
    <w:rsid w:val="00A03288"/>
    <w:rsid w:val="00A03537"/>
    <w:rsid w:val="00A040B8"/>
    <w:rsid w:val="00A04325"/>
    <w:rsid w:val="00A043E1"/>
    <w:rsid w:val="00A0487B"/>
    <w:rsid w:val="00A04FD3"/>
    <w:rsid w:val="00A05411"/>
    <w:rsid w:val="00A05428"/>
    <w:rsid w:val="00A05E5F"/>
    <w:rsid w:val="00A05F05"/>
    <w:rsid w:val="00A05F11"/>
    <w:rsid w:val="00A06954"/>
    <w:rsid w:val="00A06E8C"/>
    <w:rsid w:val="00A0761E"/>
    <w:rsid w:val="00A07B0C"/>
    <w:rsid w:val="00A07C93"/>
    <w:rsid w:val="00A113DE"/>
    <w:rsid w:val="00A11A51"/>
    <w:rsid w:val="00A12D3C"/>
    <w:rsid w:val="00A1374D"/>
    <w:rsid w:val="00A13D50"/>
    <w:rsid w:val="00A143D6"/>
    <w:rsid w:val="00A14549"/>
    <w:rsid w:val="00A14554"/>
    <w:rsid w:val="00A1457A"/>
    <w:rsid w:val="00A14D15"/>
    <w:rsid w:val="00A1615C"/>
    <w:rsid w:val="00A166CE"/>
    <w:rsid w:val="00A20A3E"/>
    <w:rsid w:val="00A210E0"/>
    <w:rsid w:val="00A2204C"/>
    <w:rsid w:val="00A22178"/>
    <w:rsid w:val="00A22192"/>
    <w:rsid w:val="00A229CC"/>
    <w:rsid w:val="00A22C52"/>
    <w:rsid w:val="00A22DC9"/>
    <w:rsid w:val="00A240CB"/>
    <w:rsid w:val="00A24362"/>
    <w:rsid w:val="00A246AD"/>
    <w:rsid w:val="00A248B4"/>
    <w:rsid w:val="00A25795"/>
    <w:rsid w:val="00A257E1"/>
    <w:rsid w:val="00A25865"/>
    <w:rsid w:val="00A26BC8"/>
    <w:rsid w:val="00A271E7"/>
    <w:rsid w:val="00A27324"/>
    <w:rsid w:val="00A27E93"/>
    <w:rsid w:val="00A3080B"/>
    <w:rsid w:val="00A30E2C"/>
    <w:rsid w:val="00A318D7"/>
    <w:rsid w:val="00A318D9"/>
    <w:rsid w:val="00A31B70"/>
    <w:rsid w:val="00A31DCD"/>
    <w:rsid w:val="00A32831"/>
    <w:rsid w:val="00A32D46"/>
    <w:rsid w:val="00A335CC"/>
    <w:rsid w:val="00A33637"/>
    <w:rsid w:val="00A33834"/>
    <w:rsid w:val="00A3387B"/>
    <w:rsid w:val="00A33A3C"/>
    <w:rsid w:val="00A33E42"/>
    <w:rsid w:val="00A343CA"/>
    <w:rsid w:val="00A35254"/>
    <w:rsid w:val="00A367D2"/>
    <w:rsid w:val="00A36F51"/>
    <w:rsid w:val="00A37335"/>
    <w:rsid w:val="00A37415"/>
    <w:rsid w:val="00A3768A"/>
    <w:rsid w:val="00A40452"/>
    <w:rsid w:val="00A408F1"/>
    <w:rsid w:val="00A41E77"/>
    <w:rsid w:val="00A421EA"/>
    <w:rsid w:val="00A42522"/>
    <w:rsid w:val="00A427ED"/>
    <w:rsid w:val="00A42983"/>
    <w:rsid w:val="00A42C65"/>
    <w:rsid w:val="00A43182"/>
    <w:rsid w:val="00A43CAB"/>
    <w:rsid w:val="00A446D5"/>
    <w:rsid w:val="00A44788"/>
    <w:rsid w:val="00A44A3F"/>
    <w:rsid w:val="00A44F84"/>
    <w:rsid w:val="00A45107"/>
    <w:rsid w:val="00A45D9B"/>
    <w:rsid w:val="00A460FC"/>
    <w:rsid w:val="00A46566"/>
    <w:rsid w:val="00A465E2"/>
    <w:rsid w:val="00A46767"/>
    <w:rsid w:val="00A46846"/>
    <w:rsid w:val="00A46B8A"/>
    <w:rsid w:val="00A46E62"/>
    <w:rsid w:val="00A46FC2"/>
    <w:rsid w:val="00A471F8"/>
    <w:rsid w:val="00A471FD"/>
    <w:rsid w:val="00A4756D"/>
    <w:rsid w:val="00A47880"/>
    <w:rsid w:val="00A479BE"/>
    <w:rsid w:val="00A47D1B"/>
    <w:rsid w:val="00A504D7"/>
    <w:rsid w:val="00A50DC5"/>
    <w:rsid w:val="00A50E63"/>
    <w:rsid w:val="00A51D83"/>
    <w:rsid w:val="00A51DD8"/>
    <w:rsid w:val="00A52215"/>
    <w:rsid w:val="00A523C8"/>
    <w:rsid w:val="00A52AAB"/>
    <w:rsid w:val="00A52C9D"/>
    <w:rsid w:val="00A5403E"/>
    <w:rsid w:val="00A544E9"/>
    <w:rsid w:val="00A54AEC"/>
    <w:rsid w:val="00A54C6C"/>
    <w:rsid w:val="00A54EF5"/>
    <w:rsid w:val="00A55358"/>
    <w:rsid w:val="00A55604"/>
    <w:rsid w:val="00A55E60"/>
    <w:rsid w:val="00A5619B"/>
    <w:rsid w:val="00A56716"/>
    <w:rsid w:val="00A57B87"/>
    <w:rsid w:val="00A57C3F"/>
    <w:rsid w:val="00A57CC1"/>
    <w:rsid w:val="00A605A3"/>
    <w:rsid w:val="00A611C3"/>
    <w:rsid w:val="00A62282"/>
    <w:rsid w:val="00A62654"/>
    <w:rsid w:val="00A6265D"/>
    <w:rsid w:val="00A62D8B"/>
    <w:rsid w:val="00A635F6"/>
    <w:rsid w:val="00A63791"/>
    <w:rsid w:val="00A6422E"/>
    <w:rsid w:val="00A64346"/>
    <w:rsid w:val="00A646CA"/>
    <w:rsid w:val="00A678B3"/>
    <w:rsid w:val="00A67D0A"/>
    <w:rsid w:val="00A70660"/>
    <w:rsid w:val="00A70999"/>
    <w:rsid w:val="00A70A98"/>
    <w:rsid w:val="00A70BEB"/>
    <w:rsid w:val="00A71427"/>
    <w:rsid w:val="00A71BFB"/>
    <w:rsid w:val="00A71D89"/>
    <w:rsid w:val="00A71F67"/>
    <w:rsid w:val="00A7228D"/>
    <w:rsid w:val="00A73265"/>
    <w:rsid w:val="00A73740"/>
    <w:rsid w:val="00A73951"/>
    <w:rsid w:val="00A73A66"/>
    <w:rsid w:val="00A73E2A"/>
    <w:rsid w:val="00A7421F"/>
    <w:rsid w:val="00A74661"/>
    <w:rsid w:val="00A747A1"/>
    <w:rsid w:val="00A74840"/>
    <w:rsid w:val="00A74AD9"/>
    <w:rsid w:val="00A74D8D"/>
    <w:rsid w:val="00A7523D"/>
    <w:rsid w:val="00A76290"/>
    <w:rsid w:val="00A76397"/>
    <w:rsid w:val="00A764B1"/>
    <w:rsid w:val="00A76E15"/>
    <w:rsid w:val="00A770F6"/>
    <w:rsid w:val="00A779C3"/>
    <w:rsid w:val="00A77A5E"/>
    <w:rsid w:val="00A77DBE"/>
    <w:rsid w:val="00A8034C"/>
    <w:rsid w:val="00A80655"/>
    <w:rsid w:val="00A8073C"/>
    <w:rsid w:val="00A8090D"/>
    <w:rsid w:val="00A80FD2"/>
    <w:rsid w:val="00A812AA"/>
    <w:rsid w:val="00A81E5A"/>
    <w:rsid w:val="00A82FB3"/>
    <w:rsid w:val="00A837AD"/>
    <w:rsid w:val="00A84356"/>
    <w:rsid w:val="00A86394"/>
    <w:rsid w:val="00A86F93"/>
    <w:rsid w:val="00A87E1F"/>
    <w:rsid w:val="00A90004"/>
    <w:rsid w:val="00A90A07"/>
    <w:rsid w:val="00A91587"/>
    <w:rsid w:val="00A91E18"/>
    <w:rsid w:val="00A92268"/>
    <w:rsid w:val="00A92928"/>
    <w:rsid w:val="00A92B17"/>
    <w:rsid w:val="00A93193"/>
    <w:rsid w:val="00A93CAA"/>
    <w:rsid w:val="00A946DE"/>
    <w:rsid w:val="00A949D9"/>
    <w:rsid w:val="00A95136"/>
    <w:rsid w:val="00A95162"/>
    <w:rsid w:val="00A9529B"/>
    <w:rsid w:val="00A96C40"/>
    <w:rsid w:val="00A970FD"/>
    <w:rsid w:val="00AA00AB"/>
    <w:rsid w:val="00AA0437"/>
    <w:rsid w:val="00AA0623"/>
    <w:rsid w:val="00AA0747"/>
    <w:rsid w:val="00AA0764"/>
    <w:rsid w:val="00AA0ADD"/>
    <w:rsid w:val="00AA0E31"/>
    <w:rsid w:val="00AA0FF9"/>
    <w:rsid w:val="00AA1AF9"/>
    <w:rsid w:val="00AA1D86"/>
    <w:rsid w:val="00AA1EA4"/>
    <w:rsid w:val="00AA2438"/>
    <w:rsid w:val="00AA2A3F"/>
    <w:rsid w:val="00AA331C"/>
    <w:rsid w:val="00AA4407"/>
    <w:rsid w:val="00AA44B5"/>
    <w:rsid w:val="00AA4D30"/>
    <w:rsid w:val="00AA4E41"/>
    <w:rsid w:val="00AA51E8"/>
    <w:rsid w:val="00AA58ED"/>
    <w:rsid w:val="00AA628C"/>
    <w:rsid w:val="00AA64C7"/>
    <w:rsid w:val="00AA65AD"/>
    <w:rsid w:val="00AA65F1"/>
    <w:rsid w:val="00AA6DA8"/>
    <w:rsid w:val="00AA7E1B"/>
    <w:rsid w:val="00AB0379"/>
    <w:rsid w:val="00AB0F68"/>
    <w:rsid w:val="00AB1311"/>
    <w:rsid w:val="00AB17A6"/>
    <w:rsid w:val="00AB1903"/>
    <w:rsid w:val="00AB1B65"/>
    <w:rsid w:val="00AB2AE4"/>
    <w:rsid w:val="00AB3480"/>
    <w:rsid w:val="00AB41C7"/>
    <w:rsid w:val="00AB4298"/>
    <w:rsid w:val="00AB4BF3"/>
    <w:rsid w:val="00AB4F62"/>
    <w:rsid w:val="00AB5AB9"/>
    <w:rsid w:val="00AB77DB"/>
    <w:rsid w:val="00AC0514"/>
    <w:rsid w:val="00AC0EC6"/>
    <w:rsid w:val="00AC19A5"/>
    <w:rsid w:val="00AC1C61"/>
    <w:rsid w:val="00AC1E2B"/>
    <w:rsid w:val="00AC2005"/>
    <w:rsid w:val="00AC2266"/>
    <w:rsid w:val="00AC23E9"/>
    <w:rsid w:val="00AC2A44"/>
    <w:rsid w:val="00AC40FE"/>
    <w:rsid w:val="00AC4298"/>
    <w:rsid w:val="00AC4BE3"/>
    <w:rsid w:val="00AC4DD1"/>
    <w:rsid w:val="00AC5002"/>
    <w:rsid w:val="00AC537D"/>
    <w:rsid w:val="00AC5A4F"/>
    <w:rsid w:val="00AC6928"/>
    <w:rsid w:val="00AC6BFD"/>
    <w:rsid w:val="00AC7209"/>
    <w:rsid w:val="00AC76A5"/>
    <w:rsid w:val="00AD0381"/>
    <w:rsid w:val="00AD14F9"/>
    <w:rsid w:val="00AD2525"/>
    <w:rsid w:val="00AD2611"/>
    <w:rsid w:val="00AD298D"/>
    <w:rsid w:val="00AD2FAB"/>
    <w:rsid w:val="00AD3279"/>
    <w:rsid w:val="00AD3354"/>
    <w:rsid w:val="00AD3A39"/>
    <w:rsid w:val="00AD429C"/>
    <w:rsid w:val="00AD45FE"/>
    <w:rsid w:val="00AD5EDC"/>
    <w:rsid w:val="00AD619A"/>
    <w:rsid w:val="00AD629F"/>
    <w:rsid w:val="00AD6563"/>
    <w:rsid w:val="00AD6E44"/>
    <w:rsid w:val="00AD782E"/>
    <w:rsid w:val="00AE0CD7"/>
    <w:rsid w:val="00AE0EF8"/>
    <w:rsid w:val="00AE0F0F"/>
    <w:rsid w:val="00AE0F6D"/>
    <w:rsid w:val="00AE1EC4"/>
    <w:rsid w:val="00AE22EF"/>
    <w:rsid w:val="00AE2E54"/>
    <w:rsid w:val="00AE30B4"/>
    <w:rsid w:val="00AE33B0"/>
    <w:rsid w:val="00AE3735"/>
    <w:rsid w:val="00AE3FA5"/>
    <w:rsid w:val="00AE3FEA"/>
    <w:rsid w:val="00AE48FA"/>
    <w:rsid w:val="00AE4FF3"/>
    <w:rsid w:val="00AE55D4"/>
    <w:rsid w:val="00AE5849"/>
    <w:rsid w:val="00AE5C78"/>
    <w:rsid w:val="00AE64BB"/>
    <w:rsid w:val="00AE6685"/>
    <w:rsid w:val="00AE73E7"/>
    <w:rsid w:val="00AE7D60"/>
    <w:rsid w:val="00AF01D8"/>
    <w:rsid w:val="00AF0A9F"/>
    <w:rsid w:val="00AF0C13"/>
    <w:rsid w:val="00AF0FB2"/>
    <w:rsid w:val="00AF1252"/>
    <w:rsid w:val="00AF18B1"/>
    <w:rsid w:val="00AF21D0"/>
    <w:rsid w:val="00AF2FD8"/>
    <w:rsid w:val="00AF3D0D"/>
    <w:rsid w:val="00AF41BC"/>
    <w:rsid w:val="00AF4381"/>
    <w:rsid w:val="00AF457C"/>
    <w:rsid w:val="00AF521C"/>
    <w:rsid w:val="00AF59DD"/>
    <w:rsid w:val="00AF5A76"/>
    <w:rsid w:val="00AF75F3"/>
    <w:rsid w:val="00AF7F61"/>
    <w:rsid w:val="00B00639"/>
    <w:rsid w:val="00B00F82"/>
    <w:rsid w:val="00B00FE0"/>
    <w:rsid w:val="00B011C3"/>
    <w:rsid w:val="00B012AD"/>
    <w:rsid w:val="00B01676"/>
    <w:rsid w:val="00B01D02"/>
    <w:rsid w:val="00B01F04"/>
    <w:rsid w:val="00B022D8"/>
    <w:rsid w:val="00B0439C"/>
    <w:rsid w:val="00B0496D"/>
    <w:rsid w:val="00B05FBF"/>
    <w:rsid w:val="00B0666D"/>
    <w:rsid w:val="00B06696"/>
    <w:rsid w:val="00B06791"/>
    <w:rsid w:val="00B06A26"/>
    <w:rsid w:val="00B07E54"/>
    <w:rsid w:val="00B106DB"/>
    <w:rsid w:val="00B10C62"/>
    <w:rsid w:val="00B1149F"/>
    <w:rsid w:val="00B12186"/>
    <w:rsid w:val="00B123B4"/>
    <w:rsid w:val="00B1302E"/>
    <w:rsid w:val="00B137A2"/>
    <w:rsid w:val="00B13AFB"/>
    <w:rsid w:val="00B1457B"/>
    <w:rsid w:val="00B15D06"/>
    <w:rsid w:val="00B16135"/>
    <w:rsid w:val="00B1732E"/>
    <w:rsid w:val="00B17677"/>
    <w:rsid w:val="00B17CC7"/>
    <w:rsid w:val="00B210BE"/>
    <w:rsid w:val="00B21877"/>
    <w:rsid w:val="00B21C7E"/>
    <w:rsid w:val="00B21CE7"/>
    <w:rsid w:val="00B21EE0"/>
    <w:rsid w:val="00B23741"/>
    <w:rsid w:val="00B24163"/>
    <w:rsid w:val="00B24596"/>
    <w:rsid w:val="00B25499"/>
    <w:rsid w:val="00B271A6"/>
    <w:rsid w:val="00B2769C"/>
    <w:rsid w:val="00B27A78"/>
    <w:rsid w:val="00B31421"/>
    <w:rsid w:val="00B31743"/>
    <w:rsid w:val="00B31C48"/>
    <w:rsid w:val="00B31FCC"/>
    <w:rsid w:val="00B334D3"/>
    <w:rsid w:val="00B33568"/>
    <w:rsid w:val="00B339C2"/>
    <w:rsid w:val="00B343C9"/>
    <w:rsid w:val="00B35751"/>
    <w:rsid w:val="00B35DE1"/>
    <w:rsid w:val="00B35F90"/>
    <w:rsid w:val="00B3616B"/>
    <w:rsid w:val="00B36ED6"/>
    <w:rsid w:val="00B37198"/>
    <w:rsid w:val="00B37AE8"/>
    <w:rsid w:val="00B40330"/>
    <w:rsid w:val="00B408EE"/>
    <w:rsid w:val="00B4096E"/>
    <w:rsid w:val="00B4099B"/>
    <w:rsid w:val="00B41E5F"/>
    <w:rsid w:val="00B42458"/>
    <w:rsid w:val="00B42E6B"/>
    <w:rsid w:val="00B42FC7"/>
    <w:rsid w:val="00B4406E"/>
    <w:rsid w:val="00B44BA2"/>
    <w:rsid w:val="00B44CAD"/>
    <w:rsid w:val="00B44CE1"/>
    <w:rsid w:val="00B46BF9"/>
    <w:rsid w:val="00B47585"/>
    <w:rsid w:val="00B476CB"/>
    <w:rsid w:val="00B47AD8"/>
    <w:rsid w:val="00B512F6"/>
    <w:rsid w:val="00B51556"/>
    <w:rsid w:val="00B5189D"/>
    <w:rsid w:val="00B5266C"/>
    <w:rsid w:val="00B5294F"/>
    <w:rsid w:val="00B52E92"/>
    <w:rsid w:val="00B531CC"/>
    <w:rsid w:val="00B53EB9"/>
    <w:rsid w:val="00B54405"/>
    <w:rsid w:val="00B546C1"/>
    <w:rsid w:val="00B5486D"/>
    <w:rsid w:val="00B54E5B"/>
    <w:rsid w:val="00B55A09"/>
    <w:rsid w:val="00B5617F"/>
    <w:rsid w:val="00B568F5"/>
    <w:rsid w:val="00B569B6"/>
    <w:rsid w:val="00B57B69"/>
    <w:rsid w:val="00B60A2F"/>
    <w:rsid w:val="00B60A3D"/>
    <w:rsid w:val="00B60C05"/>
    <w:rsid w:val="00B60FBC"/>
    <w:rsid w:val="00B610E0"/>
    <w:rsid w:val="00B61AC7"/>
    <w:rsid w:val="00B6225B"/>
    <w:rsid w:val="00B63118"/>
    <w:rsid w:val="00B6316F"/>
    <w:rsid w:val="00B645F0"/>
    <w:rsid w:val="00B6513A"/>
    <w:rsid w:val="00B657C0"/>
    <w:rsid w:val="00B65BF0"/>
    <w:rsid w:val="00B65D1B"/>
    <w:rsid w:val="00B65F87"/>
    <w:rsid w:val="00B665C6"/>
    <w:rsid w:val="00B66DFA"/>
    <w:rsid w:val="00B671B4"/>
    <w:rsid w:val="00B67906"/>
    <w:rsid w:val="00B67959"/>
    <w:rsid w:val="00B67F1E"/>
    <w:rsid w:val="00B70596"/>
    <w:rsid w:val="00B708AB"/>
    <w:rsid w:val="00B71783"/>
    <w:rsid w:val="00B71977"/>
    <w:rsid w:val="00B7213B"/>
    <w:rsid w:val="00B72E5C"/>
    <w:rsid w:val="00B73304"/>
    <w:rsid w:val="00B74478"/>
    <w:rsid w:val="00B74AB7"/>
    <w:rsid w:val="00B7501D"/>
    <w:rsid w:val="00B7557D"/>
    <w:rsid w:val="00B75F17"/>
    <w:rsid w:val="00B7619D"/>
    <w:rsid w:val="00B771CA"/>
    <w:rsid w:val="00B77260"/>
    <w:rsid w:val="00B77861"/>
    <w:rsid w:val="00B77BEF"/>
    <w:rsid w:val="00B80480"/>
    <w:rsid w:val="00B80B89"/>
    <w:rsid w:val="00B81543"/>
    <w:rsid w:val="00B81815"/>
    <w:rsid w:val="00B81A16"/>
    <w:rsid w:val="00B81EFB"/>
    <w:rsid w:val="00B82E1C"/>
    <w:rsid w:val="00B8321F"/>
    <w:rsid w:val="00B83A13"/>
    <w:rsid w:val="00B83B63"/>
    <w:rsid w:val="00B83E2F"/>
    <w:rsid w:val="00B841FC"/>
    <w:rsid w:val="00B855E6"/>
    <w:rsid w:val="00B8583A"/>
    <w:rsid w:val="00B859A4"/>
    <w:rsid w:val="00B85CAB"/>
    <w:rsid w:val="00B85D3F"/>
    <w:rsid w:val="00B85F75"/>
    <w:rsid w:val="00B86913"/>
    <w:rsid w:val="00B86957"/>
    <w:rsid w:val="00B86C58"/>
    <w:rsid w:val="00B90D60"/>
    <w:rsid w:val="00B91508"/>
    <w:rsid w:val="00B9156D"/>
    <w:rsid w:val="00B91C24"/>
    <w:rsid w:val="00B91FCF"/>
    <w:rsid w:val="00B928B6"/>
    <w:rsid w:val="00B92DDE"/>
    <w:rsid w:val="00B93290"/>
    <w:rsid w:val="00B93511"/>
    <w:rsid w:val="00B935B8"/>
    <w:rsid w:val="00B93645"/>
    <w:rsid w:val="00B938C6"/>
    <w:rsid w:val="00B93EA4"/>
    <w:rsid w:val="00B9414C"/>
    <w:rsid w:val="00B948B1"/>
    <w:rsid w:val="00B9506A"/>
    <w:rsid w:val="00B951C6"/>
    <w:rsid w:val="00B95346"/>
    <w:rsid w:val="00B96113"/>
    <w:rsid w:val="00B9618D"/>
    <w:rsid w:val="00B9770B"/>
    <w:rsid w:val="00BA06CA"/>
    <w:rsid w:val="00BA0C03"/>
    <w:rsid w:val="00BA1529"/>
    <w:rsid w:val="00BA1BD4"/>
    <w:rsid w:val="00BA303F"/>
    <w:rsid w:val="00BA482E"/>
    <w:rsid w:val="00BA4D78"/>
    <w:rsid w:val="00BA53B2"/>
    <w:rsid w:val="00BA5465"/>
    <w:rsid w:val="00BA5513"/>
    <w:rsid w:val="00BA5B79"/>
    <w:rsid w:val="00BA5BCB"/>
    <w:rsid w:val="00BA67F0"/>
    <w:rsid w:val="00BA72AC"/>
    <w:rsid w:val="00BA7ABA"/>
    <w:rsid w:val="00BA7FE4"/>
    <w:rsid w:val="00BB00F2"/>
    <w:rsid w:val="00BB08D3"/>
    <w:rsid w:val="00BB0C15"/>
    <w:rsid w:val="00BB0EE6"/>
    <w:rsid w:val="00BB1DEE"/>
    <w:rsid w:val="00BB269A"/>
    <w:rsid w:val="00BB280C"/>
    <w:rsid w:val="00BB2D79"/>
    <w:rsid w:val="00BB34F2"/>
    <w:rsid w:val="00BB3642"/>
    <w:rsid w:val="00BB3727"/>
    <w:rsid w:val="00BB3C22"/>
    <w:rsid w:val="00BB466F"/>
    <w:rsid w:val="00BB5A06"/>
    <w:rsid w:val="00BB5BA5"/>
    <w:rsid w:val="00BB66AF"/>
    <w:rsid w:val="00BB6755"/>
    <w:rsid w:val="00BB67C4"/>
    <w:rsid w:val="00BB7322"/>
    <w:rsid w:val="00BB7DA7"/>
    <w:rsid w:val="00BB7E41"/>
    <w:rsid w:val="00BC089A"/>
    <w:rsid w:val="00BC08AC"/>
    <w:rsid w:val="00BC0DE6"/>
    <w:rsid w:val="00BC1D68"/>
    <w:rsid w:val="00BC2223"/>
    <w:rsid w:val="00BC2389"/>
    <w:rsid w:val="00BC2923"/>
    <w:rsid w:val="00BC3427"/>
    <w:rsid w:val="00BC51C0"/>
    <w:rsid w:val="00BC5B04"/>
    <w:rsid w:val="00BC5B8D"/>
    <w:rsid w:val="00BC5BF2"/>
    <w:rsid w:val="00BC62A7"/>
    <w:rsid w:val="00BD0092"/>
    <w:rsid w:val="00BD02E3"/>
    <w:rsid w:val="00BD0391"/>
    <w:rsid w:val="00BD04BB"/>
    <w:rsid w:val="00BD08E7"/>
    <w:rsid w:val="00BD09BF"/>
    <w:rsid w:val="00BD1426"/>
    <w:rsid w:val="00BD157D"/>
    <w:rsid w:val="00BD1D3D"/>
    <w:rsid w:val="00BD2607"/>
    <w:rsid w:val="00BD2E55"/>
    <w:rsid w:val="00BD3078"/>
    <w:rsid w:val="00BD3221"/>
    <w:rsid w:val="00BD37BA"/>
    <w:rsid w:val="00BD381E"/>
    <w:rsid w:val="00BD3B5C"/>
    <w:rsid w:val="00BD4514"/>
    <w:rsid w:val="00BD4569"/>
    <w:rsid w:val="00BD4640"/>
    <w:rsid w:val="00BD46AD"/>
    <w:rsid w:val="00BD5451"/>
    <w:rsid w:val="00BD6653"/>
    <w:rsid w:val="00BD6BB4"/>
    <w:rsid w:val="00BD6D66"/>
    <w:rsid w:val="00BD757B"/>
    <w:rsid w:val="00BD7BE2"/>
    <w:rsid w:val="00BE011F"/>
    <w:rsid w:val="00BE06A5"/>
    <w:rsid w:val="00BE0808"/>
    <w:rsid w:val="00BE0F9B"/>
    <w:rsid w:val="00BE1140"/>
    <w:rsid w:val="00BE11BE"/>
    <w:rsid w:val="00BE1519"/>
    <w:rsid w:val="00BE173A"/>
    <w:rsid w:val="00BE195D"/>
    <w:rsid w:val="00BE1C3D"/>
    <w:rsid w:val="00BE1F46"/>
    <w:rsid w:val="00BE23F3"/>
    <w:rsid w:val="00BE2702"/>
    <w:rsid w:val="00BE2A32"/>
    <w:rsid w:val="00BE2DD8"/>
    <w:rsid w:val="00BE2EB2"/>
    <w:rsid w:val="00BE39EF"/>
    <w:rsid w:val="00BE3A19"/>
    <w:rsid w:val="00BE44A9"/>
    <w:rsid w:val="00BE4550"/>
    <w:rsid w:val="00BE4AFA"/>
    <w:rsid w:val="00BE5A81"/>
    <w:rsid w:val="00BE60FB"/>
    <w:rsid w:val="00BE65C7"/>
    <w:rsid w:val="00BE6924"/>
    <w:rsid w:val="00BE6CDB"/>
    <w:rsid w:val="00BE6DCB"/>
    <w:rsid w:val="00BE716F"/>
    <w:rsid w:val="00BE7B7C"/>
    <w:rsid w:val="00BF029C"/>
    <w:rsid w:val="00BF11F1"/>
    <w:rsid w:val="00BF1244"/>
    <w:rsid w:val="00BF12AA"/>
    <w:rsid w:val="00BF175C"/>
    <w:rsid w:val="00BF2D07"/>
    <w:rsid w:val="00BF325F"/>
    <w:rsid w:val="00BF4A8D"/>
    <w:rsid w:val="00BF5A58"/>
    <w:rsid w:val="00BF6206"/>
    <w:rsid w:val="00BF620D"/>
    <w:rsid w:val="00BF736E"/>
    <w:rsid w:val="00BF750F"/>
    <w:rsid w:val="00BF7A85"/>
    <w:rsid w:val="00BF7E5A"/>
    <w:rsid w:val="00C003A6"/>
    <w:rsid w:val="00C01FDB"/>
    <w:rsid w:val="00C02685"/>
    <w:rsid w:val="00C02F57"/>
    <w:rsid w:val="00C03110"/>
    <w:rsid w:val="00C0323E"/>
    <w:rsid w:val="00C03FBC"/>
    <w:rsid w:val="00C041BC"/>
    <w:rsid w:val="00C0499C"/>
    <w:rsid w:val="00C04C0B"/>
    <w:rsid w:val="00C04DD5"/>
    <w:rsid w:val="00C056D9"/>
    <w:rsid w:val="00C0591F"/>
    <w:rsid w:val="00C05D99"/>
    <w:rsid w:val="00C05EBF"/>
    <w:rsid w:val="00C07722"/>
    <w:rsid w:val="00C07D18"/>
    <w:rsid w:val="00C110BA"/>
    <w:rsid w:val="00C11161"/>
    <w:rsid w:val="00C11F15"/>
    <w:rsid w:val="00C124D4"/>
    <w:rsid w:val="00C12693"/>
    <w:rsid w:val="00C12D78"/>
    <w:rsid w:val="00C13161"/>
    <w:rsid w:val="00C131B4"/>
    <w:rsid w:val="00C136C4"/>
    <w:rsid w:val="00C13DCA"/>
    <w:rsid w:val="00C148AF"/>
    <w:rsid w:val="00C149FA"/>
    <w:rsid w:val="00C15E3E"/>
    <w:rsid w:val="00C16744"/>
    <w:rsid w:val="00C16FE2"/>
    <w:rsid w:val="00C172E0"/>
    <w:rsid w:val="00C1780F"/>
    <w:rsid w:val="00C17E42"/>
    <w:rsid w:val="00C20438"/>
    <w:rsid w:val="00C2083C"/>
    <w:rsid w:val="00C2102F"/>
    <w:rsid w:val="00C219AF"/>
    <w:rsid w:val="00C221A0"/>
    <w:rsid w:val="00C22BF6"/>
    <w:rsid w:val="00C22EDE"/>
    <w:rsid w:val="00C23083"/>
    <w:rsid w:val="00C23FFA"/>
    <w:rsid w:val="00C242D6"/>
    <w:rsid w:val="00C246BC"/>
    <w:rsid w:val="00C24C5A"/>
    <w:rsid w:val="00C24CEF"/>
    <w:rsid w:val="00C24D66"/>
    <w:rsid w:val="00C25CA7"/>
    <w:rsid w:val="00C25FE7"/>
    <w:rsid w:val="00C26891"/>
    <w:rsid w:val="00C2697C"/>
    <w:rsid w:val="00C27643"/>
    <w:rsid w:val="00C303CB"/>
    <w:rsid w:val="00C30C63"/>
    <w:rsid w:val="00C30D33"/>
    <w:rsid w:val="00C313D2"/>
    <w:rsid w:val="00C318D5"/>
    <w:rsid w:val="00C31C93"/>
    <w:rsid w:val="00C3339B"/>
    <w:rsid w:val="00C344CA"/>
    <w:rsid w:val="00C34B13"/>
    <w:rsid w:val="00C359ED"/>
    <w:rsid w:val="00C362F8"/>
    <w:rsid w:val="00C365B4"/>
    <w:rsid w:val="00C372E5"/>
    <w:rsid w:val="00C37431"/>
    <w:rsid w:val="00C376DA"/>
    <w:rsid w:val="00C37D75"/>
    <w:rsid w:val="00C37DC6"/>
    <w:rsid w:val="00C402B8"/>
    <w:rsid w:val="00C415E7"/>
    <w:rsid w:val="00C42BC2"/>
    <w:rsid w:val="00C42F97"/>
    <w:rsid w:val="00C43153"/>
    <w:rsid w:val="00C43465"/>
    <w:rsid w:val="00C438D8"/>
    <w:rsid w:val="00C43C52"/>
    <w:rsid w:val="00C44328"/>
    <w:rsid w:val="00C44FD0"/>
    <w:rsid w:val="00C45B0A"/>
    <w:rsid w:val="00C46957"/>
    <w:rsid w:val="00C46A11"/>
    <w:rsid w:val="00C47396"/>
    <w:rsid w:val="00C47A04"/>
    <w:rsid w:val="00C50563"/>
    <w:rsid w:val="00C50602"/>
    <w:rsid w:val="00C50A59"/>
    <w:rsid w:val="00C50E01"/>
    <w:rsid w:val="00C50F14"/>
    <w:rsid w:val="00C5110A"/>
    <w:rsid w:val="00C51158"/>
    <w:rsid w:val="00C51307"/>
    <w:rsid w:val="00C51352"/>
    <w:rsid w:val="00C5174C"/>
    <w:rsid w:val="00C53841"/>
    <w:rsid w:val="00C53B33"/>
    <w:rsid w:val="00C53E40"/>
    <w:rsid w:val="00C54120"/>
    <w:rsid w:val="00C5417A"/>
    <w:rsid w:val="00C548E9"/>
    <w:rsid w:val="00C54ABA"/>
    <w:rsid w:val="00C54E7E"/>
    <w:rsid w:val="00C555FD"/>
    <w:rsid w:val="00C56FD6"/>
    <w:rsid w:val="00C570BD"/>
    <w:rsid w:val="00C60090"/>
    <w:rsid w:val="00C600D4"/>
    <w:rsid w:val="00C60C93"/>
    <w:rsid w:val="00C61431"/>
    <w:rsid w:val="00C6158B"/>
    <w:rsid w:val="00C617A3"/>
    <w:rsid w:val="00C61998"/>
    <w:rsid w:val="00C62E13"/>
    <w:rsid w:val="00C62E1C"/>
    <w:rsid w:val="00C6392B"/>
    <w:rsid w:val="00C63E7B"/>
    <w:rsid w:val="00C63F44"/>
    <w:rsid w:val="00C642A2"/>
    <w:rsid w:val="00C64653"/>
    <w:rsid w:val="00C64F84"/>
    <w:rsid w:val="00C65343"/>
    <w:rsid w:val="00C668E4"/>
    <w:rsid w:val="00C66A88"/>
    <w:rsid w:val="00C672FE"/>
    <w:rsid w:val="00C67832"/>
    <w:rsid w:val="00C703ED"/>
    <w:rsid w:val="00C70567"/>
    <w:rsid w:val="00C70A92"/>
    <w:rsid w:val="00C7245A"/>
    <w:rsid w:val="00C72496"/>
    <w:rsid w:val="00C72841"/>
    <w:rsid w:val="00C72DC1"/>
    <w:rsid w:val="00C73CB6"/>
    <w:rsid w:val="00C73D4E"/>
    <w:rsid w:val="00C740A2"/>
    <w:rsid w:val="00C75CD6"/>
    <w:rsid w:val="00C76102"/>
    <w:rsid w:val="00C7611A"/>
    <w:rsid w:val="00C761C4"/>
    <w:rsid w:val="00C76210"/>
    <w:rsid w:val="00C7644C"/>
    <w:rsid w:val="00C76AFC"/>
    <w:rsid w:val="00C77037"/>
    <w:rsid w:val="00C7761F"/>
    <w:rsid w:val="00C77E86"/>
    <w:rsid w:val="00C8001E"/>
    <w:rsid w:val="00C805E4"/>
    <w:rsid w:val="00C80628"/>
    <w:rsid w:val="00C80A35"/>
    <w:rsid w:val="00C8124A"/>
    <w:rsid w:val="00C8197D"/>
    <w:rsid w:val="00C81E67"/>
    <w:rsid w:val="00C82B8B"/>
    <w:rsid w:val="00C82D10"/>
    <w:rsid w:val="00C830A3"/>
    <w:rsid w:val="00C835CC"/>
    <w:rsid w:val="00C83DFE"/>
    <w:rsid w:val="00C84162"/>
    <w:rsid w:val="00C84510"/>
    <w:rsid w:val="00C84772"/>
    <w:rsid w:val="00C8573D"/>
    <w:rsid w:val="00C86466"/>
    <w:rsid w:val="00C87013"/>
    <w:rsid w:val="00C87274"/>
    <w:rsid w:val="00C873DC"/>
    <w:rsid w:val="00C87F9C"/>
    <w:rsid w:val="00C90E5E"/>
    <w:rsid w:val="00C91642"/>
    <w:rsid w:val="00C922E1"/>
    <w:rsid w:val="00C92FD0"/>
    <w:rsid w:val="00C93090"/>
    <w:rsid w:val="00C93798"/>
    <w:rsid w:val="00C942CB"/>
    <w:rsid w:val="00C94456"/>
    <w:rsid w:val="00C948E2"/>
    <w:rsid w:val="00C94BC0"/>
    <w:rsid w:val="00C95076"/>
    <w:rsid w:val="00C95875"/>
    <w:rsid w:val="00C96669"/>
    <w:rsid w:val="00C96A24"/>
    <w:rsid w:val="00C96DA7"/>
    <w:rsid w:val="00C976CB"/>
    <w:rsid w:val="00C979DE"/>
    <w:rsid w:val="00CA04E5"/>
    <w:rsid w:val="00CA0B24"/>
    <w:rsid w:val="00CA1380"/>
    <w:rsid w:val="00CA1F4E"/>
    <w:rsid w:val="00CA2DF1"/>
    <w:rsid w:val="00CA4530"/>
    <w:rsid w:val="00CA4B58"/>
    <w:rsid w:val="00CA4BBF"/>
    <w:rsid w:val="00CA4C32"/>
    <w:rsid w:val="00CA4CC4"/>
    <w:rsid w:val="00CA5423"/>
    <w:rsid w:val="00CA58AC"/>
    <w:rsid w:val="00CA5F5C"/>
    <w:rsid w:val="00CA61F9"/>
    <w:rsid w:val="00CA65E3"/>
    <w:rsid w:val="00CA6C1E"/>
    <w:rsid w:val="00CA6CB4"/>
    <w:rsid w:val="00CA6D01"/>
    <w:rsid w:val="00CA70D5"/>
    <w:rsid w:val="00CB00F6"/>
    <w:rsid w:val="00CB0779"/>
    <w:rsid w:val="00CB0B07"/>
    <w:rsid w:val="00CB1619"/>
    <w:rsid w:val="00CB1A8E"/>
    <w:rsid w:val="00CB1DDB"/>
    <w:rsid w:val="00CB21AB"/>
    <w:rsid w:val="00CB23D5"/>
    <w:rsid w:val="00CB3027"/>
    <w:rsid w:val="00CB3204"/>
    <w:rsid w:val="00CB44AD"/>
    <w:rsid w:val="00CB4C12"/>
    <w:rsid w:val="00CB536C"/>
    <w:rsid w:val="00CB54CB"/>
    <w:rsid w:val="00CB5957"/>
    <w:rsid w:val="00CB598D"/>
    <w:rsid w:val="00CB5F4C"/>
    <w:rsid w:val="00CB6937"/>
    <w:rsid w:val="00CB71FC"/>
    <w:rsid w:val="00CB75D1"/>
    <w:rsid w:val="00CB7C1C"/>
    <w:rsid w:val="00CC0DF4"/>
    <w:rsid w:val="00CC100E"/>
    <w:rsid w:val="00CC16C1"/>
    <w:rsid w:val="00CC1EA5"/>
    <w:rsid w:val="00CC27B8"/>
    <w:rsid w:val="00CC2EA9"/>
    <w:rsid w:val="00CC36E5"/>
    <w:rsid w:val="00CC38C4"/>
    <w:rsid w:val="00CC3F4D"/>
    <w:rsid w:val="00CC41F1"/>
    <w:rsid w:val="00CC5100"/>
    <w:rsid w:val="00CC51BD"/>
    <w:rsid w:val="00CC576B"/>
    <w:rsid w:val="00CC6163"/>
    <w:rsid w:val="00CC62F0"/>
    <w:rsid w:val="00CC6997"/>
    <w:rsid w:val="00CC69AC"/>
    <w:rsid w:val="00CC69EF"/>
    <w:rsid w:val="00CC7F39"/>
    <w:rsid w:val="00CD0B39"/>
    <w:rsid w:val="00CD1B08"/>
    <w:rsid w:val="00CD1F36"/>
    <w:rsid w:val="00CD2793"/>
    <w:rsid w:val="00CD2FA6"/>
    <w:rsid w:val="00CD36B4"/>
    <w:rsid w:val="00CD3F44"/>
    <w:rsid w:val="00CD4133"/>
    <w:rsid w:val="00CD50A8"/>
    <w:rsid w:val="00CD580A"/>
    <w:rsid w:val="00CD5BA5"/>
    <w:rsid w:val="00CD5DE2"/>
    <w:rsid w:val="00CD6B74"/>
    <w:rsid w:val="00CD6DC1"/>
    <w:rsid w:val="00CD7404"/>
    <w:rsid w:val="00CD7661"/>
    <w:rsid w:val="00CD786A"/>
    <w:rsid w:val="00CE005F"/>
    <w:rsid w:val="00CE033C"/>
    <w:rsid w:val="00CE0499"/>
    <w:rsid w:val="00CE0C58"/>
    <w:rsid w:val="00CE0D93"/>
    <w:rsid w:val="00CE1E4A"/>
    <w:rsid w:val="00CE476B"/>
    <w:rsid w:val="00CE50CE"/>
    <w:rsid w:val="00CE5F01"/>
    <w:rsid w:val="00CE73F0"/>
    <w:rsid w:val="00CE79E6"/>
    <w:rsid w:val="00CE79F3"/>
    <w:rsid w:val="00CE7F07"/>
    <w:rsid w:val="00CE7F6B"/>
    <w:rsid w:val="00CF0336"/>
    <w:rsid w:val="00CF0E52"/>
    <w:rsid w:val="00CF1F51"/>
    <w:rsid w:val="00CF33DC"/>
    <w:rsid w:val="00CF3484"/>
    <w:rsid w:val="00CF3D42"/>
    <w:rsid w:val="00CF4257"/>
    <w:rsid w:val="00CF4CCA"/>
    <w:rsid w:val="00CF4F31"/>
    <w:rsid w:val="00CF5485"/>
    <w:rsid w:val="00CF5D1F"/>
    <w:rsid w:val="00CF5F12"/>
    <w:rsid w:val="00CF6141"/>
    <w:rsid w:val="00CF74E4"/>
    <w:rsid w:val="00D010F1"/>
    <w:rsid w:val="00D010F4"/>
    <w:rsid w:val="00D016EE"/>
    <w:rsid w:val="00D01737"/>
    <w:rsid w:val="00D0182F"/>
    <w:rsid w:val="00D01ACD"/>
    <w:rsid w:val="00D01C37"/>
    <w:rsid w:val="00D01CEC"/>
    <w:rsid w:val="00D022F2"/>
    <w:rsid w:val="00D023BD"/>
    <w:rsid w:val="00D02655"/>
    <w:rsid w:val="00D029B3"/>
    <w:rsid w:val="00D0349C"/>
    <w:rsid w:val="00D03BA5"/>
    <w:rsid w:val="00D03E6D"/>
    <w:rsid w:val="00D050EE"/>
    <w:rsid w:val="00D05F6A"/>
    <w:rsid w:val="00D06157"/>
    <w:rsid w:val="00D06530"/>
    <w:rsid w:val="00D06B4E"/>
    <w:rsid w:val="00D06F3D"/>
    <w:rsid w:val="00D06FDF"/>
    <w:rsid w:val="00D07528"/>
    <w:rsid w:val="00D07C62"/>
    <w:rsid w:val="00D10402"/>
    <w:rsid w:val="00D1050A"/>
    <w:rsid w:val="00D106E8"/>
    <w:rsid w:val="00D117A7"/>
    <w:rsid w:val="00D12546"/>
    <w:rsid w:val="00D129BF"/>
    <w:rsid w:val="00D132B2"/>
    <w:rsid w:val="00D154A5"/>
    <w:rsid w:val="00D15D2D"/>
    <w:rsid w:val="00D16C7A"/>
    <w:rsid w:val="00D174F6"/>
    <w:rsid w:val="00D17958"/>
    <w:rsid w:val="00D17A5A"/>
    <w:rsid w:val="00D20588"/>
    <w:rsid w:val="00D20C6A"/>
    <w:rsid w:val="00D216A2"/>
    <w:rsid w:val="00D21A59"/>
    <w:rsid w:val="00D21E41"/>
    <w:rsid w:val="00D227FF"/>
    <w:rsid w:val="00D23491"/>
    <w:rsid w:val="00D239F9"/>
    <w:rsid w:val="00D23F7D"/>
    <w:rsid w:val="00D23F86"/>
    <w:rsid w:val="00D24519"/>
    <w:rsid w:val="00D2478C"/>
    <w:rsid w:val="00D25420"/>
    <w:rsid w:val="00D26060"/>
    <w:rsid w:val="00D26167"/>
    <w:rsid w:val="00D2625D"/>
    <w:rsid w:val="00D26DE6"/>
    <w:rsid w:val="00D270FA"/>
    <w:rsid w:val="00D279B3"/>
    <w:rsid w:val="00D30303"/>
    <w:rsid w:val="00D30A25"/>
    <w:rsid w:val="00D30BB3"/>
    <w:rsid w:val="00D31DBA"/>
    <w:rsid w:val="00D31E82"/>
    <w:rsid w:val="00D33836"/>
    <w:rsid w:val="00D34D1C"/>
    <w:rsid w:val="00D35118"/>
    <w:rsid w:val="00D358B9"/>
    <w:rsid w:val="00D35A35"/>
    <w:rsid w:val="00D3611D"/>
    <w:rsid w:val="00D36EB1"/>
    <w:rsid w:val="00D36FA8"/>
    <w:rsid w:val="00D374EE"/>
    <w:rsid w:val="00D379F8"/>
    <w:rsid w:val="00D37E82"/>
    <w:rsid w:val="00D403BC"/>
    <w:rsid w:val="00D40416"/>
    <w:rsid w:val="00D4053D"/>
    <w:rsid w:val="00D41721"/>
    <w:rsid w:val="00D41BBA"/>
    <w:rsid w:val="00D41C90"/>
    <w:rsid w:val="00D42A46"/>
    <w:rsid w:val="00D42DB5"/>
    <w:rsid w:val="00D42E42"/>
    <w:rsid w:val="00D43D17"/>
    <w:rsid w:val="00D44A08"/>
    <w:rsid w:val="00D46004"/>
    <w:rsid w:val="00D46690"/>
    <w:rsid w:val="00D46B02"/>
    <w:rsid w:val="00D46BF0"/>
    <w:rsid w:val="00D47133"/>
    <w:rsid w:val="00D4747B"/>
    <w:rsid w:val="00D47F3F"/>
    <w:rsid w:val="00D51045"/>
    <w:rsid w:val="00D513A5"/>
    <w:rsid w:val="00D51460"/>
    <w:rsid w:val="00D52219"/>
    <w:rsid w:val="00D5241E"/>
    <w:rsid w:val="00D5268F"/>
    <w:rsid w:val="00D5324C"/>
    <w:rsid w:val="00D53A0D"/>
    <w:rsid w:val="00D53AC8"/>
    <w:rsid w:val="00D54C76"/>
    <w:rsid w:val="00D55555"/>
    <w:rsid w:val="00D55CCA"/>
    <w:rsid w:val="00D55D5E"/>
    <w:rsid w:val="00D55D5F"/>
    <w:rsid w:val="00D571C6"/>
    <w:rsid w:val="00D57BE2"/>
    <w:rsid w:val="00D57D4D"/>
    <w:rsid w:val="00D57EF9"/>
    <w:rsid w:val="00D60CF1"/>
    <w:rsid w:val="00D614E0"/>
    <w:rsid w:val="00D61587"/>
    <w:rsid w:val="00D618DB"/>
    <w:rsid w:val="00D61D7B"/>
    <w:rsid w:val="00D626BC"/>
    <w:rsid w:val="00D63216"/>
    <w:rsid w:val="00D63C60"/>
    <w:rsid w:val="00D64086"/>
    <w:rsid w:val="00D64C95"/>
    <w:rsid w:val="00D65353"/>
    <w:rsid w:val="00D65B2B"/>
    <w:rsid w:val="00D65D36"/>
    <w:rsid w:val="00D66019"/>
    <w:rsid w:val="00D66F96"/>
    <w:rsid w:val="00D70572"/>
    <w:rsid w:val="00D70C0A"/>
    <w:rsid w:val="00D715FC"/>
    <w:rsid w:val="00D71DDB"/>
    <w:rsid w:val="00D721DA"/>
    <w:rsid w:val="00D726D3"/>
    <w:rsid w:val="00D72C70"/>
    <w:rsid w:val="00D74EA3"/>
    <w:rsid w:val="00D75E14"/>
    <w:rsid w:val="00D766C1"/>
    <w:rsid w:val="00D76A04"/>
    <w:rsid w:val="00D76D1C"/>
    <w:rsid w:val="00D76E94"/>
    <w:rsid w:val="00D771AE"/>
    <w:rsid w:val="00D771D4"/>
    <w:rsid w:val="00D772B5"/>
    <w:rsid w:val="00D774AF"/>
    <w:rsid w:val="00D77709"/>
    <w:rsid w:val="00D77E65"/>
    <w:rsid w:val="00D77F6E"/>
    <w:rsid w:val="00D8045B"/>
    <w:rsid w:val="00D812C8"/>
    <w:rsid w:val="00D81B4C"/>
    <w:rsid w:val="00D820EC"/>
    <w:rsid w:val="00D8248F"/>
    <w:rsid w:val="00D82ED7"/>
    <w:rsid w:val="00D8322A"/>
    <w:rsid w:val="00D8405D"/>
    <w:rsid w:val="00D840D6"/>
    <w:rsid w:val="00D8440E"/>
    <w:rsid w:val="00D84646"/>
    <w:rsid w:val="00D84CD3"/>
    <w:rsid w:val="00D84E8C"/>
    <w:rsid w:val="00D85AB9"/>
    <w:rsid w:val="00D86839"/>
    <w:rsid w:val="00D86D23"/>
    <w:rsid w:val="00D871C4"/>
    <w:rsid w:val="00D87206"/>
    <w:rsid w:val="00D8726C"/>
    <w:rsid w:val="00D87E19"/>
    <w:rsid w:val="00D90065"/>
    <w:rsid w:val="00D9017E"/>
    <w:rsid w:val="00D9052E"/>
    <w:rsid w:val="00D90E0F"/>
    <w:rsid w:val="00D91213"/>
    <w:rsid w:val="00D91662"/>
    <w:rsid w:val="00D91C51"/>
    <w:rsid w:val="00D91EE9"/>
    <w:rsid w:val="00D91F53"/>
    <w:rsid w:val="00D921F0"/>
    <w:rsid w:val="00D92219"/>
    <w:rsid w:val="00D92DCE"/>
    <w:rsid w:val="00D938D8"/>
    <w:rsid w:val="00D958D6"/>
    <w:rsid w:val="00D963C6"/>
    <w:rsid w:val="00D96879"/>
    <w:rsid w:val="00D9725F"/>
    <w:rsid w:val="00D974D0"/>
    <w:rsid w:val="00DA00A0"/>
    <w:rsid w:val="00DA034F"/>
    <w:rsid w:val="00DA03B5"/>
    <w:rsid w:val="00DA12B4"/>
    <w:rsid w:val="00DA16F7"/>
    <w:rsid w:val="00DA1845"/>
    <w:rsid w:val="00DA25CD"/>
    <w:rsid w:val="00DA334E"/>
    <w:rsid w:val="00DA3882"/>
    <w:rsid w:val="00DA3F30"/>
    <w:rsid w:val="00DA3FD6"/>
    <w:rsid w:val="00DA450C"/>
    <w:rsid w:val="00DA4802"/>
    <w:rsid w:val="00DA4CC9"/>
    <w:rsid w:val="00DA4FB6"/>
    <w:rsid w:val="00DA5543"/>
    <w:rsid w:val="00DA5F81"/>
    <w:rsid w:val="00DA67E7"/>
    <w:rsid w:val="00DA6E43"/>
    <w:rsid w:val="00DA7C76"/>
    <w:rsid w:val="00DA7DF0"/>
    <w:rsid w:val="00DA7FEE"/>
    <w:rsid w:val="00DB0223"/>
    <w:rsid w:val="00DB0711"/>
    <w:rsid w:val="00DB0CE3"/>
    <w:rsid w:val="00DB0DE8"/>
    <w:rsid w:val="00DB2487"/>
    <w:rsid w:val="00DB248A"/>
    <w:rsid w:val="00DB2A06"/>
    <w:rsid w:val="00DB360C"/>
    <w:rsid w:val="00DB49E2"/>
    <w:rsid w:val="00DB4A93"/>
    <w:rsid w:val="00DB4CB3"/>
    <w:rsid w:val="00DB50A7"/>
    <w:rsid w:val="00DB53A6"/>
    <w:rsid w:val="00DB5535"/>
    <w:rsid w:val="00DB5D3C"/>
    <w:rsid w:val="00DB5FD8"/>
    <w:rsid w:val="00DB7AD0"/>
    <w:rsid w:val="00DC0159"/>
    <w:rsid w:val="00DC0423"/>
    <w:rsid w:val="00DC095C"/>
    <w:rsid w:val="00DC0A3D"/>
    <w:rsid w:val="00DC1151"/>
    <w:rsid w:val="00DC14B5"/>
    <w:rsid w:val="00DC3784"/>
    <w:rsid w:val="00DC39D0"/>
    <w:rsid w:val="00DC3A87"/>
    <w:rsid w:val="00DC3EA8"/>
    <w:rsid w:val="00DC533D"/>
    <w:rsid w:val="00DC5BAA"/>
    <w:rsid w:val="00DC6929"/>
    <w:rsid w:val="00DD0101"/>
    <w:rsid w:val="00DD0817"/>
    <w:rsid w:val="00DD0C34"/>
    <w:rsid w:val="00DD154F"/>
    <w:rsid w:val="00DD1EA2"/>
    <w:rsid w:val="00DD1F52"/>
    <w:rsid w:val="00DD1FBA"/>
    <w:rsid w:val="00DD293E"/>
    <w:rsid w:val="00DD2D75"/>
    <w:rsid w:val="00DD32C9"/>
    <w:rsid w:val="00DD3CFD"/>
    <w:rsid w:val="00DD3D0C"/>
    <w:rsid w:val="00DD3D54"/>
    <w:rsid w:val="00DD477B"/>
    <w:rsid w:val="00DD61E4"/>
    <w:rsid w:val="00DD708E"/>
    <w:rsid w:val="00DD7D0F"/>
    <w:rsid w:val="00DD7FE7"/>
    <w:rsid w:val="00DE04A9"/>
    <w:rsid w:val="00DE24D7"/>
    <w:rsid w:val="00DE25E6"/>
    <w:rsid w:val="00DE2975"/>
    <w:rsid w:val="00DE30A8"/>
    <w:rsid w:val="00DE5A72"/>
    <w:rsid w:val="00DE6735"/>
    <w:rsid w:val="00DE6E89"/>
    <w:rsid w:val="00DE6F10"/>
    <w:rsid w:val="00DE744C"/>
    <w:rsid w:val="00DE7759"/>
    <w:rsid w:val="00DE7984"/>
    <w:rsid w:val="00DE7ABC"/>
    <w:rsid w:val="00DF0247"/>
    <w:rsid w:val="00DF0505"/>
    <w:rsid w:val="00DF1315"/>
    <w:rsid w:val="00DF139A"/>
    <w:rsid w:val="00DF15A6"/>
    <w:rsid w:val="00DF1A3D"/>
    <w:rsid w:val="00DF1F24"/>
    <w:rsid w:val="00DF2849"/>
    <w:rsid w:val="00DF31D2"/>
    <w:rsid w:val="00DF32B6"/>
    <w:rsid w:val="00DF4C6F"/>
    <w:rsid w:val="00DF5ABC"/>
    <w:rsid w:val="00DF68CF"/>
    <w:rsid w:val="00DF6C20"/>
    <w:rsid w:val="00DF74B3"/>
    <w:rsid w:val="00E00868"/>
    <w:rsid w:val="00E00AEA"/>
    <w:rsid w:val="00E01104"/>
    <w:rsid w:val="00E0155A"/>
    <w:rsid w:val="00E0182D"/>
    <w:rsid w:val="00E0185B"/>
    <w:rsid w:val="00E01921"/>
    <w:rsid w:val="00E01D0F"/>
    <w:rsid w:val="00E02C42"/>
    <w:rsid w:val="00E02F25"/>
    <w:rsid w:val="00E0307B"/>
    <w:rsid w:val="00E03230"/>
    <w:rsid w:val="00E03245"/>
    <w:rsid w:val="00E038CD"/>
    <w:rsid w:val="00E03B92"/>
    <w:rsid w:val="00E0502B"/>
    <w:rsid w:val="00E053D8"/>
    <w:rsid w:val="00E0571F"/>
    <w:rsid w:val="00E05771"/>
    <w:rsid w:val="00E05E96"/>
    <w:rsid w:val="00E06895"/>
    <w:rsid w:val="00E07F0F"/>
    <w:rsid w:val="00E11277"/>
    <w:rsid w:val="00E11784"/>
    <w:rsid w:val="00E1245B"/>
    <w:rsid w:val="00E13063"/>
    <w:rsid w:val="00E131C2"/>
    <w:rsid w:val="00E138C4"/>
    <w:rsid w:val="00E13C91"/>
    <w:rsid w:val="00E13DA7"/>
    <w:rsid w:val="00E149A0"/>
    <w:rsid w:val="00E15332"/>
    <w:rsid w:val="00E15451"/>
    <w:rsid w:val="00E158A6"/>
    <w:rsid w:val="00E15959"/>
    <w:rsid w:val="00E15ED0"/>
    <w:rsid w:val="00E16054"/>
    <w:rsid w:val="00E1639F"/>
    <w:rsid w:val="00E17164"/>
    <w:rsid w:val="00E1769C"/>
    <w:rsid w:val="00E205B0"/>
    <w:rsid w:val="00E20D91"/>
    <w:rsid w:val="00E22A22"/>
    <w:rsid w:val="00E230AC"/>
    <w:rsid w:val="00E2389C"/>
    <w:rsid w:val="00E23DA9"/>
    <w:rsid w:val="00E25F33"/>
    <w:rsid w:val="00E2733D"/>
    <w:rsid w:val="00E274C1"/>
    <w:rsid w:val="00E3049C"/>
    <w:rsid w:val="00E30E7A"/>
    <w:rsid w:val="00E31626"/>
    <w:rsid w:val="00E31C9C"/>
    <w:rsid w:val="00E32196"/>
    <w:rsid w:val="00E32706"/>
    <w:rsid w:val="00E32E97"/>
    <w:rsid w:val="00E33109"/>
    <w:rsid w:val="00E33817"/>
    <w:rsid w:val="00E344E9"/>
    <w:rsid w:val="00E34FCD"/>
    <w:rsid w:val="00E36209"/>
    <w:rsid w:val="00E37505"/>
    <w:rsid w:val="00E3750E"/>
    <w:rsid w:val="00E37679"/>
    <w:rsid w:val="00E413EB"/>
    <w:rsid w:val="00E41EE8"/>
    <w:rsid w:val="00E41EF3"/>
    <w:rsid w:val="00E4288C"/>
    <w:rsid w:val="00E42CB6"/>
    <w:rsid w:val="00E43F58"/>
    <w:rsid w:val="00E448E8"/>
    <w:rsid w:val="00E45927"/>
    <w:rsid w:val="00E45D20"/>
    <w:rsid w:val="00E45E85"/>
    <w:rsid w:val="00E45FF8"/>
    <w:rsid w:val="00E4619E"/>
    <w:rsid w:val="00E4647B"/>
    <w:rsid w:val="00E46864"/>
    <w:rsid w:val="00E4715C"/>
    <w:rsid w:val="00E47410"/>
    <w:rsid w:val="00E4770C"/>
    <w:rsid w:val="00E47729"/>
    <w:rsid w:val="00E5010F"/>
    <w:rsid w:val="00E5042F"/>
    <w:rsid w:val="00E50AE2"/>
    <w:rsid w:val="00E51245"/>
    <w:rsid w:val="00E515B5"/>
    <w:rsid w:val="00E51D44"/>
    <w:rsid w:val="00E52C0D"/>
    <w:rsid w:val="00E531F2"/>
    <w:rsid w:val="00E5345A"/>
    <w:rsid w:val="00E54307"/>
    <w:rsid w:val="00E5439D"/>
    <w:rsid w:val="00E54B5A"/>
    <w:rsid w:val="00E54F45"/>
    <w:rsid w:val="00E55029"/>
    <w:rsid w:val="00E554ED"/>
    <w:rsid w:val="00E56CF9"/>
    <w:rsid w:val="00E57305"/>
    <w:rsid w:val="00E6122D"/>
    <w:rsid w:val="00E612F4"/>
    <w:rsid w:val="00E6146C"/>
    <w:rsid w:val="00E63191"/>
    <w:rsid w:val="00E6390D"/>
    <w:rsid w:val="00E63A4F"/>
    <w:rsid w:val="00E63ADC"/>
    <w:rsid w:val="00E64015"/>
    <w:rsid w:val="00E64148"/>
    <w:rsid w:val="00E64DCF"/>
    <w:rsid w:val="00E651D6"/>
    <w:rsid w:val="00E6534F"/>
    <w:rsid w:val="00E660F2"/>
    <w:rsid w:val="00E66965"/>
    <w:rsid w:val="00E671D9"/>
    <w:rsid w:val="00E675E4"/>
    <w:rsid w:val="00E67A9E"/>
    <w:rsid w:val="00E67B9D"/>
    <w:rsid w:val="00E700B7"/>
    <w:rsid w:val="00E70907"/>
    <w:rsid w:val="00E70F62"/>
    <w:rsid w:val="00E714C6"/>
    <w:rsid w:val="00E71694"/>
    <w:rsid w:val="00E71AA9"/>
    <w:rsid w:val="00E71E77"/>
    <w:rsid w:val="00E7216D"/>
    <w:rsid w:val="00E7238D"/>
    <w:rsid w:val="00E73D37"/>
    <w:rsid w:val="00E73D84"/>
    <w:rsid w:val="00E74633"/>
    <w:rsid w:val="00E74704"/>
    <w:rsid w:val="00E74F16"/>
    <w:rsid w:val="00E750CD"/>
    <w:rsid w:val="00E7545E"/>
    <w:rsid w:val="00E75BD4"/>
    <w:rsid w:val="00E75F21"/>
    <w:rsid w:val="00E76825"/>
    <w:rsid w:val="00E773B1"/>
    <w:rsid w:val="00E77477"/>
    <w:rsid w:val="00E779D8"/>
    <w:rsid w:val="00E77B63"/>
    <w:rsid w:val="00E77FF9"/>
    <w:rsid w:val="00E801F4"/>
    <w:rsid w:val="00E808F8"/>
    <w:rsid w:val="00E817FA"/>
    <w:rsid w:val="00E81BE5"/>
    <w:rsid w:val="00E82235"/>
    <w:rsid w:val="00E8224B"/>
    <w:rsid w:val="00E82689"/>
    <w:rsid w:val="00E83865"/>
    <w:rsid w:val="00E838BF"/>
    <w:rsid w:val="00E83C85"/>
    <w:rsid w:val="00E84097"/>
    <w:rsid w:val="00E8419B"/>
    <w:rsid w:val="00E84519"/>
    <w:rsid w:val="00E849D0"/>
    <w:rsid w:val="00E84A88"/>
    <w:rsid w:val="00E84ADC"/>
    <w:rsid w:val="00E8560A"/>
    <w:rsid w:val="00E8632A"/>
    <w:rsid w:val="00E86696"/>
    <w:rsid w:val="00E86B8F"/>
    <w:rsid w:val="00E87C61"/>
    <w:rsid w:val="00E910C4"/>
    <w:rsid w:val="00E919CA"/>
    <w:rsid w:val="00E91CEC"/>
    <w:rsid w:val="00E92D4B"/>
    <w:rsid w:val="00E92FBF"/>
    <w:rsid w:val="00E93159"/>
    <w:rsid w:val="00E9323A"/>
    <w:rsid w:val="00E93610"/>
    <w:rsid w:val="00E939B3"/>
    <w:rsid w:val="00E93C77"/>
    <w:rsid w:val="00E93FB0"/>
    <w:rsid w:val="00E946A8"/>
    <w:rsid w:val="00E94AA4"/>
    <w:rsid w:val="00E954A3"/>
    <w:rsid w:val="00E95DFE"/>
    <w:rsid w:val="00E963FA"/>
    <w:rsid w:val="00E963FE"/>
    <w:rsid w:val="00E967D7"/>
    <w:rsid w:val="00E96895"/>
    <w:rsid w:val="00E96C38"/>
    <w:rsid w:val="00E9716F"/>
    <w:rsid w:val="00E97BD5"/>
    <w:rsid w:val="00EA05EE"/>
    <w:rsid w:val="00EA1688"/>
    <w:rsid w:val="00EA276D"/>
    <w:rsid w:val="00EA2B33"/>
    <w:rsid w:val="00EA2F26"/>
    <w:rsid w:val="00EA40CA"/>
    <w:rsid w:val="00EA44C7"/>
    <w:rsid w:val="00EA636E"/>
    <w:rsid w:val="00EA69DD"/>
    <w:rsid w:val="00EA6AB4"/>
    <w:rsid w:val="00EA6B07"/>
    <w:rsid w:val="00EA6FB8"/>
    <w:rsid w:val="00EA7178"/>
    <w:rsid w:val="00EA7D94"/>
    <w:rsid w:val="00EA7ECC"/>
    <w:rsid w:val="00EB1B35"/>
    <w:rsid w:val="00EB20F1"/>
    <w:rsid w:val="00EB2C81"/>
    <w:rsid w:val="00EB2E65"/>
    <w:rsid w:val="00EB428C"/>
    <w:rsid w:val="00EB4456"/>
    <w:rsid w:val="00EB44BA"/>
    <w:rsid w:val="00EB45F8"/>
    <w:rsid w:val="00EB46D2"/>
    <w:rsid w:val="00EB5260"/>
    <w:rsid w:val="00EB5CC8"/>
    <w:rsid w:val="00EB61BD"/>
    <w:rsid w:val="00EB6658"/>
    <w:rsid w:val="00EB683D"/>
    <w:rsid w:val="00EB6920"/>
    <w:rsid w:val="00EB6C3E"/>
    <w:rsid w:val="00EB721F"/>
    <w:rsid w:val="00EB7751"/>
    <w:rsid w:val="00EC047F"/>
    <w:rsid w:val="00EC0631"/>
    <w:rsid w:val="00EC0EAA"/>
    <w:rsid w:val="00EC155B"/>
    <w:rsid w:val="00EC158F"/>
    <w:rsid w:val="00EC1C40"/>
    <w:rsid w:val="00EC238F"/>
    <w:rsid w:val="00EC36CE"/>
    <w:rsid w:val="00EC3AA2"/>
    <w:rsid w:val="00EC3C73"/>
    <w:rsid w:val="00EC428C"/>
    <w:rsid w:val="00EC5C1C"/>
    <w:rsid w:val="00EC5FB2"/>
    <w:rsid w:val="00EC6126"/>
    <w:rsid w:val="00EC622C"/>
    <w:rsid w:val="00EC6B5C"/>
    <w:rsid w:val="00EC6EE1"/>
    <w:rsid w:val="00EC6F50"/>
    <w:rsid w:val="00EC781B"/>
    <w:rsid w:val="00EC79C0"/>
    <w:rsid w:val="00ED08F6"/>
    <w:rsid w:val="00ED0A8E"/>
    <w:rsid w:val="00ED18FD"/>
    <w:rsid w:val="00ED1CF3"/>
    <w:rsid w:val="00ED29A1"/>
    <w:rsid w:val="00ED4095"/>
    <w:rsid w:val="00ED498F"/>
    <w:rsid w:val="00ED4B47"/>
    <w:rsid w:val="00ED5974"/>
    <w:rsid w:val="00ED66C2"/>
    <w:rsid w:val="00ED6C9F"/>
    <w:rsid w:val="00ED7567"/>
    <w:rsid w:val="00ED7820"/>
    <w:rsid w:val="00ED7E9C"/>
    <w:rsid w:val="00EE002B"/>
    <w:rsid w:val="00EE012E"/>
    <w:rsid w:val="00EE291B"/>
    <w:rsid w:val="00EE4111"/>
    <w:rsid w:val="00EE4D02"/>
    <w:rsid w:val="00EE564E"/>
    <w:rsid w:val="00EE5E1D"/>
    <w:rsid w:val="00EE5F3E"/>
    <w:rsid w:val="00EE631C"/>
    <w:rsid w:val="00EE633E"/>
    <w:rsid w:val="00EE6377"/>
    <w:rsid w:val="00EE678D"/>
    <w:rsid w:val="00EE7246"/>
    <w:rsid w:val="00EE75B2"/>
    <w:rsid w:val="00EE779E"/>
    <w:rsid w:val="00EE77FE"/>
    <w:rsid w:val="00EE79C4"/>
    <w:rsid w:val="00EF0F1C"/>
    <w:rsid w:val="00EF170A"/>
    <w:rsid w:val="00EF1AD3"/>
    <w:rsid w:val="00EF1D17"/>
    <w:rsid w:val="00EF2D3F"/>
    <w:rsid w:val="00EF31D2"/>
    <w:rsid w:val="00EF35EF"/>
    <w:rsid w:val="00EF3717"/>
    <w:rsid w:val="00EF601F"/>
    <w:rsid w:val="00EF6207"/>
    <w:rsid w:val="00EF6862"/>
    <w:rsid w:val="00EF697B"/>
    <w:rsid w:val="00EF7200"/>
    <w:rsid w:val="00F001B0"/>
    <w:rsid w:val="00F001B4"/>
    <w:rsid w:val="00F00266"/>
    <w:rsid w:val="00F0049C"/>
    <w:rsid w:val="00F005BE"/>
    <w:rsid w:val="00F0066B"/>
    <w:rsid w:val="00F01990"/>
    <w:rsid w:val="00F025A1"/>
    <w:rsid w:val="00F02A5C"/>
    <w:rsid w:val="00F02C65"/>
    <w:rsid w:val="00F033DE"/>
    <w:rsid w:val="00F04760"/>
    <w:rsid w:val="00F04945"/>
    <w:rsid w:val="00F04994"/>
    <w:rsid w:val="00F04F6D"/>
    <w:rsid w:val="00F0516F"/>
    <w:rsid w:val="00F051FF"/>
    <w:rsid w:val="00F05BA4"/>
    <w:rsid w:val="00F06235"/>
    <w:rsid w:val="00F065FB"/>
    <w:rsid w:val="00F069F7"/>
    <w:rsid w:val="00F06AD0"/>
    <w:rsid w:val="00F071A7"/>
    <w:rsid w:val="00F07771"/>
    <w:rsid w:val="00F079BD"/>
    <w:rsid w:val="00F07A8A"/>
    <w:rsid w:val="00F07CAA"/>
    <w:rsid w:val="00F1055D"/>
    <w:rsid w:val="00F10D02"/>
    <w:rsid w:val="00F11025"/>
    <w:rsid w:val="00F117EB"/>
    <w:rsid w:val="00F11CA8"/>
    <w:rsid w:val="00F12259"/>
    <w:rsid w:val="00F125AA"/>
    <w:rsid w:val="00F12C8D"/>
    <w:rsid w:val="00F132A8"/>
    <w:rsid w:val="00F14E52"/>
    <w:rsid w:val="00F17B45"/>
    <w:rsid w:val="00F206D4"/>
    <w:rsid w:val="00F21072"/>
    <w:rsid w:val="00F21ACF"/>
    <w:rsid w:val="00F21B5C"/>
    <w:rsid w:val="00F22AFC"/>
    <w:rsid w:val="00F23171"/>
    <w:rsid w:val="00F23237"/>
    <w:rsid w:val="00F2326D"/>
    <w:rsid w:val="00F23281"/>
    <w:rsid w:val="00F23AD1"/>
    <w:rsid w:val="00F24221"/>
    <w:rsid w:val="00F245EC"/>
    <w:rsid w:val="00F24AF0"/>
    <w:rsid w:val="00F24D19"/>
    <w:rsid w:val="00F25A2F"/>
    <w:rsid w:val="00F26787"/>
    <w:rsid w:val="00F26AB8"/>
    <w:rsid w:val="00F27682"/>
    <w:rsid w:val="00F27740"/>
    <w:rsid w:val="00F27821"/>
    <w:rsid w:val="00F27FED"/>
    <w:rsid w:val="00F30F2B"/>
    <w:rsid w:val="00F317EA"/>
    <w:rsid w:val="00F31F46"/>
    <w:rsid w:val="00F31F5B"/>
    <w:rsid w:val="00F32126"/>
    <w:rsid w:val="00F32543"/>
    <w:rsid w:val="00F3297B"/>
    <w:rsid w:val="00F32EE5"/>
    <w:rsid w:val="00F335A6"/>
    <w:rsid w:val="00F33805"/>
    <w:rsid w:val="00F33C98"/>
    <w:rsid w:val="00F33DD1"/>
    <w:rsid w:val="00F3483C"/>
    <w:rsid w:val="00F34CBA"/>
    <w:rsid w:val="00F355E2"/>
    <w:rsid w:val="00F35FF0"/>
    <w:rsid w:val="00F3674B"/>
    <w:rsid w:val="00F36919"/>
    <w:rsid w:val="00F36F10"/>
    <w:rsid w:val="00F37DA7"/>
    <w:rsid w:val="00F40556"/>
    <w:rsid w:val="00F407DE"/>
    <w:rsid w:val="00F41026"/>
    <w:rsid w:val="00F41102"/>
    <w:rsid w:val="00F41131"/>
    <w:rsid w:val="00F414B3"/>
    <w:rsid w:val="00F41F69"/>
    <w:rsid w:val="00F42A47"/>
    <w:rsid w:val="00F42F03"/>
    <w:rsid w:val="00F432F0"/>
    <w:rsid w:val="00F43530"/>
    <w:rsid w:val="00F43647"/>
    <w:rsid w:val="00F43E19"/>
    <w:rsid w:val="00F4520C"/>
    <w:rsid w:val="00F457DC"/>
    <w:rsid w:val="00F464FA"/>
    <w:rsid w:val="00F46706"/>
    <w:rsid w:val="00F4675E"/>
    <w:rsid w:val="00F47066"/>
    <w:rsid w:val="00F47349"/>
    <w:rsid w:val="00F47EE7"/>
    <w:rsid w:val="00F50005"/>
    <w:rsid w:val="00F507A4"/>
    <w:rsid w:val="00F5082F"/>
    <w:rsid w:val="00F50876"/>
    <w:rsid w:val="00F50A46"/>
    <w:rsid w:val="00F51110"/>
    <w:rsid w:val="00F51771"/>
    <w:rsid w:val="00F52288"/>
    <w:rsid w:val="00F524BA"/>
    <w:rsid w:val="00F52665"/>
    <w:rsid w:val="00F527EC"/>
    <w:rsid w:val="00F534AC"/>
    <w:rsid w:val="00F550CE"/>
    <w:rsid w:val="00F5541B"/>
    <w:rsid w:val="00F56263"/>
    <w:rsid w:val="00F563EA"/>
    <w:rsid w:val="00F573F1"/>
    <w:rsid w:val="00F57AAA"/>
    <w:rsid w:val="00F6030E"/>
    <w:rsid w:val="00F60506"/>
    <w:rsid w:val="00F60DCE"/>
    <w:rsid w:val="00F6187D"/>
    <w:rsid w:val="00F6188D"/>
    <w:rsid w:val="00F61BB8"/>
    <w:rsid w:val="00F620B5"/>
    <w:rsid w:val="00F62806"/>
    <w:rsid w:val="00F63ECC"/>
    <w:rsid w:val="00F6404F"/>
    <w:rsid w:val="00F641FF"/>
    <w:rsid w:val="00F647FE"/>
    <w:rsid w:val="00F65253"/>
    <w:rsid w:val="00F653F2"/>
    <w:rsid w:val="00F660AF"/>
    <w:rsid w:val="00F66878"/>
    <w:rsid w:val="00F67CDD"/>
    <w:rsid w:val="00F7019A"/>
    <w:rsid w:val="00F705C4"/>
    <w:rsid w:val="00F708ED"/>
    <w:rsid w:val="00F70AE4"/>
    <w:rsid w:val="00F70BA9"/>
    <w:rsid w:val="00F70C45"/>
    <w:rsid w:val="00F7113C"/>
    <w:rsid w:val="00F71D72"/>
    <w:rsid w:val="00F724AD"/>
    <w:rsid w:val="00F72D77"/>
    <w:rsid w:val="00F72E3B"/>
    <w:rsid w:val="00F743AC"/>
    <w:rsid w:val="00F745F1"/>
    <w:rsid w:val="00F74754"/>
    <w:rsid w:val="00F7485C"/>
    <w:rsid w:val="00F748CD"/>
    <w:rsid w:val="00F74A34"/>
    <w:rsid w:val="00F74A7B"/>
    <w:rsid w:val="00F759C5"/>
    <w:rsid w:val="00F75CF7"/>
    <w:rsid w:val="00F76225"/>
    <w:rsid w:val="00F765A9"/>
    <w:rsid w:val="00F7734C"/>
    <w:rsid w:val="00F7794F"/>
    <w:rsid w:val="00F77DE5"/>
    <w:rsid w:val="00F801ED"/>
    <w:rsid w:val="00F80A78"/>
    <w:rsid w:val="00F8101D"/>
    <w:rsid w:val="00F816B0"/>
    <w:rsid w:val="00F81C5A"/>
    <w:rsid w:val="00F828F3"/>
    <w:rsid w:val="00F82A6A"/>
    <w:rsid w:val="00F82AA8"/>
    <w:rsid w:val="00F82AB5"/>
    <w:rsid w:val="00F82E79"/>
    <w:rsid w:val="00F83290"/>
    <w:rsid w:val="00F834D3"/>
    <w:rsid w:val="00F83580"/>
    <w:rsid w:val="00F8501B"/>
    <w:rsid w:val="00F85C93"/>
    <w:rsid w:val="00F85CFB"/>
    <w:rsid w:val="00F86078"/>
    <w:rsid w:val="00F861B6"/>
    <w:rsid w:val="00F90820"/>
    <w:rsid w:val="00F90BD5"/>
    <w:rsid w:val="00F92074"/>
    <w:rsid w:val="00F920E6"/>
    <w:rsid w:val="00F9304B"/>
    <w:rsid w:val="00F9422C"/>
    <w:rsid w:val="00F943B0"/>
    <w:rsid w:val="00F943C2"/>
    <w:rsid w:val="00F945A8"/>
    <w:rsid w:val="00F95106"/>
    <w:rsid w:val="00F95146"/>
    <w:rsid w:val="00F9599A"/>
    <w:rsid w:val="00F959BE"/>
    <w:rsid w:val="00F95B2E"/>
    <w:rsid w:val="00F95B6A"/>
    <w:rsid w:val="00F9650B"/>
    <w:rsid w:val="00F9690E"/>
    <w:rsid w:val="00F97268"/>
    <w:rsid w:val="00F97274"/>
    <w:rsid w:val="00F979ED"/>
    <w:rsid w:val="00F97CF7"/>
    <w:rsid w:val="00FA16D6"/>
    <w:rsid w:val="00FA1D03"/>
    <w:rsid w:val="00FA1E20"/>
    <w:rsid w:val="00FA2530"/>
    <w:rsid w:val="00FA280D"/>
    <w:rsid w:val="00FA2878"/>
    <w:rsid w:val="00FA2BE5"/>
    <w:rsid w:val="00FA2BF0"/>
    <w:rsid w:val="00FA2CD7"/>
    <w:rsid w:val="00FA2F22"/>
    <w:rsid w:val="00FA3B2F"/>
    <w:rsid w:val="00FA408C"/>
    <w:rsid w:val="00FA4906"/>
    <w:rsid w:val="00FA4D50"/>
    <w:rsid w:val="00FA5C74"/>
    <w:rsid w:val="00FA64D8"/>
    <w:rsid w:val="00FA6B59"/>
    <w:rsid w:val="00FA6EEE"/>
    <w:rsid w:val="00FA6F39"/>
    <w:rsid w:val="00FA769A"/>
    <w:rsid w:val="00FA7A5E"/>
    <w:rsid w:val="00FB0134"/>
    <w:rsid w:val="00FB0646"/>
    <w:rsid w:val="00FB12B9"/>
    <w:rsid w:val="00FB20B0"/>
    <w:rsid w:val="00FB225F"/>
    <w:rsid w:val="00FB2FCA"/>
    <w:rsid w:val="00FB3081"/>
    <w:rsid w:val="00FB3C2D"/>
    <w:rsid w:val="00FB3EB9"/>
    <w:rsid w:val="00FB40E7"/>
    <w:rsid w:val="00FB4E54"/>
    <w:rsid w:val="00FB513B"/>
    <w:rsid w:val="00FB5654"/>
    <w:rsid w:val="00FB5863"/>
    <w:rsid w:val="00FB5C3D"/>
    <w:rsid w:val="00FB6947"/>
    <w:rsid w:val="00FB6A2E"/>
    <w:rsid w:val="00FB6E78"/>
    <w:rsid w:val="00FB746F"/>
    <w:rsid w:val="00FB769A"/>
    <w:rsid w:val="00FB773E"/>
    <w:rsid w:val="00FC014B"/>
    <w:rsid w:val="00FC04FD"/>
    <w:rsid w:val="00FC0891"/>
    <w:rsid w:val="00FC0A9C"/>
    <w:rsid w:val="00FC1059"/>
    <w:rsid w:val="00FC11FE"/>
    <w:rsid w:val="00FC1905"/>
    <w:rsid w:val="00FC231D"/>
    <w:rsid w:val="00FC34FC"/>
    <w:rsid w:val="00FC3619"/>
    <w:rsid w:val="00FC396B"/>
    <w:rsid w:val="00FC46F0"/>
    <w:rsid w:val="00FC49D8"/>
    <w:rsid w:val="00FC4B3D"/>
    <w:rsid w:val="00FC4CF4"/>
    <w:rsid w:val="00FC5230"/>
    <w:rsid w:val="00FC54C8"/>
    <w:rsid w:val="00FC67DC"/>
    <w:rsid w:val="00FC757E"/>
    <w:rsid w:val="00FC7E84"/>
    <w:rsid w:val="00FC7F66"/>
    <w:rsid w:val="00FD125F"/>
    <w:rsid w:val="00FD162E"/>
    <w:rsid w:val="00FD1E7A"/>
    <w:rsid w:val="00FD249F"/>
    <w:rsid w:val="00FD2F4D"/>
    <w:rsid w:val="00FD42DF"/>
    <w:rsid w:val="00FD4375"/>
    <w:rsid w:val="00FD4DBF"/>
    <w:rsid w:val="00FD52EF"/>
    <w:rsid w:val="00FD5766"/>
    <w:rsid w:val="00FD5AAB"/>
    <w:rsid w:val="00FD6118"/>
    <w:rsid w:val="00FD627C"/>
    <w:rsid w:val="00FD6E27"/>
    <w:rsid w:val="00FD6E45"/>
    <w:rsid w:val="00FD6E97"/>
    <w:rsid w:val="00FD7638"/>
    <w:rsid w:val="00FE00A5"/>
    <w:rsid w:val="00FE075B"/>
    <w:rsid w:val="00FE077A"/>
    <w:rsid w:val="00FE0B3E"/>
    <w:rsid w:val="00FE151D"/>
    <w:rsid w:val="00FE17B7"/>
    <w:rsid w:val="00FE1DC3"/>
    <w:rsid w:val="00FE221F"/>
    <w:rsid w:val="00FE25DE"/>
    <w:rsid w:val="00FE2A57"/>
    <w:rsid w:val="00FE34ED"/>
    <w:rsid w:val="00FE3A56"/>
    <w:rsid w:val="00FE41A9"/>
    <w:rsid w:val="00FE454B"/>
    <w:rsid w:val="00FE6BE9"/>
    <w:rsid w:val="00FE6DAA"/>
    <w:rsid w:val="00FE7CA0"/>
    <w:rsid w:val="00FF0097"/>
    <w:rsid w:val="00FF0933"/>
    <w:rsid w:val="00FF0ACE"/>
    <w:rsid w:val="00FF0C95"/>
    <w:rsid w:val="00FF137E"/>
    <w:rsid w:val="00FF1BAE"/>
    <w:rsid w:val="00FF229E"/>
    <w:rsid w:val="00FF2367"/>
    <w:rsid w:val="00FF2558"/>
    <w:rsid w:val="00FF32BF"/>
    <w:rsid w:val="00FF3F7C"/>
    <w:rsid w:val="00FF42D2"/>
    <w:rsid w:val="00FF430B"/>
    <w:rsid w:val="00FF4330"/>
    <w:rsid w:val="00FF46CA"/>
    <w:rsid w:val="00FF4714"/>
    <w:rsid w:val="00FF4F94"/>
    <w:rsid w:val="00FF5312"/>
    <w:rsid w:val="00FF5D0C"/>
    <w:rsid w:val="00FF61B4"/>
    <w:rsid w:val="00FF6910"/>
    <w:rsid w:val="00FF6A39"/>
    <w:rsid w:val="00FF6A92"/>
    <w:rsid w:val="00FF6B53"/>
    <w:rsid w:val="00FF6C27"/>
    <w:rsid w:val="00FF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89C35D"/>
  <w15:docId w15:val="{B639CFB4-34EB-423B-B5CC-0DDD24D9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e koristi direktno"/>
    <w:qFormat/>
    <w:rsid w:val="00304334"/>
  </w:style>
  <w:style w:type="paragraph" w:styleId="Heading1">
    <w:name w:val="heading 1"/>
    <w:basedOn w:val="Normal"/>
    <w:next w:val="BodyText"/>
    <w:qFormat/>
    <w:rsid w:val="00E87C61"/>
    <w:pPr>
      <w:keepNext/>
      <w:pageBreakBefore/>
      <w:numPr>
        <w:numId w:val="6"/>
      </w:numPr>
      <w:spacing w:before="480" w:after="24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E87C61"/>
    <w:pPr>
      <w:keepNext/>
      <w:numPr>
        <w:ilvl w:val="1"/>
        <w:numId w:val="6"/>
      </w:numPr>
      <w:spacing w:before="360" w:after="24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E131C2"/>
    <w:pPr>
      <w:keepNext/>
      <w:numPr>
        <w:ilvl w:val="2"/>
        <w:numId w:val="6"/>
      </w:numPr>
      <w:spacing w:before="360" w:after="240"/>
      <w:outlineLvl w:val="2"/>
    </w:pPr>
    <w:rPr>
      <w:rFonts w:ascii="Arial" w:hAnsi="Arial"/>
      <w:b/>
      <w:bCs/>
      <w:color w:val="2F5496" w:themeColor="accent1" w:themeShade="BF"/>
      <w:lang w:val="sr-Latn-CS"/>
      <w14:textOutline w14:w="9525" w14:cap="rnd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4D2EFF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D0B39"/>
    <w:pPr>
      <w:tabs>
        <w:tab w:val="left" w:pos="960"/>
        <w:tab w:val="right" w:leader="dot" w:pos="6715"/>
      </w:tabs>
      <w:ind w:left="245"/>
      <w:jc w:val="both"/>
    </w:pPr>
  </w:style>
  <w:style w:type="paragraph" w:styleId="TOC3">
    <w:name w:val="toc 3"/>
    <w:basedOn w:val="Normal"/>
    <w:next w:val="Normal"/>
    <w:autoRedefine/>
    <w:uiPriority w:val="39"/>
    <w:rsid w:val="002467E3"/>
    <w:pPr>
      <w:tabs>
        <w:tab w:val="left" w:pos="1200"/>
        <w:tab w:val="right" w:leader="dot" w:pos="6715"/>
        <w:tab w:val="right" w:leader="dot" w:pos="9346"/>
      </w:tabs>
      <w:spacing w:before="75" w:line="276" w:lineRule="auto"/>
      <w:ind w:left="432"/>
      <w:jc w:val="both"/>
    </w:pPr>
  </w:style>
  <w:style w:type="paragraph" w:styleId="Header">
    <w:name w:val="header"/>
    <w:basedOn w:val="Normal"/>
    <w:link w:val="Head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link w:val="Foot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jc w:val="both"/>
    </w:pPr>
    <w:rPr>
      <w:rFonts w:ascii="TimesRoman" w:hAnsi="TimesRoman"/>
      <w:kern w:val="20"/>
      <w:sz w:val="28"/>
      <w:szCs w:val="20"/>
      <w:lang w:val="sr-Latn-RS" w:eastAsia="sr-Latn-RS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  <w:lang w:val="sr-Latn-RS" w:eastAsia="sr-Latn-RS"/>
    </w:rPr>
  </w:style>
  <w:style w:type="paragraph" w:customStyle="1" w:styleId="Tabela">
    <w:name w:val="Tabela"/>
    <w:basedOn w:val="Tekst"/>
    <w:uiPriority w:val="99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uiPriority w:val="99"/>
    <w:rsid w:val="00BF2D07"/>
    <w:pPr>
      <w:spacing w:before="1440"/>
      <w:jc w:val="center"/>
    </w:pPr>
    <w:rPr>
      <w:rFonts w:ascii="VogueBold" w:hAnsi="VogueBold"/>
      <w:kern w:val="20"/>
      <w:sz w:val="30"/>
      <w:szCs w:val="20"/>
      <w:lang w:val="sr-Latn-RS" w:eastAsia="sr-Latn-RS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  <w:lang w:val="sr-Latn-RS" w:eastAsia="sr-Latn-RS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  <w:lang w:val="sr-Latn-RS"/>
    </w:rPr>
  </w:style>
  <w:style w:type="paragraph" w:styleId="Revision">
    <w:name w:val="Revision"/>
    <w:hidden/>
    <w:uiPriority w:val="99"/>
    <w:semiHidden/>
    <w:rsid w:val="00427EC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uiPriority w:val="99"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943A9"/>
    <w:pPr>
      <w:spacing w:before="160" w:after="160" w:line="276" w:lineRule="auto"/>
      <w:ind w:firstLine="0"/>
    </w:pPr>
    <w:rPr>
      <w:lang w:val="sr-Latn-RS"/>
    </w:rPr>
  </w:style>
  <w:style w:type="paragraph" w:customStyle="1" w:styleId="Teze">
    <w:name w:val="Teze"/>
    <w:basedOn w:val="BodyText"/>
    <w:link w:val="TezeChar"/>
    <w:qFormat/>
    <w:rsid w:val="009104F3"/>
    <w:pPr>
      <w:numPr>
        <w:numId w:val="7"/>
      </w:numPr>
      <w:ind w:left="996" w:hanging="288"/>
    </w:pPr>
    <w:rPr>
      <w:lang w:val="sr-Latn-RS"/>
    </w:rPr>
  </w:style>
  <w:style w:type="character" w:customStyle="1" w:styleId="ObiantekstChar">
    <w:name w:val="Običan tekst Char"/>
    <w:basedOn w:val="BodyTextChar"/>
    <w:link w:val="Obiantekst"/>
    <w:rsid w:val="007943A9"/>
    <w:rPr>
      <w:sz w:val="22"/>
      <w:szCs w:val="20"/>
      <w:lang w:val="sr-Latn-RS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F4675E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9104F3"/>
    <w:rPr>
      <w:sz w:val="24"/>
      <w:lang w:val="sr-Latn-RS"/>
    </w:rPr>
  </w:style>
  <w:style w:type="paragraph" w:customStyle="1" w:styleId="Kod">
    <w:name w:val="Kod"/>
    <w:basedOn w:val="Normal"/>
    <w:link w:val="KodChar"/>
    <w:qFormat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F4675E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F77DE5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F77DE5"/>
    <w:rPr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26132"/>
    <w:pPr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n-US"/>
    </w:rPr>
  </w:style>
  <w:style w:type="table" w:styleId="GridTable1Light">
    <w:name w:val="Grid Table 1 Light"/>
    <w:basedOn w:val="TableNormal"/>
    <w:uiPriority w:val="46"/>
    <w:rsid w:val="00006E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MediumList2-Accent1">
    <w:name w:val="Medium List 2 Accent 1"/>
    <w:basedOn w:val="TableNormal"/>
    <w:uiPriority w:val="66"/>
    <w:rsid w:val="00D46B02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D46B02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/>
      <w:szCs w:val="22"/>
    </w:rPr>
  </w:style>
  <w:style w:type="character" w:styleId="SubtleEmphasis">
    <w:name w:val="Subtle Emphasis"/>
    <w:basedOn w:val="DefaultParagraphFont"/>
    <w:uiPriority w:val="19"/>
    <w:qFormat/>
    <w:rsid w:val="00D46B02"/>
    <w:rPr>
      <w:i/>
      <w:iCs/>
    </w:rPr>
  </w:style>
  <w:style w:type="table" w:styleId="MediumShading2-Accent5">
    <w:name w:val="Medium Shading 2 Accent 5"/>
    <w:basedOn w:val="TableNormal"/>
    <w:uiPriority w:val="64"/>
    <w:rsid w:val="00D46B02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4-Accent3">
    <w:name w:val="Grid Table 4 Accent 3"/>
    <w:basedOn w:val="TableNormal"/>
    <w:uiPriority w:val="49"/>
    <w:rsid w:val="00D46B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">
    <w:name w:val="ја"/>
    <w:basedOn w:val="Normal"/>
    <w:qFormat/>
    <w:rsid w:val="00DD2D75"/>
    <w:pPr>
      <w:suppressAutoHyphens/>
      <w:spacing w:before="60" w:line="276" w:lineRule="auto"/>
      <w:ind w:left="720" w:hanging="360"/>
      <w:jc w:val="right"/>
    </w:pPr>
    <w:rPr>
      <w:rFonts w:ascii="Arial" w:eastAsia="Calibri" w:hAnsi="Arial"/>
      <w:b/>
      <w:sz w:val="40"/>
      <w:szCs w:val="40"/>
      <w:lang w:val="sr-Latn-CS" w:eastAsia="ar-SA"/>
    </w:rPr>
  </w:style>
  <w:style w:type="character" w:customStyle="1" w:styleId="markedcontent">
    <w:name w:val="markedcontent"/>
    <w:basedOn w:val="DefaultParagraphFont"/>
    <w:rsid w:val="00AD2525"/>
  </w:style>
  <w:style w:type="character" w:customStyle="1" w:styleId="highlight">
    <w:name w:val="highlight"/>
    <w:basedOn w:val="DefaultParagraphFont"/>
    <w:rsid w:val="00AD2525"/>
  </w:style>
  <w:style w:type="paragraph" w:customStyle="1" w:styleId="Default">
    <w:name w:val="Default"/>
    <w:rsid w:val="00F641F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table" w:customStyle="1" w:styleId="a0">
    <w:name w:val="Табела"/>
    <w:basedOn w:val="TableNormal"/>
    <w:uiPriority w:val="99"/>
    <w:rsid w:val="00F4675E"/>
    <w:pPr>
      <w:spacing w:before="115" w:after="115"/>
      <w:jc w:val="center"/>
    </w:p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E7E6E6" w:themeFill="background2"/>
      </w:tcPr>
    </w:tblStylePr>
    <w:tblStylePr w:type="firstCol">
      <w:rPr>
        <w:i w:val="0"/>
      </w:rPr>
    </w:tblStylePr>
  </w:style>
  <w:style w:type="character" w:customStyle="1" w:styleId="fontstyle01">
    <w:name w:val="fontstyle01"/>
    <w:basedOn w:val="DefaultParagraphFont"/>
    <w:rsid w:val="008E050B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E050B"/>
    <w:rPr>
      <w:rFonts w:ascii="Calibri-Italic" w:hAnsi="Calibri-Italic" w:hint="default"/>
      <w:b w:val="0"/>
      <w:bCs w:val="0"/>
      <w:i/>
      <w:iCs/>
      <w:color w:val="000000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7A7A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0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21" Type="http://schemas.openxmlformats.org/officeDocument/2006/relationships/header" Target="header5.xm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hyperlink" Target="https://docs.oracle.com/en/java/" TargetMode="External"/><Relationship Id="rId55" Type="http://schemas.openxmlformats.org/officeDocument/2006/relationships/hyperlink" Target="https://spring.io/projects/spring-boot" TargetMode="External"/><Relationship Id="rId63" Type="http://schemas.openxmlformats.org/officeDocument/2006/relationships/footer" Target="footer7.xml"/><Relationship Id="rId68" Type="http://schemas.microsoft.com/office/2018/08/relationships/commentsExtensible" Target="commentsExtensi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6.jpg"/><Relationship Id="rId11" Type="http://schemas.openxmlformats.org/officeDocument/2006/relationships/header" Target="header1.xml"/><Relationship Id="rId24" Type="http://schemas.openxmlformats.org/officeDocument/2006/relationships/header" Target="header6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hyperlink" Target="https://projects.eclipse.org/projects/modeling.tmf.xtext" TargetMode="External"/><Relationship Id="rId58" Type="http://schemas.openxmlformats.org/officeDocument/2006/relationships/hyperlink" Target="https://dev.mysql.com/doc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jhipster.tech/" TargetMode="External"/><Relationship Id="rId19" Type="http://schemas.openxmlformats.org/officeDocument/2006/relationships/footer" Target="footer4.xml"/><Relationship Id="rId14" Type="http://schemas.openxmlformats.org/officeDocument/2006/relationships/footer" Target="footer2.xml"/><Relationship Id="rId22" Type="http://schemas.openxmlformats.org/officeDocument/2006/relationships/footer" Target="footer5.xml"/><Relationship Id="rId27" Type="http://schemas.openxmlformats.org/officeDocument/2006/relationships/header" Target="header8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hyperlink" Target="https://spring.io/projects/spring-security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wmf"/><Relationship Id="rId51" Type="http://schemas.openxmlformats.org/officeDocument/2006/relationships/hyperlink" Target="https://eclipse.dev/modeling/emf/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comments" Target="comments.xm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hyperlink" Target="https://docs.oracle.com/en/database/" TargetMode="External"/><Relationship Id="rId67" Type="http://schemas.microsoft.com/office/2016/09/relationships/commentsIds" Target="commentsIds.xml"/><Relationship Id="rId20" Type="http://schemas.openxmlformats.org/officeDocument/2006/relationships/header" Target="header4.xml"/><Relationship Id="rId41" Type="http://schemas.openxmlformats.org/officeDocument/2006/relationships/image" Target="media/image18.png"/><Relationship Id="rId54" Type="http://schemas.openxmlformats.org/officeDocument/2006/relationships/hyperlink" Target="https://eclipse.dev/Xtext/xtend/documentation/index.html" TargetMode="External"/><Relationship Id="rId62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footer" Target="footer6.xm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hyperlink" Target="https://www.postgresql.org/about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hyperlink" Target="https://projects.eclipse.org/projects/modeling.mdt.ocl" TargetMode="External"/><Relationship Id="rId60" Type="http://schemas.openxmlformats.org/officeDocument/2006/relationships/hyperlink" Target="https://start.spring.io/" TargetMode="External"/><Relationship Id="rId65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footer" Target="footer1.xml"/><Relationship Id="rId18" Type="http://schemas.microsoft.com/office/2011/relationships/commentsExtended" Target="commentsExtended.xml"/><Relationship Id="rId39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</b:Tag>
    <b:SourceType>Report</b:SourceType>
    <b:Guid>{C6ABFD1D-1BD5-4357-8575-CA3EEF4AD6B9}</b:Guid>
    <b:Title>Java Documentation</b:Title>
    <b:RefOrder>2</b:RefOrder>
  </b:Source>
  <b:Source>
    <b:Tag>Sta23</b:Tag>
    <b:SourceType>Report</b:SourceType>
    <b:Guid>{A9B052AA-0E24-4224-B3CB-CA9A7181427C}</b:Guid>
    <b:Author>
      <b:Author>
        <b:NameList>
          <b:Person>
            <b:Last>Statista</b:Last>
          </b:Person>
        </b:NameList>
      </b:Author>
    </b:Author>
    <b:Title>Most used programming languages worldwide as of 2023</b:Title>
    <b:Year>2023</b:Year>
    <b:RefOrder>1</b:RefOrder>
  </b:Source>
</b:Sources>
</file>

<file path=customXml/itemProps1.xml><?xml version="1.0" encoding="utf-8"?>
<ds:datastoreItem xmlns:ds="http://schemas.openxmlformats.org/officeDocument/2006/customXml" ds:itemID="{AE640A96-C041-4C00-904B-0DCC4E44F3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12443</TotalTime>
  <Pages>87</Pages>
  <Words>17057</Words>
  <Characters>97226</Characters>
  <Application>Microsoft Office Word</Application>
  <DocSecurity>0</DocSecurity>
  <Lines>810</Lines>
  <Paragraphs>228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114055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Detekcija i prepoznavanje saobraćajnih znakova</dc:title>
  <dc:subject>Mašinsko učenje</dc:subject>
  <dc:creator>Luka Maletin</dc:creator>
  <cp:keywords/>
  <dc:description/>
  <cp:lastModifiedBy>Jelena Hrnjak</cp:lastModifiedBy>
  <cp:revision>1453</cp:revision>
  <cp:lastPrinted>2022-09-20T09:25:00Z</cp:lastPrinted>
  <dcterms:created xsi:type="dcterms:W3CDTF">2022-09-13T11:56:00Z</dcterms:created>
  <dcterms:modified xsi:type="dcterms:W3CDTF">2023-08-31T07:50:00Z</dcterms:modified>
</cp:coreProperties>
</file>